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F35C7" w14:textId="5C413042" w:rsidR="00E94B1B" w:rsidRPr="006453D9" w:rsidRDefault="008001D5" w:rsidP="00E94B1B">
      <w:pPr>
        <w:pStyle w:val="MDPI11articletype"/>
      </w:pPr>
      <w:commentRangeStart w:id="0"/>
      <w:commentRangeStart w:id="1"/>
      <w:r>
        <w:t>Article</w:t>
      </w:r>
      <w:commentRangeEnd w:id="0"/>
      <w:commentRangeEnd w:id="1"/>
      <w:r w:rsidR="00AE4285">
        <w:rPr>
          <w:rStyle w:val="ab"/>
          <w:rFonts w:eastAsia="SimSun"/>
          <w:i w:val="0"/>
          <w:snapToGrid/>
          <w:lang w:eastAsia="zh-CN" w:bidi="ar-SA"/>
        </w:rPr>
        <w:commentReference w:id="0"/>
      </w:r>
      <w:r w:rsidR="003951D2">
        <w:rPr>
          <w:rStyle w:val="ab"/>
          <w:rFonts w:eastAsia="SimSun"/>
          <w:i w:val="0"/>
          <w:snapToGrid/>
          <w:lang w:eastAsia="zh-CN" w:bidi="ar-SA"/>
        </w:rPr>
        <w:commentReference w:id="1"/>
      </w:r>
    </w:p>
    <w:p w14:paraId="64304FCD" w14:textId="0F4E837E" w:rsidR="008001D5" w:rsidRDefault="008001D5" w:rsidP="00E94B1B">
      <w:pPr>
        <w:pStyle w:val="MDPI13authornames"/>
        <w:rPr>
          <w:snapToGrid w:val="0"/>
          <w:sz w:val="36"/>
          <w:szCs w:val="20"/>
        </w:rPr>
      </w:pPr>
      <w:commentRangeStart w:id="2"/>
      <w:commentRangeStart w:id="3"/>
      <w:del w:id="4" w:author="HSY" w:date="2023-03-17T23:37:00Z">
        <w:r w:rsidRPr="009B7198" w:rsidDel="00777E57">
          <w:rPr>
            <w:snapToGrid w:val="0"/>
            <w:sz w:val="36"/>
            <w:szCs w:val="20"/>
            <w:highlight w:val="cyan"/>
            <w:rPrChange w:id="5" w:author="HSY" w:date="2023-03-17T23:38:00Z">
              <w:rPr>
                <w:snapToGrid w:val="0"/>
                <w:sz w:val="36"/>
                <w:szCs w:val="20"/>
              </w:rPr>
            </w:rPrChange>
          </w:rPr>
          <w:delText xml:space="preserve">Comparison of </w:delText>
        </w:r>
      </w:del>
      <w:del w:id="6" w:author="Author" w:date="2023-03-17T07:19:00Z">
        <w:r w:rsidRPr="009B7198">
          <w:rPr>
            <w:snapToGrid w:val="0"/>
            <w:sz w:val="36"/>
            <w:szCs w:val="20"/>
            <w:highlight w:val="cyan"/>
            <w:rPrChange w:id="7" w:author="HSY" w:date="2023-03-17T23:38:00Z">
              <w:rPr>
                <w:snapToGrid w:val="0"/>
                <w:sz w:val="36"/>
                <w:szCs w:val="20"/>
              </w:rPr>
            </w:rPrChange>
          </w:rPr>
          <w:delText>algorithm</w:delText>
        </w:r>
      </w:del>
      <w:ins w:id="8" w:author="Author" w:date="2023-03-17T07:19:00Z">
        <w:del w:id="9" w:author="HSY" w:date="2023-03-17T23:37:00Z">
          <w:r w:rsidRPr="009B7198" w:rsidDel="00A6701B">
            <w:rPr>
              <w:snapToGrid w:val="0"/>
              <w:sz w:val="36"/>
              <w:szCs w:val="20"/>
              <w:highlight w:val="cyan"/>
              <w:rPrChange w:id="10" w:author="HSY" w:date="2023-03-17T23:38:00Z">
                <w:rPr>
                  <w:snapToGrid w:val="0"/>
                  <w:sz w:val="36"/>
                  <w:szCs w:val="20"/>
                </w:rPr>
              </w:rPrChange>
            </w:rPr>
            <w:delText>algorithm</w:delText>
          </w:r>
          <w:r w:rsidR="00C07A82" w:rsidRPr="009B7198" w:rsidDel="00A6701B">
            <w:rPr>
              <w:snapToGrid w:val="0"/>
              <w:sz w:val="36"/>
              <w:szCs w:val="20"/>
              <w:highlight w:val="cyan"/>
              <w:rPrChange w:id="11" w:author="HSY" w:date="2023-03-17T23:38:00Z">
                <w:rPr>
                  <w:snapToGrid w:val="0"/>
                  <w:sz w:val="36"/>
                  <w:szCs w:val="20"/>
                </w:rPr>
              </w:rPrChange>
            </w:rPr>
            <w:delText>s</w:delText>
          </w:r>
        </w:del>
      </w:ins>
      <w:del w:id="12" w:author="HSY" w:date="2023-03-17T23:37:00Z">
        <w:r w:rsidRPr="009B7198" w:rsidDel="00A6701B">
          <w:rPr>
            <w:snapToGrid w:val="0"/>
            <w:sz w:val="36"/>
            <w:szCs w:val="20"/>
            <w:highlight w:val="cyan"/>
            <w:rPrChange w:id="13" w:author="HSY" w:date="2023-03-17T23:38:00Z">
              <w:rPr>
                <w:snapToGrid w:val="0"/>
                <w:sz w:val="36"/>
                <w:szCs w:val="20"/>
              </w:rPr>
            </w:rPrChange>
          </w:rPr>
          <w:delText xml:space="preserve"> for dominant algae classification in water supply source site in Yeongsan</w:delText>
        </w:r>
        <w:r w:rsidR="00105D42" w:rsidRPr="009B7198" w:rsidDel="00A6701B">
          <w:rPr>
            <w:snapToGrid w:val="0"/>
            <w:sz w:val="36"/>
            <w:szCs w:val="20"/>
            <w:highlight w:val="cyan"/>
            <w:rPrChange w:id="14" w:author="HSY" w:date="2023-03-17T23:38:00Z">
              <w:rPr>
                <w:snapToGrid w:val="0"/>
                <w:sz w:val="36"/>
                <w:szCs w:val="20"/>
              </w:rPr>
            </w:rPrChange>
          </w:rPr>
          <w:delText xml:space="preserve"> and</w:delText>
        </w:r>
        <w:r w:rsidRPr="009B7198" w:rsidDel="00A6701B">
          <w:rPr>
            <w:snapToGrid w:val="0"/>
            <w:sz w:val="36"/>
            <w:szCs w:val="20"/>
            <w:highlight w:val="cyan"/>
            <w:rPrChange w:id="15" w:author="HSY" w:date="2023-03-17T23:38:00Z">
              <w:rPr>
                <w:snapToGrid w:val="0"/>
                <w:sz w:val="36"/>
                <w:szCs w:val="20"/>
              </w:rPr>
            </w:rPrChange>
          </w:rPr>
          <w:delText xml:space="preserve"> Seomjin river basin</w:delText>
        </w:r>
        <w:r w:rsidR="00105D42" w:rsidRPr="009B7198" w:rsidDel="00A6701B">
          <w:rPr>
            <w:snapToGrid w:val="0"/>
            <w:sz w:val="36"/>
            <w:szCs w:val="20"/>
            <w:highlight w:val="cyan"/>
            <w:rPrChange w:id="16" w:author="HSY" w:date="2023-03-17T23:38:00Z">
              <w:rPr>
                <w:snapToGrid w:val="0"/>
                <w:sz w:val="36"/>
                <w:szCs w:val="20"/>
              </w:rPr>
            </w:rPrChange>
          </w:rPr>
          <w:delText>s</w:delText>
        </w:r>
        <w:r w:rsidRPr="009B7198" w:rsidDel="00A6701B">
          <w:rPr>
            <w:snapToGrid w:val="0"/>
            <w:sz w:val="36"/>
            <w:szCs w:val="20"/>
            <w:highlight w:val="cyan"/>
            <w:rPrChange w:id="17" w:author="HSY" w:date="2023-03-17T23:38:00Z">
              <w:rPr>
                <w:snapToGrid w:val="0"/>
                <w:sz w:val="36"/>
                <w:szCs w:val="20"/>
              </w:rPr>
            </w:rPrChange>
          </w:rPr>
          <w:delText xml:space="preserve"> using Statistical Machine Learning </w:delText>
        </w:r>
      </w:del>
      <w:ins w:id="18" w:author="HSY" w:date="2023-03-17T23:37:00Z">
        <w:r w:rsidR="00A6701B" w:rsidRPr="009B7198">
          <w:rPr>
            <w:snapToGrid w:val="0"/>
            <w:sz w:val="36"/>
            <w:szCs w:val="20"/>
            <w:highlight w:val="cyan"/>
            <w:rPrChange w:id="19" w:author="HSY" w:date="2023-03-17T23:38:00Z">
              <w:rPr>
                <w:snapToGrid w:val="0"/>
                <w:sz w:val="36"/>
                <w:szCs w:val="20"/>
              </w:rPr>
            </w:rPrChange>
          </w:rPr>
          <w:t>E</w:t>
        </w:r>
      </w:ins>
      <w:del w:id="20" w:author="HSY" w:date="2023-03-17T23:37:00Z">
        <w:r w:rsidRPr="009B7198" w:rsidDel="00A6701B">
          <w:rPr>
            <w:snapToGrid w:val="0"/>
            <w:sz w:val="36"/>
            <w:szCs w:val="20"/>
            <w:highlight w:val="cyan"/>
            <w:rPrChange w:id="21" w:author="HSY" w:date="2023-03-17T23:38:00Z">
              <w:rPr>
                <w:snapToGrid w:val="0"/>
                <w:sz w:val="36"/>
                <w:szCs w:val="20"/>
              </w:rPr>
            </w:rPrChange>
          </w:rPr>
          <w:delText>Technique</w:delText>
        </w:r>
        <w:commentRangeEnd w:id="2"/>
        <w:r w:rsidR="004E66E0" w:rsidRPr="009B7198" w:rsidDel="00A6701B">
          <w:rPr>
            <w:rStyle w:val="ab"/>
            <w:rFonts w:eastAsia="SimSun"/>
            <w:b w:val="0"/>
            <w:noProof/>
            <w:highlight w:val="cyan"/>
            <w:lang w:eastAsia="zh-CN" w:bidi="ar-SA"/>
            <w:rPrChange w:id="22" w:author="HSY" w:date="2023-03-17T23:38:00Z">
              <w:rPr>
                <w:rStyle w:val="ab"/>
                <w:rFonts w:eastAsia="SimSun"/>
                <w:b w:val="0"/>
                <w:noProof/>
                <w:lang w:eastAsia="zh-CN" w:bidi="ar-SA"/>
              </w:rPr>
            </w:rPrChange>
          </w:rPr>
          <w:commentReference w:id="2"/>
        </w:r>
      </w:del>
      <w:commentRangeEnd w:id="3"/>
      <w:ins w:id="23" w:author="HSY" w:date="2023-03-17T23:36:00Z">
        <w:r w:rsidR="00A6701B" w:rsidRPr="009B7198">
          <w:rPr>
            <w:snapToGrid w:val="0"/>
            <w:sz w:val="36"/>
            <w:szCs w:val="20"/>
            <w:highlight w:val="cyan"/>
            <w:rPrChange w:id="24" w:author="HSY" w:date="2023-03-17T23:38:00Z">
              <w:rPr>
                <w:snapToGrid w:val="0"/>
                <w:sz w:val="36"/>
                <w:szCs w:val="20"/>
              </w:rPr>
            </w:rPrChange>
          </w:rPr>
          <w:t>valuating statistical machine learning algorithms for</w:t>
        </w:r>
      </w:ins>
      <w:r w:rsidR="00E3735F" w:rsidRPr="009B7198">
        <w:rPr>
          <w:rStyle w:val="ab"/>
          <w:rFonts w:eastAsia="SimSun"/>
          <w:b w:val="0"/>
          <w:noProof/>
          <w:highlight w:val="cyan"/>
          <w:lang w:eastAsia="zh-CN" w:bidi="ar-SA"/>
          <w:rPrChange w:id="25" w:author="HSY" w:date="2023-03-17T23:38:00Z">
            <w:rPr>
              <w:rStyle w:val="ab"/>
              <w:rFonts w:eastAsia="SimSun"/>
              <w:b w:val="0"/>
              <w:noProof/>
              <w:lang w:eastAsia="zh-CN" w:bidi="ar-SA"/>
            </w:rPr>
          </w:rPrChange>
        </w:rPr>
        <w:commentReference w:id="3"/>
      </w:r>
      <w:ins w:id="26" w:author="HSY" w:date="2023-03-17T23:37:00Z">
        <w:r w:rsidR="00777E57" w:rsidRPr="009B7198">
          <w:rPr>
            <w:snapToGrid w:val="0"/>
            <w:sz w:val="36"/>
            <w:szCs w:val="20"/>
            <w:highlight w:val="cyan"/>
            <w:rPrChange w:id="27" w:author="HSY" w:date="2023-03-17T23:38:00Z">
              <w:rPr>
                <w:snapToGrid w:val="0"/>
                <w:sz w:val="36"/>
                <w:szCs w:val="20"/>
              </w:rPr>
            </w:rPrChange>
          </w:rPr>
          <w:t xml:space="preserve"> classifying dominant algae in </w:t>
        </w:r>
        <w:proofErr w:type="spellStart"/>
        <w:r w:rsidR="00777E57" w:rsidRPr="009B7198">
          <w:rPr>
            <w:snapToGrid w:val="0"/>
            <w:sz w:val="36"/>
            <w:szCs w:val="20"/>
            <w:highlight w:val="cyan"/>
            <w:rPrChange w:id="28" w:author="HSY" w:date="2023-03-17T23:38:00Z">
              <w:rPr>
                <w:snapToGrid w:val="0"/>
                <w:sz w:val="36"/>
                <w:szCs w:val="20"/>
              </w:rPr>
            </w:rPrChange>
          </w:rPr>
          <w:t>Juam</w:t>
        </w:r>
        <w:proofErr w:type="spellEnd"/>
        <w:r w:rsidR="00777E57" w:rsidRPr="009B7198">
          <w:rPr>
            <w:snapToGrid w:val="0"/>
            <w:sz w:val="36"/>
            <w:szCs w:val="20"/>
            <w:highlight w:val="cyan"/>
            <w:rPrChange w:id="29" w:author="HSY" w:date="2023-03-17T23:38:00Z">
              <w:rPr>
                <w:snapToGrid w:val="0"/>
                <w:sz w:val="36"/>
                <w:szCs w:val="20"/>
              </w:rPr>
            </w:rPrChange>
          </w:rPr>
          <w:t xml:space="preserve"> La</w:t>
        </w:r>
        <w:r w:rsidR="0082594B">
          <w:rPr>
            <w:snapToGrid w:val="0"/>
            <w:sz w:val="36"/>
            <w:szCs w:val="20"/>
            <w:highlight w:val="cyan"/>
          </w:rPr>
          <w:t xml:space="preserve">ke and </w:t>
        </w:r>
        <w:proofErr w:type="spellStart"/>
        <w:r w:rsidR="0082594B">
          <w:rPr>
            <w:snapToGrid w:val="0"/>
            <w:sz w:val="36"/>
            <w:szCs w:val="20"/>
            <w:highlight w:val="cyan"/>
          </w:rPr>
          <w:t>Tamjin</w:t>
        </w:r>
        <w:proofErr w:type="spellEnd"/>
        <w:r w:rsidR="0082594B">
          <w:rPr>
            <w:snapToGrid w:val="0"/>
            <w:sz w:val="36"/>
            <w:szCs w:val="20"/>
            <w:highlight w:val="cyan"/>
          </w:rPr>
          <w:t xml:space="preserve"> Lake, South </w:t>
        </w:r>
        <w:r w:rsidR="00777E57" w:rsidRPr="009B7198">
          <w:rPr>
            <w:snapToGrid w:val="0"/>
            <w:sz w:val="36"/>
            <w:szCs w:val="20"/>
            <w:highlight w:val="cyan"/>
            <w:rPrChange w:id="30" w:author="HSY" w:date="2023-03-17T23:38:00Z">
              <w:rPr>
                <w:snapToGrid w:val="0"/>
                <w:sz w:val="36"/>
                <w:szCs w:val="20"/>
              </w:rPr>
            </w:rPrChange>
          </w:rPr>
          <w:t>Korea</w:t>
        </w:r>
      </w:ins>
    </w:p>
    <w:p w14:paraId="2234AEF1" w14:textId="74272782" w:rsidR="009323CC" w:rsidRPr="00D5215B" w:rsidRDefault="00BA00EC" w:rsidP="00E94B1B">
      <w:pPr>
        <w:pStyle w:val="MDPI13authornames"/>
      </w:pPr>
      <w:proofErr w:type="spellStart"/>
      <w:r>
        <w:t>Seong</w:t>
      </w:r>
      <w:proofErr w:type="spellEnd"/>
      <w:r>
        <w:t>-Yun Hwang</w:t>
      </w:r>
      <w:r w:rsidR="00E94B1B" w:rsidRPr="001F31D1">
        <w:rPr>
          <w:vertAlign w:val="superscript"/>
        </w:rPr>
        <w:t>1</w:t>
      </w:r>
      <w:r w:rsidR="00687CDF">
        <w:rPr>
          <w:vertAlign w:val="superscript"/>
        </w:rPr>
        <w:t>+</w:t>
      </w:r>
      <w:r w:rsidR="00E94B1B" w:rsidRPr="00D945EC">
        <w:t xml:space="preserve">, </w:t>
      </w:r>
      <w:r>
        <w:t>Byung-Woong Choi</w:t>
      </w:r>
      <w:r>
        <w:rPr>
          <w:vertAlign w:val="superscript"/>
        </w:rPr>
        <w:t>1</w:t>
      </w:r>
      <w:r w:rsidR="00D5215B">
        <w:t xml:space="preserve">, </w:t>
      </w:r>
      <w:r>
        <w:t>Jong-Hwan Park</w:t>
      </w:r>
      <w:r w:rsidR="00D5215B">
        <w:rPr>
          <w:vertAlign w:val="superscript"/>
        </w:rPr>
        <w:t>1</w:t>
      </w:r>
      <w:r w:rsidR="00D5215B">
        <w:t>, Dong-Seok Shin</w:t>
      </w:r>
      <w:r w:rsidR="00D5215B">
        <w:rPr>
          <w:vertAlign w:val="superscript"/>
        </w:rPr>
        <w:t>1</w:t>
      </w:r>
      <w:r w:rsidR="00D5215B">
        <w:t>, Hyeon-</w:t>
      </w:r>
      <w:proofErr w:type="spellStart"/>
      <w:r w:rsidR="00D5215B">
        <w:t>Su</w:t>
      </w:r>
      <w:proofErr w:type="spellEnd"/>
      <w:r w:rsidR="00D5215B">
        <w:t xml:space="preserve"> Chung</w:t>
      </w:r>
      <w:r w:rsidR="00D5215B">
        <w:rPr>
          <w:vertAlign w:val="superscript"/>
        </w:rPr>
        <w:t>1</w:t>
      </w:r>
      <w:r w:rsidR="00D5215B">
        <w:t>, Mi-Sun Son</w:t>
      </w:r>
      <w:r w:rsidR="00D5215B">
        <w:rPr>
          <w:vertAlign w:val="superscript"/>
        </w:rPr>
        <w:t>1</w:t>
      </w:r>
      <w:r w:rsidR="00D5215B">
        <w:t>, Chae-Hong Lim</w:t>
      </w:r>
      <w:r w:rsidR="00B4733A">
        <w:rPr>
          <w:vertAlign w:val="superscript"/>
        </w:rPr>
        <w:t>1</w:t>
      </w:r>
      <w:r w:rsidR="00D5215B">
        <w:t xml:space="preserve">, </w:t>
      </w:r>
      <w:r w:rsidR="00D5215B" w:rsidRPr="00605AC4">
        <w:rPr>
          <w:highlight w:val="cyan"/>
          <w:rPrChange w:id="31" w:author="HSY" w:date="2023-03-18T00:36:00Z">
            <w:rPr/>
          </w:rPrChange>
        </w:rPr>
        <w:t>Hyeon-Mi Ch</w:t>
      </w:r>
      <w:ins w:id="32" w:author="HSY" w:date="2023-03-18T00:36:00Z">
        <w:r w:rsidR="00605AC4" w:rsidRPr="00605AC4">
          <w:rPr>
            <w:highlight w:val="cyan"/>
            <w:rPrChange w:id="33" w:author="HSY" w:date="2023-03-18T00:36:00Z">
              <w:rPr/>
            </w:rPrChange>
          </w:rPr>
          <w:t>ae</w:t>
        </w:r>
      </w:ins>
      <w:del w:id="34" w:author="HSY" w:date="2023-03-18T00:36:00Z">
        <w:r w:rsidR="00D5215B" w:rsidRPr="00605AC4" w:rsidDel="00605AC4">
          <w:rPr>
            <w:highlight w:val="cyan"/>
            <w:rPrChange w:id="35" w:author="HSY" w:date="2023-03-18T00:36:00Z">
              <w:rPr/>
            </w:rPrChange>
          </w:rPr>
          <w:delText>oi</w:delText>
        </w:r>
      </w:del>
      <w:r w:rsidR="00B4733A" w:rsidRPr="00605AC4">
        <w:rPr>
          <w:highlight w:val="cyan"/>
          <w:vertAlign w:val="superscript"/>
          <w:rPrChange w:id="36" w:author="HSY" w:date="2023-03-18T00:36:00Z">
            <w:rPr>
              <w:vertAlign w:val="superscript"/>
            </w:rPr>
          </w:rPrChange>
        </w:rPr>
        <w:t>1</w:t>
      </w:r>
      <w:r w:rsidR="00D5215B">
        <w:t>, Don-Woo Ha</w:t>
      </w:r>
      <w:r w:rsidR="00B4733A">
        <w:rPr>
          <w:vertAlign w:val="superscript"/>
        </w:rPr>
        <w:t>1</w:t>
      </w:r>
      <w:r w:rsidR="00D5215B">
        <w:t>, Kang-Young Jung</w:t>
      </w:r>
      <w:r w:rsidR="00B4733A">
        <w:rPr>
          <w:vertAlign w:val="superscript"/>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323CC" w:rsidRPr="00FA02A8" w14:paraId="451A6854" w14:textId="77777777" w:rsidTr="00093642">
        <w:tc>
          <w:tcPr>
            <w:tcW w:w="2410" w:type="dxa"/>
            <w:shd w:val="clear" w:color="auto" w:fill="auto"/>
          </w:tcPr>
          <w:p w14:paraId="5A2808C0" w14:textId="56011657" w:rsidR="009323CC" w:rsidRPr="004E70E7" w:rsidRDefault="009323CC" w:rsidP="00093642">
            <w:pPr>
              <w:pStyle w:val="MDPI61Citation"/>
              <w:spacing w:after="120" w:line="240" w:lineRule="exact"/>
            </w:pPr>
            <w:r w:rsidRPr="00C85962">
              <w:rPr>
                <w:b/>
              </w:rPr>
              <w:t>Citation:</w:t>
            </w:r>
            <w:r>
              <w:rPr>
                <w:b/>
              </w:rPr>
              <w:t xml:space="preserve"> </w:t>
            </w:r>
            <w:del w:id="37" w:author="HSY" w:date="2023-03-18T21:12:00Z">
              <w:r w:rsidRPr="00BF7530" w:rsidDel="002F607C">
                <w:rPr>
                  <w:highlight w:val="cyan"/>
                  <w:rPrChange w:id="38" w:author="HSY" w:date="2023-03-18T21:19:00Z">
                    <w:rPr/>
                  </w:rPrChange>
                </w:rPr>
                <w:delText>T</w:delText>
              </w:r>
            </w:del>
            <w:ins w:id="39" w:author="HSY" w:date="2023-03-18T21:12:00Z">
              <w:r w:rsidR="002F607C" w:rsidRPr="00BF7530">
                <w:rPr>
                  <w:highlight w:val="cyan"/>
                  <w:rPrChange w:id="40" w:author="HSY" w:date="2023-03-18T21:19:00Z">
                    <w:rPr/>
                  </w:rPrChange>
                </w:rPr>
                <w:t>Hwang, S. Y.;</w:t>
              </w:r>
            </w:ins>
            <w:ins w:id="41" w:author="HSY" w:date="2023-03-18T21:13:00Z">
              <w:r w:rsidR="002F607C" w:rsidRPr="00BF7530">
                <w:rPr>
                  <w:highlight w:val="cyan"/>
                  <w:rPrChange w:id="42" w:author="HSY" w:date="2023-03-18T21:19:00Z">
                    <w:rPr/>
                  </w:rPrChange>
                </w:rPr>
                <w:t xml:space="preserve"> Choi, B. W.; Park, J. H.; Shin, D. S.; Chung, H. S.; Son, M. S.; </w:t>
              </w:r>
            </w:ins>
            <w:ins w:id="43" w:author="HSY" w:date="2023-03-18T21:14:00Z">
              <w:r w:rsidR="002F607C" w:rsidRPr="00BF7530">
                <w:rPr>
                  <w:highlight w:val="cyan"/>
                  <w:rPrChange w:id="44" w:author="HSY" w:date="2023-03-18T21:19:00Z">
                    <w:rPr/>
                  </w:rPrChange>
                </w:rPr>
                <w:t>Lim, C. H.; Chae, H. M.; Ha, D. W.; Jung, K. Y.</w:t>
              </w:r>
            </w:ins>
            <w:ins w:id="45" w:author="HSY" w:date="2023-03-18T21:15:00Z">
              <w:r w:rsidR="002F607C" w:rsidRPr="00BF7530">
                <w:rPr>
                  <w:highlight w:val="cyan"/>
                  <w:rPrChange w:id="46" w:author="HSY" w:date="2023-03-18T21:19:00Z">
                    <w:rPr/>
                  </w:rPrChange>
                </w:rPr>
                <w:t xml:space="preserve">; et al. </w:t>
              </w:r>
              <w:r w:rsidR="00490202" w:rsidRPr="00BF7530">
                <w:rPr>
                  <w:highlight w:val="cyan"/>
                  <w:rPrChange w:id="47" w:author="HSY" w:date="2023-03-18T21:19:00Z">
                    <w:rPr/>
                  </w:rPrChange>
                </w:rPr>
                <w:t xml:space="preserve">Evaluating statistical machine learning algorithms for classifying dominant algae in </w:t>
              </w:r>
              <w:proofErr w:type="spellStart"/>
              <w:r w:rsidR="00490202" w:rsidRPr="00BF7530">
                <w:rPr>
                  <w:highlight w:val="cyan"/>
                  <w:rPrChange w:id="48" w:author="HSY" w:date="2023-03-18T21:19:00Z">
                    <w:rPr/>
                  </w:rPrChange>
                </w:rPr>
                <w:t>Juam</w:t>
              </w:r>
              <w:proofErr w:type="spellEnd"/>
              <w:r w:rsidR="00490202" w:rsidRPr="00BF7530">
                <w:rPr>
                  <w:highlight w:val="cyan"/>
                  <w:rPrChange w:id="49" w:author="HSY" w:date="2023-03-18T21:19:00Z">
                    <w:rPr/>
                  </w:rPrChange>
                </w:rPr>
                <w:t xml:space="preserve"> Lake and </w:t>
              </w:r>
              <w:proofErr w:type="spellStart"/>
              <w:r w:rsidR="00490202" w:rsidRPr="00BF7530">
                <w:rPr>
                  <w:highlight w:val="cyan"/>
                  <w:rPrChange w:id="50" w:author="HSY" w:date="2023-03-18T21:19:00Z">
                    <w:rPr/>
                  </w:rPrChange>
                </w:rPr>
                <w:t>Tamjin</w:t>
              </w:r>
              <w:proofErr w:type="spellEnd"/>
              <w:r w:rsidR="00490202" w:rsidRPr="00BF7530">
                <w:rPr>
                  <w:highlight w:val="cyan"/>
                  <w:rPrChange w:id="51" w:author="HSY" w:date="2023-03-18T21:19:00Z">
                    <w:rPr/>
                  </w:rPrChange>
                </w:rPr>
                <w:t xml:space="preserve"> Lake, South </w:t>
              </w:r>
              <w:proofErr w:type="spellStart"/>
              <w:r w:rsidR="00490202" w:rsidRPr="00BF7530">
                <w:rPr>
                  <w:highlight w:val="cyan"/>
                  <w:rPrChange w:id="52" w:author="HSY" w:date="2023-03-18T21:19:00Z">
                    <w:rPr/>
                  </w:rPrChange>
                </w:rPr>
                <w:t>korea</w:t>
              </w:r>
              <w:proofErr w:type="spellEnd"/>
              <w:r w:rsidR="00490202" w:rsidRPr="00BF7530">
                <w:rPr>
                  <w:highlight w:val="cyan"/>
                  <w:rPrChange w:id="53" w:author="HSY" w:date="2023-03-18T21:19:00Z">
                    <w:rPr/>
                  </w:rPrChange>
                </w:rPr>
                <w:t>.</w:t>
              </w:r>
            </w:ins>
            <w:ins w:id="54" w:author="HSY" w:date="2023-03-18T21:16:00Z">
              <w:r w:rsidR="000B4990" w:rsidRPr="00BF7530">
                <w:rPr>
                  <w:highlight w:val="cyan"/>
                  <w:rPrChange w:id="55" w:author="HSY" w:date="2023-03-18T21:19:00Z">
                    <w:rPr/>
                  </w:rPrChange>
                </w:rPr>
                <w:t xml:space="preserve"> Water </w:t>
              </w:r>
              <w:r w:rsidR="000B4990" w:rsidRPr="00BF7530">
                <w:rPr>
                  <w:b/>
                  <w:highlight w:val="cyan"/>
                  <w:rPrChange w:id="56" w:author="HSY" w:date="2023-03-18T21:19:00Z">
                    <w:rPr/>
                  </w:rPrChange>
                </w:rPr>
                <w:t>2023</w:t>
              </w:r>
              <w:r w:rsidR="000B4990" w:rsidRPr="00BF7530">
                <w:rPr>
                  <w:highlight w:val="cyan"/>
                  <w:rPrChange w:id="57" w:author="HSY" w:date="2023-03-18T21:19:00Z">
                    <w:rPr/>
                  </w:rPrChange>
                </w:rPr>
                <w:t xml:space="preserve">, </w:t>
              </w:r>
              <w:r w:rsidR="000B4990" w:rsidRPr="00BF7530">
                <w:rPr>
                  <w:i/>
                  <w:highlight w:val="cyan"/>
                  <w:rPrChange w:id="58" w:author="HSY" w:date="2023-03-18T21:19:00Z">
                    <w:rPr/>
                  </w:rPrChange>
                </w:rPr>
                <w:t>15</w:t>
              </w:r>
              <w:r w:rsidR="000B4990" w:rsidRPr="00BF7530">
                <w:rPr>
                  <w:highlight w:val="cyan"/>
                  <w:rPrChange w:id="59" w:author="HSY" w:date="2023-03-18T21:19:00Z">
                    <w:rPr/>
                  </w:rPrChange>
                </w:rPr>
                <w:t xml:space="preserve">, </w:t>
              </w:r>
            </w:ins>
            <w:ins w:id="60" w:author="HSY" w:date="2023-03-18T21:17:00Z">
              <w:r w:rsidR="000B4990" w:rsidRPr="00BF7530">
                <w:rPr>
                  <w:highlight w:val="cyan"/>
                  <w:rPrChange w:id="61" w:author="HSY" w:date="2023-03-18T21:19:00Z">
                    <w:rPr/>
                  </w:rPrChange>
                </w:rPr>
                <w:t>x</w:t>
              </w:r>
            </w:ins>
            <w:ins w:id="62" w:author="HSY" w:date="2023-03-18T21:16:00Z">
              <w:r w:rsidR="000B4990" w:rsidRPr="00BF7530">
                <w:rPr>
                  <w:highlight w:val="cyan"/>
                  <w:rPrChange w:id="63" w:author="HSY" w:date="2023-03-18T21:19:00Z">
                    <w:rPr/>
                  </w:rPrChange>
                </w:rPr>
                <w:t>. https:// doi.org/10.3390/</w:t>
              </w:r>
              <w:proofErr w:type="spellStart"/>
              <w:r w:rsidR="000B4990" w:rsidRPr="00BF7530">
                <w:rPr>
                  <w:highlight w:val="cyan"/>
                  <w:rPrChange w:id="64" w:author="HSY" w:date="2023-03-18T21:19:00Z">
                    <w:rPr/>
                  </w:rPrChange>
                </w:rPr>
                <w:t>xxxxx</w:t>
              </w:r>
            </w:ins>
            <w:proofErr w:type="spellEnd"/>
            <w:ins w:id="65" w:author="HSY" w:date="2023-03-18T21:12:00Z">
              <w:r w:rsidR="002F607C" w:rsidRPr="00BF7530">
                <w:rPr>
                  <w:highlight w:val="cyan"/>
                  <w:rPrChange w:id="66" w:author="HSY" w:date="2023-03-18T21:19:00Z">
                    <w:rPr/>
                  </w:rPrChange>
                </w:rPr>
                <w:t xml:space="preserve"> </w:t>
              </w:r>
            </w:ins>
            <w:del w:id="67" w:author="HSY" w:date="2023-03-18T21:12:00Z">
              <w:r w:rsidRPr="00BF7530" w:rsidDel="002F607C">
                <w:rPr>
                  <w:highlight w:val="cyan"/>
                  <w:rPrChange w:id="68" w:author="HSY" w:date="2023-03-18T21:19:00Z">
                    <w:rPr/>
                  </w:rPrChange>
                </w:rPr>
                <w:delText>o be added by editorial staff during production.</w:delText>
              </w:r>
            </w:del>
            <w:ins w:id="69" w:author="HSY" w:date="2023-03-18T21:09:00Z">
              <w:r w:rsidR="00430685">
                <w:t xml:space="preserve"> </w:t>
              </w:r>
            </w:ins>
          </w:p>
          <w:p w14:paraId="4CE4863D" w14:textId="0DE10A5A" w:rsidR="009323CC" w:rsidRDefault="009323CC" w:rsidP="00093642">
            <w:pPr>
              <w:pStyle w:val="MDPI14history"/>
              <w:spacing w:before="120" w:after="120"/>
              <w:rPr>
                <w:rFonts w:ascii="SimSun" w:eastAsia="SimSun" w:hAnsi="SimSun" w:cs="SimSun"/>
                <w:lang w:eastAsia="zh-CN"/>
              </w:rPr>
            </w:pPr>
            <w:r>
              <w:t xml:space="preserve">Academic Editor: </w:t>
            </w:r>
            <w:del w:id="70" w:author="HSY" w:date="2023-03-18T21:19:00Z">
              <w:r w:rsidRPr="00BF7530" w:rsidDel="00BF7530">
                <w:rPr>
                  <w:highlight w:val="cyan"/>
                  <w:rPrChange w:id="71" w:author="HSY" w:date="2023-03-18T21:19:00Z">
                    <w:rPr/>
                  </w:rPrChange>
                </w:rPr>
                <w:delText>F</w:delText>
              </w:r>
            </w:del>
            <w:ins w:id="72" w:author="HSY" w:date="2023-03-18T21:19:00Z">
              <w:r w:rsidR="00BF7530" w:rsidRPr="00BF7530">
                <w:rPr>
                  <w:highlight w:val="cyan"/>
                  <w:rPrChange w:id="73" w:author="HSY" w:date="2023-03-18T21:19:00Z">
                    <w:rPr/>
                  </w:rPrChange>
                </w:rPr>
                <w:t>Riel Carlo</w:t>
              </w:r>
            </w:ins>
            <w:del w:id="74" w:author="HSY" w:date="2023-03-18T21:19:00Z">
              <w:r w:rsidDel="00BF7530">
                <w:delText>irstname Lastname</w:delText>
              </w:r>
            </w:del>
          </w:p>
          <w:p w14:paraId="75FEBFDA" w14:textId="77777777" w:rsidR="009323CC" w:rsidRDefault="009323CC" w:rsidP="00093642">
            <w:pPr>
              <w:pStyle w:val="MDPI14history"/>
              <w:spacing w:before="120"/>
              <w:rPr>
                <w:rFonts w:ascii="SimSun" w:eastAsia="SimSun" w:hAnsi="SimSun" w:cs="SimSun"/>
              </w:rPr>
            </w:pPr>
            <w:r>
              <w:rPr>
                <w:szCs w:val="14"/>
              </w:rPr>
              <w:t>Received: date</w:t>
            </w:r>
          </w:p>
          <w:p w14:paraId="49130B66" w14:textId="77777777" w:rsidR="009323CC" w:rsidRDefault="009323CC" w:rsidP="00093642">
            <w:pPr>
              <w:pStyle w:val="MDPI14history"/>
              <w:rPr>
                <w:szCs w:val="14"/>
              </w:rPr>
            </w:pPr>
            <w:r>
              <w:rPr>
                <w:szCs w:val="14"/>
              </w:rPr>
              <w:t>Revised: date</w:t>
            </w:r>
          </w:p>
          <w:p w14:paraId="7AA935F9" w14:textId="77777777" w:rsidR="009323CC" w:rsidRDefault="009323CC" w:rsidP="00093642">
            <w:pPr>
              <w:pStyle w:val="MDPI14history"/>
              <w:rPr>
                <w:szCs w:val="14"/>
              </w:rPr>
            </w:pPr>
            <w:r>
              <w:rPr>
                <w:szCs w:val="14"/>
              </w:rPr>
              <w:t>Accepted: date</w:t>
            </w:r>
          </w:p>
          <w:p w14:paraId="48887D34" w14:textId="77777777" w:rsidR="009323CC" w:rsidRDefault="009323CC" w:rsidP="00093642">
            <w:pPr>
              <w:pStyle w:val="MDPI14history"/>
              <w:spacing w:after="120"/>
              <w:rPr>
                <w:szCs w:val="14"/>
              </w:rPr>
            </w:pPr>
            <w:r>
              <w:rPr>
                <w:szCs w:val="14"/>
              </w:rPr>
              <w:t>Published: date</w:t>
            </w:r>
          </w:p>
          <w:p w14:paraId="37381586" w14:textId="77777777" w:rsidR="009323CC" w:rsidRPr="00FA02A8" w:rsidRDefault="009323CC" w:rsidP="00093642">
            <w:pPr>
              <w:adjustRightInd w:val="0"/>
              <w:snapToGrid w:val="0"/>
              <w:spacing w:before="120" w:line="240" w:lineRule="atLeast"/>
              <w:ind w:right="113"/>
              <w:jc w:val="left"/>
              <w:rPr>
                <w:rFonts w:eastAsia="DengXian"/>
                <w:bCs/>
                <w:sz w:val="14"/>
                <w:szCs w:val="14"/>
                <w:lang w:bidi="en-US"/>
              </w:rPr>
            </w:pPr>
            <w:r w:rsidRPr="00FA02A8">
              <w:rPr>
                <w:rFonts w:eastAsia="DengXian"/>
                <w:noProof/>
                <w:lang w:eastAsia="ko-KR"/>
              </w:rPr>
              <w:drawing>
                <wp:inline distT="0" distB="0" distL="0" distR="0" wp14:anchorId="59A82C36" wp14:editId="23B50044">
                  <wp:extent cx="692785" cy="249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7D9E8327" w14:textId="77777777" w:rsidR="009323CC" w:rsidRPr="00FA02A8" w:rsidRDefault="009323CC" w:rsidP="00CD3CFB">
            <w:pPr>
              <w:pStyle w:val="MDPI72Copyright"/>
              <w:rPr>
                <w:rFonts w:eastAsia="DengXian"/>
                <w:lang w:bidi="en-US"/>
              </w:rPr>
            </w:pPr>
            <w:r w:rsidRPr="00FA02A8">
              <w:rPr>
                <w:rFonts w:eastAsia="DengXian"/>
                <w:b/>
                <w:lang w:bidi="en-US"/>
              </w:rPr>
              <w:t>Copyright:</w:t>
            </w:r>
            <w:r w:rsidRPr="00FA02A8">
              <w:rPr>
                <w:rFonts w:eastAsia="DengXian"/>
                <w:lang w:bidi="en-US"/>
              </w:rPr>
              <w:t xml:space="preserve"> </w:t>
            </w:r>
            <w:r w:rsidR="00CD3CFB">
              <w:rPr>
                <w:rFonts w:eastAsia="DengXian"/>
                <w:lang w:bidi="en-US"/>
              </w:rPr>
              <w:t>© 2023</w:t>
            </w:r>
            <w:r w:rsidRPr="00FA02A8">
              <w:rPr>
                <w:rFonts w:eastAsia="DengXian"/>
                <w:lang w:bidi="en-US"/>
              </w:rPr>
              <w:t xml:space="preserve"> </w:t>
            </w:r>
            <w:r>
              <w:rPr>
                <w:rFonts w:eastAsia="DengXian"/>
                <w:lang w:bidi="en-US"/>
              </w:rPr>
              <w:t xml:space="preserve">by the authors. Submitted for possible open access </w:t>
            </w:r>
            <w:r>
              <w:rPr>
                <w:rFonts w:eastAsia="DengXian"/>
                <w:lang w:bidi="en-US"/>
              </w:rPr>
              <w:lastRenderedPageBreak/>
              <w:t xml:space="preserve">publication under the terms and conditions of the Creative Commons </w:t>
            </w:r>
            <w:r w:rsidRPr="00FA02A8">
              <w:rPr>
                <w:rFonts w:eastAsia="DengXian"/>
                <w:lang w:bidi="en-US"/>
              </w:rPr>
              <w:t>Attribution (CC BY) license (</w:t>
            </w:r>
            <w:r>
              <w:rPr>
                <w:rFonts w:eastAsia="DengXian"/>
                <w:lang w:bidi="en-US"/>
              </w:rPr>
              <w:t>https://</w:t>
            </w:r>
            <w:r w:rsidRPr="00FA02A8">
              <w:rPr>
                <w:rFonts w:eastAsia="DengXian"/>
                <w:lang w:bidi="en-US"/>
              </w:rPr>
              <w:t>creativecommons.org/licenses/by/4.0/).</w:t>
            </w:r>
          </w:p>
        </w:tc>
      </w:tr>
    </w:tbl>
    <w:p w14:paraId="21212D6B" w14:textId="2D62150D" w:rsidR="00E94B1B" w:rsidRPr="00D945EC" w:rsidRDefault="00DD1AB8" w:rsidP="00E94B1B">
      <w:pPr>
        <w:pStyle w:val="MDPI16affiliation"/>
      </w:pPr>
      <w:r w:rsidRPr="00DD1AB8">
        <w:rPr>
          <w:vertAlign w:val="superscript"/>
        </w:rPr>
        <w:lastRenderedPageBreak/>
        <w:t>1</w:t>
      </w:r>
      <w:r w:rsidR="00E94B1B" w:rsidRPr="00D945EC">
        <w:tab/>
      </w:r>
      <w:commentRangeStart w:id="75"/>
      <w:proofErr w:type="spellStart"/>
      <w:r w:rsidR="005C124C" w:rsidRPr="00040A2A">
        <w:rPr>
          <w:szCs w:val="16"/>
          <w:highlight w:val="cyan"/>
          <w:rPrChange w:id="76" w:author="Hi" w:date="2023-03-18T15:49:00Z">
            <w:rPr/>
          </w:rPrChange>
        </w:rPr>
        <w:t>Yeongsan</w:t>
      </w:r>
      <w:proofErr w:type="spellEnd"/>
      <w:r w:rsidR="005C124C" w:rsidRPr="00040A2A">
        <w:rPr>
          <w:szCs w:val="16"/>
          <w:highlight w:val="cyan"/>
          <w:rPrChange w:id="77" w:author="Hi" w:date="2023-03-18T15:49:00Z">
            <w:rPr/>
          </w:rPrChange>
        </w:rPr>
        <w:t xml:space="preserve"> River Environment Research Center, National Institute of Environmental Research</w:t>
      </w:r>
      <w:commentRangeEnd w:id="75"/>
      <w:r w:rsidR="00156725" w:rsidRPr="00040A2A">
        <w:rPr>
          <w:rStyle w:val="ab"/>
          <w:rFonts w:eastAsia="SimSun"/>
          <w:noProof/>
          <w:sz w:val="16"/>
          <w:szCs w:val="16"/>
          <w:highlight w:val="cyan"/>
          <w:lang w:eastAsia="zh-CN" w:bidi="ar-SA"/>
          <w:rPrChange w:id="78" w:author="Hi" w:date="2023-03-18T15:49:00Z">
            <w:rPr>
              <w:rStyle w:val="ab"/>
              <w:rFonts w:eastAsia="SimSun"/>
              <w:noProof/>
              <w:lang w:eastAsia="zh-CN" w:bidi="ar-SA"/>
            </w:rPr>
          </w:rPrChange>
        </w:rPr>
        <w:commentReference w:id="75"/>
      </w:r>
      <w:ins w:id="79" w:author="Hi" w:date="2023-03-18T15:48:00Z">
        <w:r w:rsidR="00040A2A" w:rsidRPr="00040A2A">
          <w:rPr>
            <w:szCs w:val="16"/>
            <w:highlight w:val="cyan"/>
            <w:rPrChange w:id="80" w:author="Hi" w:date="2023-03-18T15:49:00Z">
              <w:rPr>
                <w:szCs w:val="16"/>
              </w:rPr>
            </w:rPrChange>
          </w:rPr>
          <w:t xml:space="preserve">, </w:t>
        </w:r>
        <w:r w:rsidR="00040A2A" w:rsidRPr="00040A2A">
          <w:rPr>
            <w:rFonts w:cs="Arial"/>
            <w:color w:val="222222"/>
            <w:szCs w:val="16"/>
            <w:highlight w:val="cyan"/>
            <w:shd w:val="clear" w:color="auto" w:fill="FFFFFF"/>
            <w:rPrChange w:id="81" w:author="Hi" w:date="2023-03-18T15:49:00Z">
              <w:rPr>
                <w:rFonts w:ascii="Arial" w:hAnsi="Arial" w:cs="Arial"/>
                <w:color w:val="222222"/>
                <w:sz w:val="20"/>
                <w:szCs w:val="20"/>
                <w:shd w:val="clear" w:color="auto" w:fill="FFFFFF"/>
              </w:rPr>
            </w:rPrChange>
          </w:rPr>
          <w:t xml:space="preserve">Gwangju 61011, </w:t>
        </w:r>
      </w:ins>
      <w:ins w:id="82" w:author="Hi" w:date="2023-03-18T15:50:00Z">
        <w:r w:rsidR="00A92298">
          <w:rPr>
            <w:rFonts w:cs="Arial"/>
            <w:color w:val="222222"/>
            <w:szCs w:val="16"/>
            <w:highlight w:val="cyan"/>
            <w:shd w:val="clear" w:color="auto" w:fill="FFFFFF"/>
          </w:rPr>
          <w:t xml:space="preserve">Republic of </w:t>
        </w:r>
      </w:ins>
      <w:ins w:id="83" w:author="Hi" w:date="2023-03-18T15:48:00Z">
        <w:r w:rsidR="00040A2A" w:rsidRPr="00040A2A">
          <w:rPr>
            <w:rFonts w:cs="Arial"/>
            <w:color w:val="222222"/>
            <w:szCs w:val="16"/>
            <w:highlight w:val="cyan"/>
            <w:shd w:val="clear" w:color="auto" w:fill="FFFFFF"/>
            <w:rPrChange w:id="84" w:author="Hi" w:date="2023-03-18T15:49:00Z">
              <w:rPr>
                <w:rFonts w:ascii="Arial" w:hAnsi="Arial" w:cs="Arial"/>
                <w:color w:val="222222"/>
                <w:sz w:val="20"/>
                <w:szCs w:val="20"/>
                <w:shd w:val="clear" w:color="auto" w:fill="FFFFFF"/>
              </w:rPr>
            </w:rPrChange>
          </w:rPr>
          <w:t>Korea</w:t>
        </w:r>
      </w:ins>
      <w:r w:rsidR="00E94B1B" w:rsidRPr="00040A2A">
        <w:rPr>
          <w:szCs w:val="16"/>
          <w:highlight w:val="cyan"/>
          <w:rPrChange w:id="85" w:author="Hi" w:date="2023-03-18T15:49:00Z">
            <w:rPr/>
          </w:rPrChange>
        </w:rPr>
        <w:t>;</w:t>
      </w:r>
      <w:ins w:id="86" w:author="HSY" w:date="2023-03-17T22:57:00Z">
        <w:r w:rsidR="00854878" w:rsidRPr="00040A2A">
          <w:rPr>
            <w:szCs w:val="16"/>
            <w:highlight w:val="cyan"/>
            <w:rPrChange w:id="87" w:author="Hi" w:date="2023-03-18T15:49:00Z">
              <w:rPr/>
            </w:rPrChange>
          </w:rPr>
          <w:t xml:space="preserve"> </w:t>
        </w:r>
        <w:r w:rsidR="00854878" w:rsidRPr="00040A2A">
          <w:rPr>
            <w:szCs w:val="16"/>
            <w:highlight w:val="cyan"/>
            <w:rPrChange w:id="88" w:author="Hi" w:date="2023-03-18T15:49:00Z">
              <w:rPr/>
            </w:rPrChange>
          </w:rPr>
          <w:fldChar w:fldCharType="begin"/>
        </w:r>
        <w:r w:rsidR="00854878" w:rsidRPr="00040A2A">
          <w:rPr>
            <w:szCs w:val="16"/>
            <w:highlight w:val="cyan"/>
            <w:rPrChange w:id="89" w:author="Hi" w:date="2023-03-18T15:49:00Z">
              <w:rPr/>
            </w:rPrChange>
          </w:rPr>
          <w:instrText xml:space="preserve"> HYPERLINK "mailto:</w:instrText>
        </w:r>
        <w:r w:rsidR="00854878" w:rsidRPr="00040A2A">
          <w:rPr>
            <w:szCs w:val="16"/>
            <w:highlight w:val="cyan"/>
            <w:rPrChange w:id="90" w:author="Hi" w:date="2023-03-18T15:49:00Z">
              <w:rPr>
                <w:rStyle w:val="a8"/>
              </w:rPr>
            </w:rPrChange>
          </w:rPr>
          <w:instrText>hsyliark@korea.kr</w:instrText>
        </w:r>
        <w:r w:rsidR="00854878" w:rsidRPr="00040A2A">
          <w:rPr>
            <w:szCs w:val="16"/>
            <w:highlight w:val="cyan"/>
            <w:rPrChange w:id="91" w:author="Hi" w:date="2023-03-18T15:49:00Z">
              <w:rPr/>
            </w:rPrChange>
          </w:rPr>
          <w:instrText xml:space="preserve">" </w:instrText>
        </w:r>
        <w:r w:rsidR="00854878" w:rsidRPr="0065392E">
          <w:rPr>
            <w:szCs w:val="16"/>
            <w:highlight w:val="cyan"/>
          </w:rPr>
        </w:r>
        <w:r w:rsidR="00854878" w:rsidRPr="00040A2A">
          <w:rPr>
            <w:szCs w:val="16"/>
            <w:highlight w:val="cyan"/>
            <w:rPrChange w:id="92" w:author="Hi" w:date="2023-03-18T15:49:00Z">
              <w:rPr/>
            </w:rPrChange>
          </w:rPr>
          <w:fldChar w:fldCharType="separate"/>
        </w:r>
        <w:r w:rsidR="00854878" w:rsidRPr="00040A2A">
          <w:rPr>
            <w:rStyle w:val="a8"/>
            <w:szCs w:val="16"/>
            <w:highlight w:val="cyan"/>
            <w:rPrChange w:id="93" w:author="Hi" w:date="2023-03-18T15:49:00Z">
              <w:rPr>
                <w:rStyle w:val="a8"/>
              </w:rPr>
            </w:rPrChange>
          </w:rPr>
          <w:t>hsyliark@korea.kr</w:t>
        </w:r>
        <w:r w:rsidR="00854878" w:rsidRPr="00040A2A">
          <w:rPr>
            <w:szCs w:val="16"/>
            <w:highlight w:val="cyan"/>
            <w:rPrChange w:id="94" w:author="Hi" w:date="2023-03-18T15:49:00Z">
              <w:rPr/>
            </w:rPrChange>
          </w:rPr>
          <w:fldChar w:fldCharType="end"/>
        </w:r>
        <w:r w:rsidR="00854878" w:rsidRPr="00040A2A">
          <w:rPr>
            <w:szCs w:val="16"/>
            <w:highlight w:val="cyan"/>
            <w:rPrChange w:id="95" w:author="Hi" w:date="2023-03-18T15:49:00Z">
              <w:rPr/>
            </w:rPrChange>
          </w:rPr>
          <w:t xml:space="preserve"> (S.</w:t>
        </w:r>
      </w:ins>
      <w:ins w:id="96" w:author="HSY" w:date="2023-03-17T22:58:00Z">
        <w:r w:rsidR="00854878" w:rsidRPr="00040A2A">
          <w:rPr>
            <w:szCs w:val="16"/>
            <w:highlight w:val="cyan"/>
            <w:rPrChange w:id="97" w:author="Hi" w:date="2023-03-18T15:49:00Z">
              <w:rPr/>
            </w:rPrChange>
          </w:rPr>
          <w:t xml:space="preserve">-Y.H.); </w:t>
        </w:r>
        <w:r w:rsidR="00854878" w:rsidRPr="00040A2A">
          <w:rPr>
            <w:szCs w:val="16"/>
            <w:highlight w:val="cyan"/>
            <w:rPrChange w:id="98" w:author="Hi" w:date="2023-03-18T15:49:00Z">
              <w:rPr/>
            </w:rPrChange>
          </w:rPr>
          <w:fldChar w:fldCharType="begin"/>
        </w:r>
        <w:r w:rsidR="00854878" w:rsidRPr="00040A2A">
          <w:rPr>
            <w:szCs w:val="16"/>
            <w:highlight w:val="cyan"/>
            <w:rPrChange w:id="99" w:author="Hi" w:date="2023-03-18T15:49:00Z">
              <w:rPr/>
            </w:rPrChange>
          </w:rPr>
          <w:instrText xml:space="preserve"> HYPERLINK "mailto:bchoi628@korea.kr" </w:instrText>
        </w:r>
        <w:r w:rsidR="00854878" w:rsidRPr="0065392E">
          <w:rPr>
            <w:szCs w:val="16"/>
            <w:highlight w:val="cyan"/>
          </w:rPr>
        </w:r>
        <w:r w:rsidR="00854878" w:rsidRPr="00040A2A">
          <w:rPr>
            <w:szCs w:val="16"/>
            <w:highlight w:val="cyan"/>
            <w:rPrChange w:id="100" w:author="Hi" w:date="2023-03-18T15:49:00Z">
              <w:rPr/>
            </w:rPrChange>
          </w:rPr>
          <w:fldChar w:fldCharType="separate"/>
        </w:r>
        <w:r w:rsidR="00854878" w:rsidRPr="00040A2A">
          <w:rPr>
            <w:rStyle w:val="a8"/>
            <w:szCs w:val="16"/>
            <w:highlight w:val="cyan"/>
            <w:rPrChange w:id="101" w:author="Hi" w:date="2023-03-18T15:49:00Z">
              <w:rPr>
                <w:rStyle w:val="a8"/>
              </w:rPr>
            </w:rPrChange>
          </w:rPr>
          <w:t>bchoi628@korea.kr</w:t>
        </w:r>
        <w:r w:rsidR="00854878" w:rsidRPr="00040A2A">
          <w:rPr>
            <w:szCs w:val="16"/>
            <w:highlight w:val="cyan"/>
            <w:rPrChange w:id="102" w:author="Hi" w:date="2023-03-18T15:49:00Z">
              <w:rPr/>
            </w:rPrChange>
          </w:rPr>
          <w:fldChar w:fldCharType="end"/>
        </w:r>
        <w:r w:rsidR="00854878" w:rsidRPr="00040A2A">
          <w:rPr>
            <w:szCs w:val="16"/>
            <w:highlight w:val="cyan"/>
            <w:rPrChange w:id="103" w:author="Hi" w:date="2023-03-18T15:49:00Z">
              <w:rPr/>
            </w:rPrChange>
          </w:rPr>
          <w:t xml:space="preserve"> (B.-W.C.); </w:t>
        </w:r>
        <w:r w:rsidR="00854878" w:rsidRPr="00040A2A">
          <w:rPr>
            <w:szCs w:val="16"/>
            <w:highlight w:val="cyan"/>
            <w:rPrChange w:id="104" w:author="Hi" w:date="2023-03-18T15:49:00Z">
              <w:rPr/>
            </w:rPrChange>
          </w:rPr>
          <w:fldChar w:fldCharType="begin"/>
        </w:r>
        <w:r w:rsidR="00854878" w:rsidRPr="00040A2A">
          <w:rPr>
            <w:szCs w:val="16"/>
            <w:highlight w:val="cyan"/>
            <w:rPrChange w:id="105" w:author="Hi" w:date="2023-03-18T15:49:00Z">
              <w:rPr/>
            </w:rPrChange>
          </w:rPr>
          <w:instrText xml:space="preserve"> HYPERLINK "mailto:thanks@korea.kr" </w:instrText>
        </w:r>
        <w:r w:rsidR="00854878" w:rsidRPr="0065392E">
          <w:rPr>
            <w:szCs w:val="16"/>
            <w:highlight w:val="cyan"/>
          </w:rPr>
        </w:r>
        <w:r w:rsidR="00854878" w:rsidRPr="00040A2A">
          <w:rPr>
            <w:szCs w:val="16"/>
            <w:highlight w:val="cyan"/>
            <w:rPrChange w:id="106" w:author="Hi" w:date="2023-03-18T15:49:00Z">
              <w:rPr/>
            </w:rPrChange>
          </w:rPr>
          <w:fldChar w:fldCharType="separate"/>
        </w:r>
        <w:r w:rsidR="00854878" w:rsidRPr="00040A2A">
          <w:rPr>
            <w:rStyle w:val="a8"/>
            <w:szCs w:val="16"/>
            <w:highlight w:val="cyan"/>
            <w:rPrChange w:id="107" w:author="Hi" w:date="2023-03-18T15:49:00Z">
              <w:rPr>
                <w:rStyle w:val="a8"/>
              </w:rPr>
            </w:rPrChange>
          </w:rPr>
          <w:t>thanks@korea.kr</w:t>
        </w:r>
        <w:r w:rsidR="00854878" w:rsidRPr="00040A2A">
          <w:rPr>
            <w:szCs w:val="16"/>
            <w:highlight w:val="cyan"/>
            <w:rPrChange w:id="108" w:author="Hi" w:date="2023-03-18T15:49:00Z">
              <w:rPr/>
            </w:rPrChange>
          </w:rPr>
          <w:fldChar w:fldCharType="end"/>
        </w:r>
        <w:r w:rsidR="00854878" w:rsidRPr="00040A2A">
          <w:rPr>
            <w:szCs w:val="16"/>
            <w:highlight w:val="cyan"/>
            <w:rPrChange w:id="109" w:author="Hi" w:date="2023-03-18T15:49:00Z">
              <w:rPr/>
            </w:rPrChange>
          </w:rPr>
          <w:t xml:space="preserve"> (J.-H.P.); </w:t>
        </w:r>
        <w:r w:rsidR="00854878" w:rsidRPr="00040A2A">
          <w:rPr>
            <w:szCs w:val="16"/>
            <w:highlight w:val="cyan"/>
            <w:rPrChange w:id="110" w:author="Hi" w:date="2023-03-18T15:49:00Z">
              <w:rPr/>
            </w:rPrChange>
          </w:rPr>
          <w:fldChar w:fldCharType="begin"/>
        </w:r>
        <w:r w:rsidR="00854878" w:rsidRPr="00040A2A">
          <w:rPr>
            <w:szCs w:val="16"/>
            <w:highlight w:val="cyan"/>
            <w:rPrChange w:id="111" w:author="Hi" w:date="2023-03-18T15:49:00Z">
              <w:rPr/>
            </w:rPrChange>
          </w:rPr>
          <w:instrText xml:space="preserve"> HYPERLINK "mailto:sds8488@korea.kr" </w:instrText>
        </w:r>
        <w:r w:rsidR="00854878" w:rsidRPr="0065392E">
          <w:rPr>
            <w:szCs w:val="16"/>
            <w:highlight w:val="cyan"/>
          </w:rPr>
        </w:r>
        <w:r w:rsidR="00854878" w:rsidRPr="00040A2A">
          <w:rPr>
            <w:szCs w:val="16"/>
            <w:highlight w:val="cyan"/>
            <w:rPrChange w:id="112" w:author="Hi" w:date="2023-03-18T15:49:00Z">
              <w:rPr/>
            </w:rPrChange>
          </w:rPr>
          <w:fldChar w:fldCharType="separate"/>
        </w:r>
        <w:r w:rsidR="00854878" w:rsidRPr="00040A2A">
          <w:rPr>
            <w:rStyle w:val="a8"/>
            <w:szCs w:val="16"/>
            <w:highlight w:val="cyan"/>
            <w:rPrChange w:id="113" w:author="Hi" w:date="2023-03-18T15:49:00Z">
              <w:rPr>
                <w:rStyle w:val="a8"/>
              </w:rPr>
            </w:rPrChange>
          </w:rPr>
          <w:t>sds8488@korea.kr</w:t>
        </w:r>
        <w:r w:rsidR="00854878" w:rsidRPr="00040A2A">
          <w:rPr>
            <w:szCs w:val="16"/>
            <w:highlight w:val="cyan"/>
            <w:rPrChange w:id="114" w:author="Hi" w:date="2023-03-18T15:49:00Z">
              <w:rPr/>
            </w:rPrChange>
          </w:rPr>
          <w:fldChar w:fldCharType="end"/>
        </w:r>
        <w:r w:rsidR="00854878" w:rsidRPr="00040A2A">
          <w:rPr>
            <w:szCs w:val="16"/>
            <w:highlight w:val="cyan"/>
            <w:rPrChange w:id="115" w:author="Hi" w:date="2023-03-18T15:49:00Z">
              <w:rPr/>
            </w:rPrChange>
          </w:rPr>
          <w:t xml:space="preserve"> (D.-S.S.); </w:t>
        </w:r>
      </w:ins>
      <w:ins w:id="116" w:author="HSY" w:date="2023-03-17T22:59:00Z">
        <w:r w:rsidR="00854878" w:rsidRPr="00040A2A">
          <w:rPr>
            <w:szCs w:val="16"/>
            <w:highlight w:val="cyan"/>
            <w:rPrChange w:id="117" w:author="Hi" w:date="2023-03-18T15:49:00Z">
              <w:rPr/>
            </w:rPrChange>
          </w:rPr>
          <w:fldChar w:fldCharType="begin"/>
        </w:r>
        <w:r w:rsidR="00854878" w:rsidRPr="00040A2A">
          <w:rPr>
            <w:szCs w:val="16"/>
            <w:highlight w:val="cyan"/>
            <w:rPrChange w:id="118" w:author="Hi" w:date="2023-03-18T15:49:00Z">
              <w:rPr/>
            </w:rPrChange>
          </w:rPr>
          <w:instrText xml:space="preserve"> HYPERLINK "mailto:jys7246@korea.kr" </w:instrText>
        </w:r>
        <w:r w:rsidR="00854878" w:rsidRPr="0065392E">
          <w:rPr>
            <w:szCs w:val="16"/>
            <w:highlight w:val="cyan"/>
          </w:rPr>
        </w:r>
        <w:r w:rsidR="00854878" w:rsidRPr="00040A2A">
          <w:rPr>
            <w:szCs w:val="16"/>
            <w:highlight w:val="cyan"/>
            <w:rPrChange w:id="119" w:author="Hi" w:date="2023-03-18T15:49:00Z">
              <w:rPr/>
            </w:rPrChange>
          </w:rPr>
          <w:fldChar w:fldCharType="separate"/>
        </w:r>
        <w:r w:rsidR="00854878" w:rsidRPr="00040A2A">
          <w:rPr>
            <w:rStyle w:val="a8"/>
            <w:szCs w:val="16"/>
            <w:highlight w:val="cyan"/>
            <w:rPrChange w:id="120" w:author="Hi" w:date="2023-03-18T15:49:00Z">
              <w:rPr>
                <w:rStyle w:val="a8"/>
              </w:rPr>
            </w:rPrChange>
          </w:rPr>
          <w:t>jys7246@korea.kr</w:t>
        </w:r>
        <w:r w:rsidR="00854878" w:rsidRPr="00040A2A">
          <w:rPr>
            <w:szCs w:val="16"/>
            <w:highlight w:val="cyan"/>
            <w:rPrChange w:id="121" w:author="Hi" w:date="2023-03-18T15:49:00Z">
              <w:rPr/>
            </w:rPrChange>
          </w:rPr>
          <w:fldChar w:fldCharType="end"/>
        </w:r>
        <w:r w:rsidR="00854878" w:rsidRPr="00040A2A">
          <w:rPr>
            <w:szCs w:val="16"/>
            <w:highlight w:val="cyan"/>
            <w:rPrChange w:id="122" w:author="Hi" w:date="2023-03-18T15:49:00Z">
              <w:rPr/>
            </w:rPrChange>
          </w:rPr>
          <w:t xml:space="preserve"> (H.-S.C.); </w:t>
        </w:r>
        <w:r w:rsidR="00854878" w:rsidRPr="00040A2A">
          <w:rPr>
            <w:szCs w:val="16"/>
            <w:highlight w:val="cyan"/>
            <w:rPrChange w:id="123" w:author="Hi" w:date="2023-03-18T15:49:00Z">
              <w:rPr/>
            </w:rPrChange>
          </w:rPr>
          <w:fldChar w:fldCharType="begin"/>
        </w:r>
        <w:r w:rsidR="00854878" w:rsidRPr="00040A2A">
          <w:rPr>
            <w:szCs w:val="16"/>
            <w:highlight w:val="cyan"/>
            <w:rPrChange w:id="124" w:author="Hi" w:date="2023-03-18T15:49:00Z">
              <w:rPr/>
            </w:rPrChange>
          </w:rPr>
          <w:instrText xml:space="preserve"> HYPERLINK "mailto:miza03@korea.kr" </w:instrText>
        </w:r>
        <w:r w:rsidR="00854878" w:rsidRPr="0065392E">
          <w:rPr>
            <w:szCs w:val="16"/>
            <w:highlight w:val="cyan"/>
          </w:rPr>
        </w:r>
        <w:r w:rsidR="00854878" w:rsidRPr="00040A2A">
          <w:rPr>
            <w:szCs w:val="16"/>
            <w:highlight w:val="cyan"/>
            <w:rPrChange w:id="125" w:author="Hi" w:date="2023-03-18T15:49:00Z">
              <w:rPr/>
            </w:rPrChange>
          </w:rPr>
          <w:fldChar w:fldCharType="separate"/>
        </w:r>
        <w:r w:rsidR="00854878" w:rsidRPr="00040A2A">
          <w:rPr>
            <w:rStyle w:val="a8"/>
            <w:szCs w:val="16"/>
            <w:highlight w:val="cyan"/>
            <w:rPrChange w:id="126" w:author="Hi" w:date="2023-03-18T15:49:00Z">
              <w:rPr>
                <w:rStyle w:val="a8"/>
              </w:rPr>
            </w:rPrChange>
          </w:rPr>
          <w:t>miza03@korea.kr</w:t>
        </w:r>
        <w:r w:rsidR="00854878" w:rsidRPr="00040A2A">
          <w:rPr>
            <w:szCs w:val="16"/>
            <w:highlight w:val="cyan"/>
            <w:rPrChange w:id="127" w:author="Hi" w:date="2023-03-18T15:49:00Z">
              <w:rPr/>
            </w:rPrChange>
          </w:rPr>
          <w:fldChar w:fldCharType="end"/>
        </w:r>
        <w:r w:rsidR="00854878" w:rsidRPr="00040A2A">
          <w:rPr>
            <w:szCs w:val="16"/>
            <w:highlight w:val="cyan"/>
            <w:rPrChange w:id="128" w:author="Hi" w:date="2023-03-18T15:49:00Z">
              <w:rPr/>
            </w:rPrChange>
          </w:rPr>
          <w:t xml:space="preserve"> (M.-S.S.); </w:t>
        </w:r>
        <w:r w:rsidR="00854878" w:rsidRPr="00040A2A">
          <w:rPr>
            <w:szCs w:val="16"/>
            <w:highlight w:val="cyan"/>
            <w:rPrChange w:id="129" w:author="Hi" w:date="2023-03-18T15:49:00Z">
              <w:rPr/>
            </w:rPrChange>
          </w:rPr>
          <w:fldChar w:fldCharType="begin"/>
        </w:r>
        <w:r w:rsidR="00854878" w:rsidRPr="00040A2A">
          <w:rPr>
            <w:szCs w:val="16"/>
            <w:highlight w:val="cyan"/>
            <w:rPrChange w:id="130" w:author="Hi" w:date="2023-03-18T15:49:00Z">
              <w:rPr/>
            </w:rPrChange>
          </w:rPr>
          <w:instrText xml:space="preserve"> HYPERLINK "mailto:chaehong@korea.kr" </w:instrText>
        </w:r>
        <w:r w:rsidR="00854878" w:rsidRPr="0065392E">
          <w:rPr>
            <w:szCs w:val="16"/>
            <w:highlight w:val="cyan"/>
          </w:rPr>
        </w:r>
        <w:r w:rsidR="00854878" w:rsidRPr="00040A2A">
          <w:rPr>
            <w:szCs w:val="16"/>
            <w:highlight w:val="cyan"/>
            <w:rPrChange w:id="131" w:author="Hi" w:date="2023-03-18T15:49:00Z">
              <w:rPr/>
            </w:rPrChange>
          </w:rPr>
          <w:fldChar w:fldCharType="separate"/>
        </w:r>
        <w:r w:rsidR="00854878" w:rsidRPr="00040A2A">
          <w:rPr>
            <w:rStyle w:val="a8"/>
            <w:szCs w:val="16"/>
            <w:highlight w:val="cyan"/>
            <w:rPrChange w:id="132" w:author="Hi" w:date="2023-03-18T15:49:00Z">
              <w:rPr>
                <w:rStyle w:val="a8"/>
              </w:rPr>
            </w:rPrChange>
          </w:rPr>
          <w:t>chaehong@korea.kr</w:t>
        </w:r>
        <w:r w:rsidR="00854878" w:rsidRPr="00040A2A">
          <w:rPr>
            <w:szCs w:val="16"/>
            <w:highlight w:val="cyan"/>
            <w:rPrChange w:id="133" w:author="Hi" w:date="2023-03-18T15:49:00Z">
              <w:rPr/>
            </w:rPrChange>
          </w:rPr>
          <w:fldChar w:fldCharType="end"/>
        </w:r>
        <w:r w:rsidR="00854878" w:rsidRPr="00040A2A">
          <w:rPr>
            <w:szCs w:val="16"/>
            <w:highlight w:val="cyan"/>
            <w:rPrChange w:id="134" w:author="Hi" w:date="2023-03-18T15:49:00Z">
              <w:rPr/>
            </w:rPrChange>
          </w:rPr>
          <w:t xml:space="preserve"> (C.-H.L.); </w:t>
        </w:r>
      </w:ins>
      <w:ins w:id="135" w:author="HSY" w:date="2023-03-17T23:00:00Z">
        <w:r w:rsidR="00B0692D" w:rsidRPr="00040A2A">
          <w:rPr>
            <w:szCs w:val="16"/>
            <w:highlight w:val="cyan"/>
            <w:rPrChange w:id="136" w:author="Hi" w:date="2023-03-18T15:49:00Z">
              <w:rPr/>
            </w:rPrChange>
          </w:rPr>
          <w:fldChar w:fldCharType="begin"/>
        </w:r>
        <w:r w:rsidR="00B0692D" w:rsidRPr="00040A2A">
          <w:rPr>
            <w:szCs w:val="16"/>
            <w:highlight w:val="cyan"/>
            <w:rPrChange w:id="137" w:author="Hi" w:date="2023-03-18T15:49:00Z">
              <w:rPr/>
            </w:rPrChange>
          </w:rPr>
          <w:instrText xml:space="preserve"> HYPERLINK "mailto:</w:instrText>
        </w:r>
      </w:ins>
      <w:ins w:id="138" w:author="HSY" w:date="2023-03-17T22:59:00Z">
        <w:r w:rsidR="00B0692D" w:rsidRPr="00040A2A">
          <w:rPr>
            <w:szCs w:val="16"/>
            <w:highlight w:val="cyan"/>
            <w:rPrChange w:id="139" w:author="Hi" w:date="2023-03-18T15:49:00Z">
              <w:rPr/>
            </w:rPrChange>
          </w:rPr>
          <w:instrText>chm2022@korea.kr</w:instrText>
        </w:r>
      </w:ins>
      <w:ins w:id="140" w:author="HSY" w:date="2023-03-17T23:00:00Z">
        <w:r w:rsidR="00B0692D" w:rsidRPr="00040A2A">
          <w:rPr>
            <w:szCs w:val="16"/>
            <w:highlight w:val="cyan"/>
            <w:rPrChange w:id="141" w:author="Hi" w:date="2023-03-18T15:49:00Z">
              <w:rPr/>
            </w:rPrChange>
          </w:rPr>
          <w:instrText xml:space="preserve">" </w:instrText>
        </w:r>
        <w:r w:rsidR="00B0692D" w:rsidRPr="0065392E">
          <w:rPr>
            <w:szCs w:val="16"/>
            <w:highlight w:val="cyan"/>
          </w:rPr>
        </w:r>
        <w:r w:rsidR="00B0692D" w:rsidRPr="00040A2A">
          <w:rPr>
            <w:szCs w:val="16"/>
            <w:highlight w:val="cyan"/>
            <w:rPrChange w:id="142" w:author="Hi" w:date="2023-03-18T15:49:00Z">
              <w:rPr/>
            </w:rPrChange>
          </w:rPr>
          <w:fldChar w:fldCharType="separate"/>
        </w:r>
      </w:ins>
      <w:ins w:id="143" w:author="HSY" w:date="2023-03-17T22:59:00Z">
        <w:r w:rsidR="00B0692D" w:rsidRPr="00040A2A">
          <w:rPr>
            <w:rStyle w:val="a8"/>
            <w:szCs w:val="16"/>
            <w:highlight w:val="cyan"/>
            <w:rPrChange w:id="144" w:author="Hi" w:date="2023-03-18T15:49:00Z">
              <w:rPr>
                <w:rStyle w:val="a8"/>
              </w:rPr>
            </w:rPrChange>
          </w:rPr>
          <w:t>chm2022@korea.kr</w:t>
        </w:r>
      </w:ins>
      <w:ins w:id="145" w:author="HSY" w:date="2023-03-17T23:00:00Z">
        <w:r w:rsidR="00B0692D" w:rsidRPr="00040A2A">
          <w:rPr>
            <w:szCs w:val="16"/>
            <w:highlight w:val="cyan"/>
            <w:rPrChange w:id="146" w:author="Hi" w:date="2023-03-18T15:49:00Z">
              <w:rPr/>
            </w:rPrChange>
          </w:rPr>
          <w:fldChar w:fldCharType="end"/>
        </w:r>
        <w:r w:rsidR="00B0692D" w:rsidRPr="00040A2A">
          <w:rPr>
            <w:szCs w:val="16"/>
            <w:highlight w:val="cyan"/>
            <w:rPrChange w:id="147" w:author="Hi" w:date="2023-03-18T15:49:00Z">
              <w:rPr/>
            </w:rPrChange>
          </w:rPr>
          <w:t xml:space="preserve"> (H.-M.C.); </w:t>
        </w:r>
        <w:r w:rsidR="00B0692D" w:rsidRPr="00040A2A">
          <w:rPr>
            <w:szCs w:val="16"/>
            <w:highlight w:val="cyan"/>
            <w:rPrChange w:id="148" w:author="Hi" w:date="2023-03-18T15:49:00Z">
              <w:rPr/>
            </w:rPrChange>
          </w:rPr>
          <w:fldChar w:fldCharType="begin"/>
        </w:r>
        <w:r w:rsidR="00B0692D" w:rsidRPr="00040A2A">
          <w:rPr>
            <w:szCs w:val="16"/>
            <w:highlight w:val="cyan"/>
            <w:rPrChange w:id="149" w:author="Hi" w:date="2023-03-18T15:49:00Z">
              <w:rPr/>
            </w:rPrChange>
          </w:rPr>
          <w:instrText xml:space="preserve"> HYPERLINK "mailto:hahaha9909@korea.kr" </w:instrText>
        </w:r>
        <w:r w:rsidR="00B0692D" w:rsidRPr="0065392E">
          <w:rPr>
            <w:szCs w:val="16"/>
            <w:highlight w:val="cyan"/>
          </w:rPr>
        </w:r>
        <w:r w:rsidR="00B0692D" w:rsidRPr="00040A2A">
          <w:rPr>
            <w:szCs w:val="16"/>
            <w:highlight w:val="cyan"/>
            <w:rPrChange w:id="150" w:author="Hi" w:date="2023-03-18T15:49:00Z">
              <w:rPr/>
            </w:rPrChange>
          </w:rPr>
          <w:fldChar w:fldCharType="separate"/>
        </w:r>
        <w:r w:rsidR="00B0692D" w:rsidRPr="00040A2A">
          <w:rPr>
            <w:rStyle w:val="a8"/>
            <w:szCs w:val="16"/>
            <w:highlight w:val="cyan"/>
            <w:rPrChange w:id="151" w:author="Hi" w:date="2023-03-18T15:49:00Z">
              <w:rPr>
                <w:rStyle w:val="a8"/>
              </w:rPr>
            </w:rPrChange>
          </w:rPr>
          <w:t>hahaha9909@korea.kr</w:t>
        </w:r>
        <w:r w:rsidR="00B0692D" w:rsidRPr="00040A2A">
          <w:rPr>
            <w:szCs w:val="16"/>
            <w:highlight w:val="cyan"/>
            <w:rPrChange w:id="152" w:author="Hi" w:date="2023-03-18T15:49:00Z">
              <w:rPr/>
            </w:rPrChange>
          </w:rPr>
          <w:fldChar w:fldCharType="end"/>
        </w:r>
        <w:r w:rsidR="00B0692D" w:rsidRPr="00040A2A">
          <w:rPr>
            <w:szCs w:val="16"/>
            <w:highlight w:val="cyan"/>
            <w:rPrChange w:id="153" w:author="Hi" w:date="2023-03-18T15:49:00Z">
              <w:rPr/>
            </w:rPrChange>
          </w:rPr>
          <w:t xml:space="preserve"> (D.-W.H.)</w:t>
        </w:r>
      </w:ins>
      <w:ins w:id="154" w:author="HSY" w:date="2023-03-17T22:57:00Z">
        <w:r w:rsidR="00854878" w:rsidRPr="00040A2A">
          <w:rPr>
            <w:highlight w:val="cyan"/>
            <w:rPrChange w:id="155" w:author="Hi" w:date="2023-03-18T15:49:00Z">
              <w:rPr/>
            </w:rPrChange>
          </w:rPr>
          <w:t xml:space="preserve"> </w:t>
        </w:r>
      </w:ins>
      <w:r w:rsidR="00E94B1B" w:rsidRPr="00040A2A">
        <w:rPr>
          <w:highlight w:val="cyan"/>
          <w:rPrChange w:id="156" w:author="Hi" w:date="2023-03-18T15:49:00Z">
            <w:rPr/>
          </w:rPrChange>
        </w:rPr>
        <w:t xml:space="preserve"> </w:t>
      </w:r>
      <w:commentRangeStart w:id="157"/>
      <w:del w:id="158" w:author="HSY" w:date="2023-03-17T22:57:00Z">
        <w:r w:rsidR="00E94B1B" w:rsidRPr="009B7198" w:rsidDel="00854878">
          <w:rPr>
            <w:highlight w:val="cyan"/>
            <w:rPrChange w:id="159" w:author="HSY" w:date="2023-03-17T23:38:00Z">
              <w:rPr>
                <w:highlight w:val="yellow"/>
              </w:rPr>
            </w:rPrChange>
          </w:rPr>
          <w:delText>e-mail@e-mail.com</w:delText>
        </w:r>
        <w:commentRangeEnd w:id="157"/>
        <w:r w:rsidR="00865DA1" w:rsidRPr="009B7198" w:rsidDel="00854878">
          <w:rPr>
            <w:rStyle w:val="ab"/>
            <w:rFonts w:eastAsia="SimSun"/>
            <w:noProof/>
            <w:highlight w:val="cyan"/>
            <w:lang w:eastAsia="zh-CN" w:bidi="ar-SA"/>
            <w:rPrChange w:id="160" w:author="HSY" w:date="2023-03-17T23:38:00Z">
              <w:rPr>
                <w:rStyle w:val="ab"/>
                <w:rFonts w:eastAsia="SimSun"/>
                <w:noProof/>
                <w:highlight w:val="yellow"/>
                <w:lang w:eastAsia="zh-CN" w:bidi="ar-SA"/>
              </w:rPr>
            </w:rPrChange>
          </w:rPr>
          <w:commentReference w:id="157"/>
        </w:r>
      </w:del>
    </w:p>
    <w:p w14:paraId="10D81F9D" w14:textId="5A8D3F8D" w:rsidR="00E94B1B" w:rsidRPr="00D945EC" w:rsidRDefault="00E94B1B" w:rsidP="00E94B1B">
      <w:pPr>
        <w:pStyle w:val="MDPI16affiliation"/>
      </w:pPr>
      <w:r w:rsidRPr="00D945EC">
        <w:rPr>
          <w:vertAlign w:val="superscript"/>
        </w:rPr>
        <w:t>2</w:t>
      </w:r>
      <w:r w:rsidRPr="00D945EC">
        <w:tab/>
      </w:r>
      <w:commentRangeStart w:id="161"/>
      <w:r w:rsidR="005C124C" w:rsidRPr="00D67255">
        <w:rPr>
          <w:highlight w:val="cyan"/>
          <w:rPrChange w:id="162" w:author="Hi" w:date="2023-03-18T15:50:00Z">
            <w:rPr/>
          </w:rPrChange>
        </w:rPr>
        <w:t>Education Planning Division, National Institute of Environmental Human Resources Development</w:t>
      </w:r>
      <w:commentRangeEnd w:id="161"/>
      <w:r w:rsidR="00156725" w:rsidRPr="00D67255">
        <w:rPr>
          <w:rStyle w:val="ab"/>
          <w:rFonts w:eastAsia="SimSun"/>
          <w:noProof/>
          <w:highlight w:val="cyan"/>
          <w:lang w:eastAsia="zh-CN" w:bidi="ar-SA"/>
          <w:rPrChange w:id="163" w:author="Hi" w:date="2023-03-18T15:50:00Z">
            <w:rPr>
              <w:rStyle w:val="ab"/>
              <w:rFonts w:eastAsia="SimSun"/>
              <w:noProof/>
              <w:lang w:eastAsia="zh-CN" w:bidi="ar-SA"/>
            </w:rPr>
          </w:rPrChange>
        </w:rPr>
        <w:commentReference w:id="161"/>
      </w:r>
      <w:ins w:id="164" w:author="Hi" w:date="2023-03-18T15:49:00Z">
        <w:r w:rsidR="00D67255" w:rsidRPr="00D67255">
          <w:rPr>
            <w:highlight w:val="cyan"/>
            <w:rPrChange w:id="165" w:author="Hi" w:date="2023-03-18T15:50:00Z">
              <w:rPr/>
            </w:rPrChange>
          </w:rPr>
          <w:t xml:space="preserve">, Incheon </w:t>
        </w:r>
      </w:ins>
      <w:ins w:id="166" w:author="Hi" w:date="2023-03-18T15:50:00Z">
        <w:r w:rsidR="00D67255" w:rsidRPr="00D67255">
          <w:rPr>
            <w:highlight w:val="cyan"/>
            <w:rPrChange w:id="167" w:author="Hi" w:date="2023-03-18T15:50:00Z">
              <w:rPr/>
            </w:rPrChange>
          </w:rPr>
          <w:t xml:space="preserve">22689, </w:t>
        </w:r>
      </w:ins>
      <w:ins w:id="168" w:author="Hi" w:date="2023-03-18T15:51:00Z">
        <w:r w:rsidR="00A92298">
          <w:rPr>
            <w:highlight w:val="cyan"/>
          </w:rPr>
          <w:t xml:space="preserve">Republic of </w:t>
        </w:r>
      </w:ins>
      <w:ins w:id="169" w:author="Hi" w:date="2023-03-18T15:50:00Z">
        <w:r w:rsidR="00D67255" w:rsidRPr="00D67255">
          <w:rPr>
            <w:highlight w:val="cyan"/>
            <w:rPrChange w:id="170" w:author="Hi" w:date="2023-03-18T15:50:00Z">
              <w:rPr/>
            </w:rPrChange>
          </w:rPr>
          <w:t>Korea</w:t>
        </w:r>
      </w:ins>
      <w:r w:rsidRPr="00D67255">
        <w:rPr>
          <w:highlight w:val="cyan"/>
          <w:rPrChange w:id="171" w:author="Hi" w:date="2023-03-18T15:50:00Z">
            <w:rPr/>
          </w:rPrChange>
        </w:rPr>
        <w:t xml:space="preserve">; </w:t>
      </w:r>
      <w:ins w:id="172" w:author="HSY" w:date="2023-03-17T23:00:00Z">
        <w:r w:rsidR="00B0692D" w:rsidRPr="00D67255">
          <w:rPr>
            <w:highlight w:val="cyan"/>
            <w:rPrChange w:id="173" w:author="Hi" w:date="2023-03-18T15:50:00Z">
              <w:rPr>
                <w:highlight w:val="yellow"/>
              </w:rPr>
            </w:rPrChange>
          </w:rPr>
          <w:fldChar w:fldCharType="begin"/>
        </w:r>
        <w:r w:rsidR="00B0692D" w:rsidRPr="00D67255">
          <w:rPr>
            <w:highlight w:val="cyan"/>
            <w:rPrChange w:id="174" w:author="Hi" w:date="2023-03-18T15:50:00Z">
              <w:rPr>
                <w:highlight w:val="yellow"/>
              </w:rPr>
            </w:rPrChange>
          </w:rPr>
          <w:instrText xml:space="preserve"> HYPERLINK "mailto:happy3313@korea.kr" </w:instrText>
        </w:r>
        <w:r w:rsidR="00B0692D" w:rsidRPr="0065392E">
          <w:rPr>
            <w:highlight w:val="cyan"/>
          </w:rPr>
        </w:r>
        <w:r w:rsidR="00B0692D" w:rsidRPr="00D67255">
          <w:rPr>
            <w:highlight w:val="cyan"/>
            <w:rPrChange w:id="175" w:author="Hi" w:date="2023-03-18T15:50:00Z">
              <w:rPr>
                <w:highlight w:val="yellow"/>
              </w:rPr>
            </w:rPrChange>
          </w:rPr>
          <w:fldChar w:fldCharType="separate"/>
        </w:r>
        <w:r w:rsidR="00B0692D" w:rsidRPr="00D67255">
          <w:rPr>
            <w:rStyle w:val="a8"/>
            <w:highlight w:val="cyan"/>
            <w:rPrChange w:id="176" w:author="Hi" w:date="2023-03-18T15:50:00Z">
              <w:rPr>
                <w:rStyle w:val="a8"/>
                <w:highlight w:val="yellow"/>
              </w:rPr>
            </w:rPrChange>
          </w:rPr>
          <w:t>happy3313@korea.kr</w:t>
        </w:r>
        <w:r w:rsidR="00B0692D" w:rsidRPr="00D67255">
          <w:rPr>
            <w:highlight w:val="cyan"/>
            <w:rPrChange w:id="177" w:author="Hi" w:date="2023-03-18T15:50:00Z">
              <w:rPr>
                <w:highlight w:val="yellow"/>
              </w:rPr>
            </w:rPrChange>
          </w:rPr>
          <w:fldChar w:fldCharType="end"/>
        </w:r>
        <w:r w:rsidR="00B0692D" w:rsidRPr="00D67255">
          <w:rPr>
            <w:highlight w:val="cyan"/>
            <w:rPrChange w:id="178" w:author="Hi" w:date="2023-03-18T15:50:00Z">
              <w:rPr>
                <w:highlight w:val="yellow"/>
              </w:rPr>
            </w:rPrChange>
          </w:rPr>
          <w:t xml:space="preserve"> (K.-Y.J.)</w:t>
        </w:r>
      </w:ins>
      <w:del w:id="179" w:author="HSY" w:date="2023-03-17T23:00:00Z">
        <w:r w:rsidRPr="00B4733A" w:rsidDel="00B0692D">
          <w:rPr>
            <w:highlight w:val="yellow"/>
          </w:rPr>
          <w:delText>e-mail@e-mail.com</w:delText>
        </w:r>
      </w:del>
    </w:p>
    <w:p w14:paraId="4E419749" w14:textId="108D3BD5" w:rsidR="00E94B1B" w:rsidRPr="00550626" w:rsidDel="00CC4A06" w:rsidRDefault="00E94B1B" w:rsidP="00E94B1B">
      <w:pPr>
        <w:pStyle w:val="MDPI16affiliation"/>
        <w:rPr>
          <w:del w:id="180" w:author="HSY" w:date="2023-03-17T23:40:00Z"/>
        </w:rPr>
      </w:pPr>
      <w:r w:rsidRPr="00C33B6C">
        <w:rPr>
          <w:b/>
        </w:rPr>
        <w:t>*</w:t>
      </w:r>
      <w:r w:rsidRPr="00D945EC">
        <w:tab/>
      </w:r>
      <w:r w:rsidRPr="00D67255">
        <w:rPr>
          <w:highlight w:val="cyan"/>
          <w:rPrChange w:id="181" w:author="Hi" w:date="2023-03-18T15:50:00Z">
            <w:rPr/>
          </w:rPrChange>
        </w:rPr>
        <w:t xml:space="preserve">Correspondence: </w:t>
      </w:r>
      <w:ins w:id="182" w:author="HSY" w:date="2023-03-17T23:01:00Z">
        <w:r w:rsidR="00B0692D" w:rsidRPr="00D67255">
          <w:rPr>
            <w:highlight w:val="cyan"/>
            <w:rPrChange w:id="183" w:author="Hi" w:date="2023-03-18T15:50:00Z">
              <w:rPr>
                <w:highlight w:val="yellow"/>
              </w:rPr>
            </w:rPrChange>
          </w:rPr>
          <w:fldChar w:fldCharType="begin"/>
        </w:r>
        <w:r w:rsidR="00B0692D" w:rsidRPr="00D67255">
          <w:rPr>
            <w:highlight w:val="cyan"/>
            <w:rPrChange w:id="184" w:author="Hi" w:date="2023-03-18T15:50:00Z">
              <w:rPr>
                <w:highlight w:val="yellow"/>
              </w:rPr>
            </w:rPrChange>
          </w:rPr>
          <w:instrText xml:space="preserve"> HYPERLINK "mailto:happy3313@korea.kr" </w:instrText>
        </w:r>
        <w:r w:rsidR="00B0692D" w:rsidRPr="0065392E">
          <w:rPr>
            <w:highlight w:val="cyan"/>
          </w:rPr>
        </w:r>
        <w:r w:rsidR="00B0692D" w:rsidRPr="00D67255">
          <w:rPr>
            <w:highlight w:val="cyan"/>
            <w:rPrChange w:id="185" w:author="Hi" w:date="2023-03-18T15:50:00Z">
              <w:rPr>
                <w:highlight w:val="yellow"/>
              </w:rPr>
            </w:rPrChange>
          </w:rPr>
          <w:fldChar w:fldCharType="separate"/>
        </w:r>
        <w:r w:rsidR="00B0692D" w:rsidRPr="00D67255">
          <w:rPr>
            <w:rStyle w:val="a8"/>
            <w:highlight w:val="cyan"/>
            <w:rPrChange w:id="186" w:author="Hi" w:date="2023-03-18T15:50:00Z">
              <w:rPr>
                <w:rStyle w:val="a8"/>
                <w:highlight w:val="yellow"/>
              </w:rPr>
            </w:rPrChange>
          </w:rPr>
          <w:t>happy3313@korea.kr</w:t>
        </w:r>
        <w:r w:rsidR="00B0692D" w:rsidRPr="00D67255">
          <w:rPr>
            <w:highlight w:val="cyan"/>
            <w:rPrChange w:id="187" w:author="Hi" w:date="2023-03-18T15:50:00Z">
              <w:rPr>
                <w:highlight w:val="yellow"/>
              </w:rPr>
            </w:rPrChange>
          </w:rPr>
          <w:fldChar w:fldCharType="end"/>
        </w:r>
      </w:ins>
      <w:del w:id="188" w:author="HSY" w:date="2023-03-17T23:01:00Z">
        <w:r w:rsidRPr="00D67255" w:rsidDel="00B0692D">
          <w:rPr>
            <w:highlight w:val="cyan"/>
            <w:rPrChange w:id="189" w:author="Hi" w:date="2023-03-18T15:50:00Z">
              <w:rPr/>
            </w:rPrChange>
          </w:rPr>
          <w:delText>e-mail@e-mail.com</w:delText>
        </w:r>
      </w:del>
      <w:r w:rsidRPr="00D67255">
        <w:rPr>
          <w:highlight w:val="cyan"/>
          <w:rPrChange w:id="190" w:author="Hi" w:date="2023-03-18T15:50:00Z">
            <w:rPr/>
          </w:rPrChange>
        </w:rPr>
        <w:t>; Tel.:</w:t>
      </w:r>
      <w:ins w:id="191" w:author="HSY" w:date="2023-03-17T23:03:00Z">
        <w:r w:rsidR="009D0423" w:rsidRPr="00D67255">
          <w:rPr>
            <w:highlight w:val="cyan"/>
            <w:rPrChange w:id="192" w:author="Hi" w:date="2023-03-18T15:50:00Z">
              <w:rPr/>
            </w:rPrChange>
          </w:rPr>
          <w:t xml:space="preserve"> +82-32-560-7795</w:t>
        </w:r>
      </w:ins>
      <w:del w:id="193" w:author="HSY" w:date="2023-03-17T23:04:00Z">
        <w:r w:rsidRPr="00D945EC" w:rsidDel="009D0423">
          <w:delText xml:space="preserve"> (optional; include country code; if there are multiple correspondin</w:delText>
        </w:r>
        <w:r w:rsidDel="009D0423">
          <w:delText>g authors, add author initials)</w:delText>
        </w:r>
      </w:del>
    </w:p>
    <w:p w14:paraId="4555AFC6" w14:textId="3B44CFF3" w:rsidR="00E94B1B" w:rsidRPr="00AB60EC" w:rsidDel="00CC4A06" w:rsidRDefault="00E94B1B" w:rsidP="00E94B1B">
      <w:pPr>
        <w:pStyle w:val="MDPI17abstract"/>
        <w:rPr>
          <w:del w:id="194" w:author="HSY" w:date="2023-03-17T23:40:00Z"/>
          <w:color w:val="002060"/>
          <w:szCs w:val="18"/>
        </w:rPr>
      </w:pPr>
      <w:del w:id="195" w:author="HSY" w:date="2023-03-17T23:40:00Z">
        <w:r w:rsidRPr="00550626" w:rsidDel="00CC4A06">
          <w:rPr>
            <w:b/>
            <w:szCs w:val="18"/>
          </w:rPr>
          <w:delText xml:space="preserve">Abstract: </w:delText>
        </w:r>
        <w:commentRangeStart w:id="196"/>
        <w:r w:rsidR="00D65EA8" w:rsidRPr="00305E0A" w:rsidDel="00CC4A06">
          <w:rPr>
            <w:strike/>
            <w:color w:val="C00000"/>
            <w:rPrChange w:id="197" w:author="Author" w:date="2023-03-17T07:19:00Z">
              <w:rPr>
                <w:color w:val="002060"/>
              </w:rPr>
            </w:rPrChange>
          </w:rPr>
          <w:delText xml:space="preserve">South Korea operates an algae alert system through the Water Environment Information System of the National Institute of Environmental Research (NIER). The system discloses data organized from the analysis results of samples collected weekly from water supply source sites, which provide living water to the public. Of the cyanobacteria that occur in water supply source sites, four harmful cyanobacteria species (Aphanizomenon, Anabaena, Oscillatoria, and Microcystis) pose the risk of toxic damage, so it is important to accurately predict the dominant algae that occur in water supply source sites. In this study, using information collected and organized based on water quality monitoring network data, algae alert system data, and hydraulic and hydrological data measured at 7-day intervals from January 2017 to December 2022 through the NIER Water Environment Information System in sites of Juam Lake and Tamjin Lake, representative water supply source sites in the Yeongsan River and Seomjin River system in South Korea, we performed an explanatory data analysis of each measurement variable to examine the overall fluctuations. Additionally, using data from 2017 to 2021 as training data and data from 2022 as test data, we compared and evaluated the dominant algae classification accuracy of 11 statistical machine learning algorithms. The results showed that the optimal algorithm varied with the </w:delText>
        </w:r>
        <w:r w:rsidR="00A97802" w:rsidDel="00CC4A06">
          <w:rPr>
            <w:strike/>
            <w:color w:val="C00000"/>
            <w:rPrChange w:id="198" w:author="Author" w:date="2023-03-17T07:19:00Z">
              <w:rPr>
                <w:color w:val="002060"/>
              </w:rPr>
            </w:rPrChange>
          </w:rPr>
          <w:delText>survey</w:delText>
        </w:r>
        <w:r w:rsidR="006C77C3" w:rsidDel="00CC4A06">
          <w:rPr>
            <w:strike/>
            <w:color w:val="C00000"/>
            <w:rPrChange w:id="199" w:author="Author" w:date="2023-03-17T07:19:00Z">
              <w:rPr>
                <w:color w:val="002060"/>
              </w:rPr>
            </w:rPrChange>
          </w:rPr>
          <w:delText xml:space="preserve"> site</w:delText>
        </w:r>
        <w:r w:rsidR="00D65EA8" w:rsidRPr="00305E0A" w:rsidDel="00CC4A06">
          <w:rPr>
            <w:strike/>
            <w:color w:val="C00000"/>
            <w:rPrChange w:id="200" w:author="Author" w:date="2023-03-17T07:19:00Z">
              <w:rPr>
                <w:color w:val="002060"/>
              </w:rPr>
            </w:rPrChange>
          </w:rPr>
          <w:delText xml:space="preserve"> and algorithm evaluation criteria. This means that the environmental characteristics are different for each </w:delText>
        </w:r>
        <w:r w:rsidR="00A97802" w:rsidDel="00CC4A06">
          <w:rPr>
            <w:strike/>
            <w:color w:val="C00000"/>
            <w:rPrChange w:id="201" w:author="Author" w:date="2023-03-17T07:19:00Z">
              <w:rPr>
                <w:color w:val="002060"/>
              </w:rPr>
            </w:rPrChange>
          </w:rPr>
          <w:delText>survey</w:delText>
        </w:r>
        <w:r w:rsidR="006C77C3" w:rsidDel="00CC4A06">
          <w:rPr>
            <w:strike/>
            <w:color w:val="C00000"/>
            <w:rPrChange w:id="202" w:author="Author" w:date="2023-03-17T07:19:00Z">
              <w:rPr>
                <w:color w:val="002060"/>
              </w:rPr>
            </w:rPrChange>
          </w:rPr>
          <w:delText xml:space="preserve"> site</w:delText>
        </w:r>
        <w:r w:rsidR="00D65EA8" w:rsidRPr="00305E0A" w:rsidDel="00CC4A06">
          <w:rPr>
            <w:strike/>
            <w:color w:val="C00000"/>
            <w:rPrChange w:id="203" w:author="Author" w:date="2023-03-17T07:19:00Z">
              <w:rPr>
                <w:color w:val="002060"/>
              </w:rPr>
            </w:rPrChange>
          </w:rPr>
          <w:delText xml:space="preserve">. By predicting the dominant algae in advance through this process, it will be possible to more effectively prepare for water source contamination accidents. This </w:delText>
        </w:r>
        <w:r w:rsidR="00C07A82" w:rsidDel="00CC4A06">
          <w:rPr>
            <w:strike/>
            <w:color w:val="C00000"/>
            <w:rPrChange w:id="204" w:author="Author" w:date="2023-03-17T07:19:00Z">
              <w:rPr>
                <w:color w:val="002060"/>
              </w:rPr>
            </w:rPrChange>
          </w:rPr>
          <w:delText>study’s</w:delText>
        </w:r>
        <w:r w:rsidR="00D65EA8" w:rsidRPr="00305E0A" w:rsidDel="00CC4A06">
          <w:rPr>
            <w:strike/>
            <w:color w:val="C00000"/>
            <w:rPrChange w:id="205" w:author="Author" w:date="2023-03-17T07:19:00Z">
              <w:rPr>
                <w:color w:val="002060"/>
              </w:rPr>
            </w:rPrChange>
          </w:rPr>
          <w:delText xml:space="preserve"> findings demonstrate the applicability of machine learning algorithms as tools to efficiently manage the water quality of water supply source systems using monitoring data</w:delText>
        </w:r>
        <w:r w:rsidR="00D65EA8" w:rsidRPr="00D65EA8" w:rsidDel="00CC4A06">
          <w:rPr>
            <w:color w:val="002060"/>
            <w:szCs w:val="18"/>
          </w:rPr>
          <w:delText>.</w:delText>
        </w:r>
        <w:commentRangeStart w:id="206"/>
        <w:r w:rsidR="00EC2561" w:rsidRPr="00105D42" w:rsidDel="00CC4A06">
          <w:rPr>
            <w:color w:val="002060"/>
            <w:szCs w:val="18"/>
          </w:rPr>
          <w:delText>.</w:delText>
        </w:r>
      </w:del>
      <w:commentRangeStart w:id="207"/>
      <w:commentRangeEnd w:id="206"/>
      <w:ins w:id="208" w:author="Author" w:date="2023-03-17T07:19:00Z">
        <w:del w:id="209" w:author="HSY" w:date="2023-03-17T23:40:00Z">
          <w:r w:rsidR="00EC2561" w:rsidRPr="00305E0A" w:rsidDel="00CC4A06">
            <w:rPr>
              <w:strike/>
              <w:color w:val="C00000"/>
              <w:szCs w:val="18"/>
            </w:rPr>
            <w:delText>.</w:delText>
          </w:r>
          <w:commentRangeEnd w:id="207"/>
          <w:r w:rsidR="002C0271" w:rsidRPr="00305E0A" w:rsidDel="00CC4A06">
            <w:rPr>
              <w:rStyle w:val="ab"/>
              <w:rFonts w:eastAsia="SimSun"/>
              <w:strike/>
              <w:noProof/>
              <w:color w:val="C00000"/>
              <w:lang w:eastAsia="zh-CN" w:bidi="ar-SA"/>
            </w:rPr>
            <w:commentReference w:id="207"/>
          </w:r>
        </w:del>
      </w:ins>
      <w:commentRangeEnd w:id="196"/>
      <w:del w:id="210" w:author="HSY" w:date="2023-03-17T23:40:00Z">
        <w:r w:rsidR="002C0271" w:rsidDel="00CC4A06">
          <w:rPr>
            <w:rStyle w:val="ab"/>
            <w:rFonts w:eastAsia="SimSun"/>
            <w:noProof/>
            <w:lang w:eastAsia="zh-CN" w:bidi="ar-SA"/>
          </w:rPr>
          <w:commentReference w:id="206"/>
        </w:r>
        <w:r w:rsidR="002009E7" w:rsidRPr="00305E0A" w:rsidDel="00CC4A06">
          <w:rPr>
            <w:rStyle w:val="ab"/>
            <w:rFonts w:eastAsia="SimSun"/>
            <w:strike/>
            <w:noProof/>
            <w:color w:val="C00000"/>
            <w:lang w:eastAsia="zh-CN" w:bidi="ar-SA"/>
          </w:rPr>
          <w:commentReference w:id="196"/>
        </w:r>
      </w:del>
    </w:p>
    <w:p w14:paraId="56666AED" w14:textId="43F31BCD" w:rsidR="009A04C2" w:rsidRDefault="009A04C2">
      <w:pPr>
        <w:pStyle w:val="MDPI16affiliation"/>
        <w:rPr>
          <w:ins w:id="211" w:author="Author" w:date="2023-03-17T07:19:00Z"/>
        </w:rPr>
        <w:pPrChange w:id="212" w:author="HSY" w:date="2023-03-17T23:40:00Z">
          <w:pPr/>
        </w:pPrChange>
      </w:pPr>
    </w:p>
    <w:p w14:paraId="607E7252" w14:textId="662497F4" w:rsidR="009A04C2" w:rsidRPr="00CC4A06" w:rsidDel="00CC4A06" w:rsidRDefault="009A04C2" w:rsidP="009A04C2">
      <w:pPr>
        <w:rPr>
          <w:ins w:id="213" w:author="Author" w:date="2023-03-17T07:19:00Z"/>
          <w:del w:id="214" w:author="HSY" w:date="2023-03-17T23:40:00Z"/>
          <w:noProof/>
          <w:highlight w:val="cyan"/>
          <w:lang w:eastAsia="de-DE" w:bidi="en-US"/>
          <w:rPrChange w:id="215" w:author="HSY" w:date="2023-03-17T23:41:00Z">
            <w:rPr>
              <w:ins w:id="216" w:author="Author" w:date="2023-03-17T07:19:00Z"/>
              <w:del w:id="217" w:author="HSY" w:date="2023-03-17T23:40:00Z"/>
              <w:lang w:eastAsia="de-DE" w:bidi="en-US"/>
            </w:rPr>
          </w:rPrChange>
        </w:rPr>
      </w:pPr>
      <w:commentRangeStart w:id="218"/>
      <w:ins w:id="219" w:author="Author" w:date="2023-03-17T07:19:00Z">
        <w:del w:id="220" w:author="HSY" w:date="2023-03-17T23:40:00Z">
          <w:r w:rsidRPr="00CC4A06" w:rsidDel="00CC4A06">
            <w:rPr>
              <w:highlight w:val="cyan"/>
              <w:lang w:eastAsia="de-DE" w:bidi="en-US"/>
              <w:rPrChange w:id="221" w:author="HSY" w:date="2023-03-17T23:41:00Z">
                <w:rPr>
                  <w:lang w:eastAsia="de-DE" w:bidi="en-US"/>
                </w:rPr>
              </w:rPrChange>
            </w:rPr>
            <w:delText>Proposed edited abstract within 200 word-limit:</w:delText>
          </w:r>
          <w:commentRangeEnd w:id="218"/>
          <w:r w:rsidR="00EA7E36" w:rsidRPr="00CC4A06" w:rsidDel="00CC4A06">
            <w:rPr>
              <w:rStyle w:val="ab"/>
              <w:highlight w:val="cyan"/>
              <w:rPrChange w:id="222" w:author="HSY" w:date="2023-03-17T23:41:00Z">
                <w:rPr>
                  <w:rStyle w:val="ab"/>
                </w:rPr>
              </w:rPrChange>
            </w:rPr>
            <w:commentReference w:id="218"/>
          </w:r>
        </w:del>
      </w:ins>
    </w:p>
    <w:p w14:paraId="27AC31D4" w14:textId="2DD731D2" w:rsidR="009A04C2" w:rsidRPr="009A04C2" w:rsidRDefault="00CC4A06" w:rsidP="00AB60EC">
      <w:pPr>
        <w:pStyle w:val="MDPI17abstract"/>
        <w:rPr>
          <w:ins w:id="223" w:author="Author" w:date="2023-03-17T07:19:00Z"/>
        </w:rPr>
      </w:pPr>
      <w:ins w:id="224" w:author="HSY" w:date="2023-03-17T23:39:00Z">
        <w:r w:rsidRPr="00CC4A06">
          <w:rPr>
            <w:b/>
            <w:szCs w:val="18"/>
            <w:highlight w:val="cyan"/>
            <w:rPrChange w:id="225" w:author="HSY" w:date="2023-03-17T23:41:00Z">
              <w:rPr>
                <w:b/>
                <w:szCs w:val="18"/>
              </w:rPr>
            </w:rPrChange>
          </w:rPr>
          <w:t xml:space="preserve">Abstract: </w:t>
        </w:r>
      </w:ins>
      <w:commentRangeStart w:id="226"/>
      <w:ins w:id="227" w:author="Author" w:date="2023-03-17T07:19:00Z">
        <w:r w:rsidR="009A04C2" w:rsidRPr="00CC4A06">
          <w:rPr>
            <w:highlight w:val="cyan"/>
            <w:rPrChange w:id="228" w:author="HSY" w:date="2023-03-17T23:41:00Z">
              <w:rPr/>
            </w:rPrChange>
          </w:rPr>
          <w:t xml:space="preserve">South </w:t>
        </w:r>
        <w:r w:rsidR="00C07A82" w:rsidRPr="00CC4A06">
          <w:rPr>
            <w:highlight w:val="cyan"/>
            <w:rPrChange w:id="229" w:author="HSY" w:date="2023-03-17T23:41:00Z">
              <w:rPr/>
            </w:rPrChange>
          </w:rPr>
          <w:t>Korea’s</w:t>
        </w:r>
        <w:r w:rsidR="009A04C2" w:rsidRPr="00CC4A06">
          <w:rPr>
            <w:highlight w:val="cyan"/>
            <w:rPrChange w:id="230" w:author="HSY" w:date="2023-03-17T23:41:00Z">
              <w:rPr/>
            </w:rPrChange>
          </w:rPr>
          <w:t xml:space="preserve"> National </w:t>
        </w:r>
        <w:commentRangeEnd w:id="226"/>
        <w:r w:rsidR="00EA7E36" w:rsidRPr="00CC4A06">
          <w:rPr>
            <w:rStyle w:val="ab"/>
            <w:rFonts w:eastAsia="SimSun"/>
            <w:noProof/>
            <w:highlight w:val="cyan"/>
            <w:lang w:eastAsia="zh-CN" w:bidi="ar-SA"/>
            <w:rPrChange w:id="231" w:author="HSY" w:date="2023-03-17T23:41:00Z">
              <w:rPr>
                <w:rStyle w:val="ab"/>
                <w:rFonts w:eastAsia="SimSun"/>
                <w:noProof/>
                <w:lang w:eastAsia="zh-CN" w:bidi="ar-SA"/>
              </w:rPr>
            </w:rPrChange>
          </w:rPr>
          <w:commentReference w:id="226"/>
        </w:r>
        <w:r w:rsidR="009A04C2" w:rsidRPr="00CC4A06">
          <w:rPr>
            <w:highlight w:val="cyan"/>
            <w:rPrChange w:id="232" w:author="HSY" w:date="2023-03-17T23:41:00Z">
              <w:rPr/>
            </w:rPrChange>
          </w:rPr>
          <w:t xml:space="preserve">Institute of Environmental Research (NIER) operates an algae alert system to monitor water quality at public water supply source sites. Accurate prediction of dominant harmful cyanobacteria </w:t>
        </w:r>
        <w:r w:rsidR="006E7B3A" w:rsidRPr="00CC4A06">
          <w:rPr>
            <w:highlight w:val="cyan"/>
            <w:rPrChange w:id="233" w:author="HSY" w:date="2023-03-17T23:41:00Z">
              <w:rPr/>
            </w:rPrChange>
          </w:rPr>
          <w:t>genera</w:t>
        </w:r>
        <w:r w:rsidR="009A04C2" w:rsidRPr="00CC4A06">
          <w:rPr>
            <w:highlight w:val="cyan"/>
            <w:rPrChange w:id="234" w:author="HSY" w:date="2023-03-17T23:41:00Z">
              <w:rPr/>
            </w:rPrChange>
          </w:rPr>
          <w:t xml:space="preserve">, such as </w:t>
        </w:r>
        <w:proofErr w:type="spellStart"/>
        <w:r w:rsidR="009A04C2" w:rsidRPr="00CC4A06">
          <w:rPr>
            <w:highlight w:val="cyan"/>
            <w:rPrChange w:id="235" w:author="HSY" w:date="2023-03-17T23:41:00Z">
              <w:rPr/>
            </w:rPrChange>
          </w:rPr>
          <w:t>Aphanizomenon</w:t>
        </w:r>
        <w:proofErr w:type="spellEnd"/>
        <w:r w:rsidR="009A04C2" w:rsidRPr="00CC4A06">
          <w:rPr>
            <w:highlight w:val="cyan"/>
            <w:rPrChange w:id="236" w:author="HSY" w:date="2023-03-17T23:41:00Z">
              <w:rPr/>
            </w:rPrChange>
          </w:rPr>
          <w:t xml:space="preserve">, Anabaena, Oscillatoria, and Microcystis, is crucial for managing water source contamination risks. This study utilized data from </w:t>
        </w:r>
        <w:proofErr w:type="spellStart"/>
        <w:r w:rsidR="009A04C2" w:rsidRPr="00CC4A06">
          <w:rPr>
            <w:highlight w:val="cyan"/>
            <w:rPrChange w:id="237" w:author="HSY" w:date="2023-03-17T23:41:00Z">
              <w:rPr/>
            </w:rPrChange>
          </w:rPr>
          <w:t>Juam</w:t>
        </w:r>
        <w:proofErr w:type="spellEnd"/>
        <w:r w:rsidR="009A04C2" w:rsidRPr="00CC4A06">
          <w:rPr>
            <w:highlight w:val="cyan"/>
            <w:rPrChange w:id="238" w:author="HSY" w:date="2023-03-17T23:41:00Z">
              <w:rPr/>
            </w:rPrChange>
          </w:rPr>
          <w:t xml:space="preserve"> Lake and </w:t>
        </w:r>
        <w:proofErr w:type="spellStart"/>
        <w:r w:rsidR="009A04C2" w:rsidRPr="00CC4A06">
          <w:rPr>
            <w:highlight w:val="cyan"/>
            <w:rPrChange w:id="239" w:author="HSY" w:date="2023-03-17T23:41:00Z">
              <w:rPr/>
            </w:rPrChange>
          </w:rPr>
          <w:t>Tamjin</w:t>
        </w:r>
        <w:proofErr w:type="spellEnd"/>
        <w:r w:rsidR="009A04C2" w:rsidRPr="00CC4A06">
          <w:rPr>
            <w:highlight w:val="cyan"/>
            <w:rPrChange w:id="240" w:author="HSY" w:date="2023-03-17T23:41:00Z">
              <w:rPr/>
            </w:rPrChange>
          </w:rPr>
          <w:t xml:space="preserve"> Lake, representative water supply source sites in the </w:t>
        </w:r>
        <w:proofErr w:type="spellStart"/>
        <w:r w:rsidR="009A04C2" w:rsidRPr="00CC4A06">
          <w:rPr>
            <w:highlight w:val="cyan"/>
            <w:rPrChange w:id="241" w:author="HSY" w:date="2023-03-17T23:41:00Z">
              <w:rPr/>
            </w:rPrChange>
          </w:rPr>
          <w:t>Yeongsan</w:t>
        </w:r>
        <w:proofErr w:type="spellEnd"/>
        <w:r w:rsidR="009A04C2" w:rsidRPr="00CC4A06">
          <w:rPr>
            <w:highlight w:val="cyan"/>
            <w:rPrChange w:id="242" w:author="HSY" w:date="2023-03-17T23:41:00Z">
              <w:rPr/>
            </w:rPrChange>
          </w:rPr>
          <w:t xml:space="preserve"> River and </w:t>
        </w:r>
        <w:proofErr w:type="spellStart"/>
        <w:r w:rsidR="009A04C2" w:rsidRPr="00CC4A06">
          <w:rPr>
            <w:highlight w:val="cyan"/>
            <w:rPrChange w:id="243" w:author="HSY" w:date="2023-03-17T23:41:00Z">
              <w:rPr/>
            </w:rPrChange>
          </w:rPr>
          <w:t>Seomjin</w:t>
        </w:r>
        <w:proofErr w:type="spellEnd"/>
        <w:r w:rsidR="009A04C2" w:rsidRPr="00CC4A06">
          <w:rPr>
            <w:highlight w:val="cyan"/>
            <w:rPrChange w:id="244" w:author="HSY" w:date="2023-03-17T23:41:00Z">
              <w:rPr/>
            </w:rPrChange>
          </w:rPr>
          <w:t xml:space="preserve"> River basins, collected between January 2017 and December 2022. We performed an </w:t>
        </w:r>
        <w:commentRangeStart w:id="245"/>
        <w:r w:rsidR="0071082F" w:rsidRPr="00CC4A06">
          <w:rPr>
            <w:highlight w:val="cyan"/>
            <w:rPrChange w:id="246" w:author="HSY" w:date="2023-03-17T23:41:00Z">
              <w:rPr/>
            </w:rPrChange>
          </w:rPr>
          <w:t xml:space="preserve">exploratory </w:t>
        </w:r>
        <w:r w:rsidR="009A04C2" w:rsidRPr="00CC4A06">
          <w:rPr>
            <w:highlight w:val="cyan"/>
            <w:rPrChange w:id="247" w:author="HSY" w:date="2023-03-17T23:41:00Z">
              <w:rPr/>
            </w:rPrChange>
          </w:rPr>
          <w:t xml:space="preserve">data analysis </w:t>
        </w:r>
        <w:commentRangeEnd w:id="245"/>
        <w:r w:rsidR="0071082F" w:rsidRPr="00CC4A06">
          <w:rPr>
            <w:rStyle w:val="ab"/>
            <w:rFonts w:eastAsia="SimSun"/>
            <w:noProof/>
            <w:highlight w:val="cyan"/>
            <w:lang w:eastAsia="zh-CN" w:bidi="ar-SA"/>
            <w:rPrChange w:id="248" w:author="HSY" w:date="2023-03-17T23:41:00Z">
              <w:rPr>
                <w:rStyle w:val="ab"/>
                <w:rFonts w:eastAsia="SimSun"/>
                <w:noProof/>
                <w:lang w:eastAsia="zh-CN" w:bidi="ar-SA"/>
              </w:rPr>
            </w:rPrChange>
          </w:rPr>
          <w:commentReference w:id="245"/>
        </w:r>
        <w:r w:rsidR="009A04C2" w:rsidRPr="00CC4A06">
          <w:rPr>
            <w:highlight w:val="cyan"/>
            <w:rPrChange w:id="249" w:author="HSY" w:date="2023-03-17T23:41:00Z">
              <w:rPr/>
            </w:rPrChange>
          </w:rPr>
          <w:t xml:space="preserve">on the </w:t>
        </w:r>
        <w:r w:rsidR="001F1057" w:rsidRPr="00CC4A06">
          <w:rPr>
            <w:highlight w:val="cyan"/>
            <w:rPrChange w:id="250" w:author="HSY" w:date="2023-03-17T23:41:00Z">
              <w:rPr/>
            </w:rPrChange>
          </w:rPr>
          <w:t>water quality parameters monitored</w:t>
        </w:r>
        <w:r w:rsidR="009A04C2" w:rsidRPr="00CC4A06">
          <w:rPr>
            <w:highlight w:val="cyan"/>
            <w:rPrChange w:id="251" w:author="HSY" w:date="2023-03-17T23:41:00Z">
              <w:rPr/>
            </w:rPrChange>
          </w:rPr>
          <w:t xml:space="preserve"> to understand overall fluctuations.</w:t>
        </w:r>
        <w:r w:rsidR="00393977" w:rsidRPr="00CC4A06">
          <w:rPr>
            <w:highlight w:val="cyan"/>
            <w:rPrChange w:id="252" w:author="HSY" w:date="2023-03-17T23:41:00Z">
              <w:rPr/>
            </w:rPrChange>
          </w:rPr>
          <w:t xml:space="preserve"> </w:t>
        </w:r>
        <w:r w:rsidR="009A04C2" w:rsidRPr="00CC4A06">
          <w:rPr>
            <w:highlight w:val="cyan"/>
            <w:rPrChange w:id="253" w:author="HSY" w:date="2023-03-17T23:41:00Z">
              <w:rPr/>
            </w:rPrChange>
          </w:rPr>
          <w:t>Using data from 2017-2021 as training data and 2022 data as test data, we compared the dominant algae classification accuracy of 11 statistical machine learning algorithms. The results indicated that the optimal algorithm varied depending on the survey site and evaluation criteria, highlighting the unique environmental characteristics of each site.</w:t>
        </w:r>
        <w:r w:rsidR="00393977" w:rsidRPr="00CC4A06">
          <w:rPr>
            <w:highlight w:val="cyan"/>
            <w:rPrChange w:id="254" w:author="HSY" w:date="2023-03-17T23:41:00Z">
              <w:rPr/>
            </w:rPrChange>
          </w:rPr>
          <w:t xml:space="preserve"> </w:t>
        </w:r>
        <w:r w:rsidR="009A04C2" w:rsidRPr="00CC4A06">
          <w:rPr>
            <w:highlight w:val="cyan"/>
            <w:rPrChange w:id="255" w:author="HSY" w:date="2023-03-17T23:41:00Z">
              <w:rPr/>
            </w:rPrChange>
          </w:rPr>
          <w:t>By predicting dominant algae in advance, we can better prepare for water source contamination accidents. Our findings demonstrate the applicability of machine learning algorithms as efficient tools for managing water quality in water supply source systems using monitoring data.</w:t>
        </w:r>
      </w:ins>
    </w:p>
    <w:p w14:paraId="03451A1F" w14:textId="2A5CC407" w:rsidR="00E94B1B" w:rsidRPr="00550626" w:rsidRDefault="00E94B1B" w:rsidP="00E94B1B">
      <w:pPr>
        <w:pStyle w:val="MDPI18keywords"/>
        <w:rPr>
          <w:szCs w:val="18"/>
        </w:rPr>
      </w:pPr>
      <w:commentRangeStart w:id="256"/>
      <w:r w:rsidRPr="00550626">
        <w:rPr>
          <w:b/>
          <w:szCs w:val="18"/>
        </w:rPr>
        <w:t xml:space="preserve">Keywords: </w:t>
      </w:r>
      <w:commentRangeEnd w:id="256"/>
      <w:r w:rsidR="005C503F">
        <w:rPr>
          <w:rStyle w:val="ab"/>
          <w:rFonts w:eastAsia="SimSun"/>
          <w:noProof/>
          <w:snapToGrid/>
          <w:lang w:eastAsia="zh-CN" w:bidi="ar-SA"/>
        </w:rPr>
        <w:commentReference w:id="256"/>
      </w:r>
      <w:commentRangeStart w:id="257"/>
      <w:r w:rsidR="005B5AE8">
        <w:rPr>
          <w:szCs w:val="18"/>
        </w:rPr>
        <w:t>w</w:t>
      </w:r>
      <w:r w:rsidR="00B4733A" w:rsidRPr="00B4733A">
        <w:rPr>
          <w:szCs w:val="18"/>
        </w:rPr>
        <w:t xml:space="preserve">ater </w:t>
      </w:r>
      <w:r w:rsidR="005B5AE8">
        <w:rPr>
          <w:szCs w:val="18"/>
        </w:rPr>
        <w:t>q</w:t>
      </w:r>
      <w:r w:rsidR="00B4733A" w:rsidRPr="00B4733A">
        <w:rPr>
          <w:szCs w:val="18"/>
        </w:rPr>
        <w:t>uality</w:t>
      </w:r>
      <w:r w:rsidR="00B4733A">
        <w:rPr>
          <w:szCs w:val="18"/>
        </w:rPr>
        <w:t>;</w:t>
      </w:r>
      <w:r w:rsidR="00B4733A" w:rsidRPr="00B4733A">
        <w:rPr>
          <w:szCs w:val="18"/>
        </w:rPr>
        <w:t xml:space="preserve"> </w:t>
      </w:r>
      <w:proofErr w:type="spellStart"/>
      <w:r w:rsidR="00B4733A" w:rsidRPr="00B4733A">
        <w:rPr>
          <w:szCs w:val="18"/>
        </w:rPr>
        <w:t>Yeongsan</w:t>
      </w:r>
      <w:proofErr w:type="spellEnd"/>
      <w:r w:rsidR="00105D42">
        <w:rPr>
          <w:szCs w:val="18"/>
        </w:rPr>
        <w:t xml:space="preserve"> River</w:t>
      </w:r>
      <w:r w:rsidR="00DB27E1">
        <w:rPr>
          <w:szCs w:val="18"/>
        </w:rPr>
        <w:t>;</w:t>
      </w:r>
      <w:r w:rsidR="00B4733A">
        <w:rPr>
          <w:szCs w:val="18"/>
        </w:rPr>
        <w:t xml:space="preserve"> </w:t>
      </w:r>
      <w:proofErr w:type="spellStart"/>
      <w:r w:rsidR="00B4733A" w:rsidRPr="00B4733A">
        <w:rPr>
          <w:szCs w:val="18"/>
        </w:rPr>
        <w:t>Seomjin</w:t>
      </w:r>
      <w:proofErr w:type="spellEnd"/>
      <w:r w:rsidR="00B4733A" w:rsidRPr="00B4733A">
        <w:rPr>
          <w:szCs w:val="18"/>
        </w:rPr>
        <w:t xml:space="preserve"> River</w:t>
      </w:r>
      <w:r w:rsidR="00DB27E1">
        <w:rPr>
          <w:szCs w:val="18"/>
        </w:rPr>
        <w:t>;</w:t>
      </w:r>
      <w:r w:rsidR="00B4733A" w:rsidRPr="00B4733A">
        <w:rPr>
          <w:szCs w:val="18"/>
        </w:rPr>
        <w:t xml:space="preserve"> </w:t>
      </w:r>
      <w:r w:rsidR="00DB27E1">
        <w:rPr>
          <w:szCs w:val="18"/>
        </w:rPr>
        <w:t>c</w:t>
      </w:r>
      <w:r w:rsidR="00B4733A" w:rsidRPr="00B4733A">
        <w:rPr>
          <w:szCs w:val="18"/>
        </w:rPr>
        <w:t xml:space="preserve">orrelation </w:t>
      </w:r>
      <w:r w:rsidR="00DB27E1">
        <w:rPr>
          <w:szCs w:val="18"/>
        </w:rPr>
        <w:t>a</w:t>
      </w:r>
      <w:r w:rsidR="00B4733A" w:rsidRPr="00B4733A">
        <w:rPr>
          <w:szCs w:val="18"/>
        </w:rPr>
        <w:t>nalysis</w:t>
      </w:r>
      <w:r w:rsidR="00DB27E1">
        <w:rPr>
          <w:szCs w:val="18"/>
        </w:rPr>
        <w:t>;</w:t>
      </w:r>
      <w:r w:rsidR="00B4733A" w:rsidRPr="00B4733A">
        <w:rPr>
          <w:szCs w:val="18"/>
        </w:rPr>
        <w:t xml:space="preserve"> </w:t>
      </w:r>
      <w:r w:rsidR="00DB27E1">
        <w:rPr>
          <w:szCs w:val="18"/>
        </w:rPr>
        <w:t>s</w:t>
      </w:r>
      <w:r w:rsidR="00B4733A" w:rsidRPr="00B4733A">
        <w:rPr>
          <w:szCs w:val="18"/>
        </w:rPr>
        <w:t>elf-</w:t>
      </w:r>
      <w:r w:rsidR="00DB27E1">
        <w:rPr>
          <w:szCs w:val="18"/>
        </w:rPr>
        <w:t>o</w:t>
      </w:r>
      <w:r w:rsidR="00B4733A" w:rsidRPr="00B4733A">
        <w:rPr>
          <w:szCs w:val="18"/>
        </w:rPr>
        <w:t xml:space="preserve">rganizing </w:t>
      </w:r>
      <w:r w:rsidR="00DB27E1">
        <w:rPr>
          <w:szCs w:val="18"/>
        </w:rPr>
        <w:t>m</w:t>
      </w:r>
      <w:r w:rsidR="00B4733A" w:rsidRPr="00B4733A">
        <w:rPr>
          <w:szCs w:val="18"/>
        </w:rPr>
        <w:t>ap</w:t>
      </w:r>
      <w:r w:rsidR="00DB27E1">
        <w:rPr>
          <w:szCs w:val="18"/>
        </w:rPr>
        <w:t>;</w:t>
      </w:r>
      <w:r w:rsidR="00B4733A" w:rsidRPr="00B4733A">
        <w:rPr>
          <w:szCs w:val="18"/>
        </w:rPr>
        <w:t xml:space="preserve"> </w:t>
      </w:r>
      <w:r w:rsidR="00DB27E1">
        <w:rPr>
          <w:szCs w:val="18"/>
        </w:rPr>
        <w:t>s</w:t>
      </w:r>
      <w:r w:rsidR="00B4733A" w:rsidRPr="00B4733A">
        <w:rPr>
          <w:szCs w:val="18"/>
        </w:rPr>
        <w:t xml:space="preserve">tatistical </w:t>
      </w:r>
      <w:r w:rsidR="00DB27E1">
        <w:rPr>
          <w:szCs w:val="18"/>
        </w:rPr>
        <w:t>m</w:t>
      </w:r>
      <w:r w:rsidR="00B4733A" w:rsidRPr="00B4733A">
        <w:rPr>
          <w:szCs w:val="18"/>
        </w:rPr>
        <w:t xml:space="preserve">achine </w:t>
      </w:r>
      <w:r w:rsidR="00DB27E1">
        <w:rPr>
          <w:szCs w:val="18"/>
        </w:rPr>
        <w:t>l</w:t>
      </w:r>
      <w:r w:rsidR="00B4733A" w:rsidRPr="00B4733A">
        <w:rPr>
          <w:szCs w:val="18"/>
        </w:rPr>
        <w:t xml:space="preserve">earning </w:t>
      </w:r>
      <w:r w:rsidR="00DB27E1">
        <w:rPr>
          <w:szCs w:val="18"/>
        </w:rPr>
        <w:t>a</w:t>
      </w:r>
      <w:r w:rsidR="00B4733A" w:rsidRPr="00B4733A">
        <w:rPr>
          <w:szCs w:val="18"/>
        </w:rPr>
        <w:t>lgorithm</w:t>
      </w:r>
      <w:r w:rsidR="00DB27E1">
        <w:rPr>
          <w:szCs w:val="18"/>
        </w:rPr>
        <w:t>;</w:t>
      </w:r>
      <w:r w:rsidR="00B4733A" w:rsidRPr="00B4733A">
        <w:rPr>
          <w:szCs w:val="18"/>
        </w:rPr>
        <w:t xml:space="preserve"> </w:t>
      </w:r>
      <w:r w:rsidR="00DB27E1">
        <w:rPr>
          <w:szCs w:val="18"/>
        </w:rPr>
        <w:t>c</w:t>
      </w:r>
      <w:r w:rsidR="00B4733A" w:rsidRPr="00B4733A">
        <w:rPr>
          <w:szCs w:val="18"/>
        </w:rPr>
        <w:t>lassification</w:t>
      </w:r>
      <w:commentRangeEnd w:id="257"/>
      <w:r w:rsidR="006E793A">
        <w:rPr>
          <w:rStyle w:val="ab"/>
          <w:rFonts w:eastAsia="SimSun"/>
          <w:noProof/>
          <w:snapToGrid/>
          <w:lang w:eastAsia="zh-CN" w:bidi="ar-SA"/>
        </w:rPr>
        <w:commentReference w:id="257"/>
      </w:r>
    </w:p>
    <w:p w14:paraId="0D07CCEA" w14:textId="77777777" w:rsidR="00E94B1B" w:rsidRPr="00550626" w:rsidRDefault="00E94B1B" w:rsidP="00E94B1B">
      <w:pPr>
        <w:pStyle w:val="MDPI19line"/>
      </w:pPr>
    </w:p>
    <w:p w14:paraId="45453ED1" w14:textId="3F6FC800" w:rsidR="00E94B1B" w:rsidRDefault="00E94B1B" w:rsidP="00E94B1B">
      <w:pPr>
        <w:pStyle w:val="MDPI21heading1"/>
        <w:rPr>
          <w:lang w:eastAsia="zh-CN"/>
        </w:rPr>
      </w:pPr>
      <w:r w:rsidRPr="007F2582">
        <w:rPr>
          <w:lang w:eastAsia="zh-CN"/>
        </w:rPr>
        <w:t>1. Introduction</w:t>
      </w:r>
    </w:p>
    <w:p w14:paraId="29AACA03" w14:textId="7C2CA897" w:rsidR="00F23A85" w:rsidRPr="00FA1A3F" w:rsidRDefault="00F23A85">
      <w:pPr>
        <w:pStyle w:val="MDPI21heading1"/>
        <w:ind w:firstLine="452"/>
        <w:rPr>
          <w:b w:val="0"/>
        </w:rPr>
        <w:pPrChange w:id="258" w:author="HSY" w:date="2023-03-18T21:25:00Z">
          <w:pPr>
            <w:pStyle w:val="MDPI21heading1"/>
          </w:pPr>
        </w:pPrChange>
      </w:pPr>
      <w:r w:rsidRPr="00F23A85">
        <w:rPr>
          <w:b w:val="0"/>
        </w:rPr>
        <w:t xml:space="preserve">In South Korea, sites </w:t>
      </w:r>
      <w:del w:id="259" w:author="Author" w:date="2023-03-17T07:19:00Z">
        <w:r w:rsidRPr="00F23A85">
          <w:rPr>
            <w:b w:val="0"/>
          </w:rPr>
          <w:delText xml:space="preserve">that serve a role in </w:delText>
        </w:r>
      </w:del>
      <w:ins w:id="260" w:author="Author" w:date="2023-03-17T07:19:00Z">
        <w:r w:rsidR="00E575E0">
          <w:rPr>
            <w:b w:val="0"/>
          </w:rPr>
          <w:t>crucial for</w:t>
        </w:r>
        <w:r w:rsidRPr="00F23A85">
          <w:rPr>
            <w:b w:val="0"/>
          </w:rPr>
          <w:t xml:space="preserve"> </w:t>
        </w:r>
      </w:ins>
      <w:r w:rsidRPr="00F23A85">
        <w:rPr>
          <w:b w:val="0"/>
        </w:rPr>
        <w:t xml:space="preserve">providing </w:t>
      </w:r>
      <w:del w:id="261" w:author="Author" w:date="2023-03-17T07:19:00Z">
        <w:r w:rsidRPr="00F23A85">
          <w:rPr>
            <w:b w:val="0"/>
          </w:rPr>
          <w:delText xml:space="preserve">living </w:delText>
        </w:r>
      </w:del>
      <w:commentRangeStart w:id="262"/>
      <w:ins w:id="263" w:author="Author" w:date="2023-03-17T07:19:00Z">
        <w:r w:rsidR="00E575E0">
          <w:rPr>
            <w:b w:val="0"/>
          </w:rPr>
          <w:t xml:space="preserve">potable </w:t>
        </w:r>
        <w:commentRangeEnd w:id="262"/>
        <w:r w:rsidR="00BE0965">
          <w:rPr>
            <w:rStyle w:val="ab"/>
            <w:rFonts w:eastAsia="SimSun"/>
            <w:b w:val="0"/>
            <w:noProof/>
            <w:snapToGrid/>
            <w:lang w:eastAsia="zh-CN" w:bidi="ar-SA"/>
          </w:rPr>
          <w:commentReference w:id="262"/>
        </w:r>
      </w:ins>
      <w:r w:rsidRPr="00F23A85">
        <w:rPr>
          <w:b w:val="0"/>
        </w:rPr>
        <w:t xml:space="preserve">water to local residents are designated and managed as water protection zones. The extreme drought in the </w:t>
      </w:r>
      <w:proofErr w:type="spellStart"/>
      <w:r w:rsidRPr="00F23A85">
        <w:rPr>
          <w:b w:val="0"/>
        </w:rPr>
        <w:t>Honam</w:t>
      </w:r>
      <w:proofErr w:type="spellEnd"/>
      <w:r w:rsidRPr="00F23A85">
        <w:rPr>
          <w:b w:val="0"/>
        </w:rPr>
        <w:t xml:space="preserve"> region of South Korea in 2022 </w:t>
      </w:r>
      <w:del w:id="264" w:author="Author" w:date="2023-03-17T07:19:00Z">
        <w:r w:rsidRPr="00F23A85">
          <w:rPr>
            <w:b w:val="0"/>
          </w:rPr>
          <w:delText>further highlighted</w:delText>
        </w:r>
      </w:del>
      <w:ins w:id="265" w:author="Author" w:date="2023-03-17T07:19:00Z">
        <w:r w:rsidR="000452F0">
          <w:rPr>
            <w:b w:val="0"/>
          </w:rPr>
          <w:t>underscored</w:t>
        </w:r>
      </w:ins>
      <w:r w:rsidRPr="00F23A85">
        <w:rPr>
          <w:b w:val="0"/>
        </w:rPr>
        <w:t xml:space="preserve"> the importance of managing water quality in water supply sources. To </w:t>
      </w:r>
      <w:del w:id="266" w:author="Author" w:date="2023-03-17T07:19:00Z">
        <w:r w:rsidRPr="00F23A85">
          <w:rPr>
            <w:b w:val="0"/>
          </w:rPr>
          <w:delText>protect</w:delText>
        </w:r>
      </w:del>
      <w:ins w:id="267" w:author="Author" w:date="2023-03-17T07:19:00Z">
        <w:r w:rsidR="000452F0">
          <w:rPr>
            <w:b w:val="0"/>
          </w:rPr>
          <w:t>safeguard</w:t>
        </w:r>
      </w:ins>
      <w:r w:rsidR="000452F0" w:rsidRPr="00F23A85">
        <w:rPr>
          <w:b w:val="0"/>
        </w:rPr>
        <w:t xml:space="preserve"> </w:t>
      </w:r>
      <w:r w:rsidRPr="00F23A85">
        <w:rPr>
          <w:b w:val="0"/>
        </w:rPr>
        <w:t xml:space="preserve">the water quality of </w:t>
      </w:r>
      <w:del w:id="268" w:author="Author" w:date="2023-03-17T07:19:00Z">
        <w:r w:rsidRPr="00F23A85">
          <w:rPr>
            <w:b w:val="0"/>
          </w:rPr>
          <w:delText xml:space="preserve">water supply </w:delText>
        </w:r>
      </w:del>
      <w:commentRangeStart w:id="269"/>
      <w:ins w:id="270" w:author="Author" w:date="2023-03-17T07:19:00Z">
        <w:r w:rsidR="000452F0">
          <w:rPr>
            <w:b w:val="0"/>
          </w:rPr>
          <w:t>these</w:t>
        </w:r>
        <w:r w:rsidRPr="00F23A85">
          <w:rPr>
            <w:b w:val="0"/>
          </w:rPr>
          <w:t xml:space="preserve"> </w:t>
        </w:r>
        <w:commentRangeEnd w:id="269"/>
        <w:r w:rsidR="000452F0">
          <w:rPr>
            <w:rStyle w:val="ab"/>
            <w:rFonts w:eastAsia="SimSun"/>
            <w:b w:val="0"/>
            <w:noProof/>
            <w:snapToGrid/>
            <w:lang w:eastAsia="zh-CN" w:bidi="ar-SA"/>
          </w:rPr>
          <w:commentReference w:id="269"/>
        </w:r>
      </w:ins>
      <w:commentRangeStart w:id="271"/>
      <w:r w:rsidRPr="00F23A85">
        <w:rPr>
          <w:b w:val="0"/>
        </w:rPr>
        <w:t>sources</w:t>
      </w:r>
      <w:commentRangeEnd w:id="271"/>
      <w:del w:id="272" w:author="Author" w:date="2023-03-17T07:19:00Z">
        <w:r w:rsidRPr="00F23A85">
          <w:rPr>
            <w:b w:val="0"/>
          </w:rPr>
          <w:delText>, which provide drinking water for residents</w:delText>
        </w:r>
      </w:del>
      <w:r w:rsidR="004A383F">
        <w:rPr>
          <w:rStyle w:val="ab"/>
          <w:rFonts w:eastAsia="SimSun"/>
          <w:b w:val="0"/>
          <w:noProof/>
          <w:snapToGrid/>
          <w:lang w:eastAsia="zh-CN" w:bidi="ar-SA"/>
        </w:rPr>
        <w:commentReference w:id="271"/>
      </w:r>
      <w:r w:rsidRPr="00F23A85">
        <w:rPr>
          <w:b w:val="0"/>
        </w:rPr>
        <w:t xml:space="preserve">, the Korean government established the algae alert system in 1998. To minimize toxic </w:t>
      </w:r>
      <w:del w:id="273" w:author="Author" w:date="2023-03-17T07:19:00Z">
        <w:r w:rsidRPr="00F23A85">
          <w:rPr>
            <w:b w:val="0"/>
          </w:rPr>
          <w:delText>damage</w:delText>
        </w:r>
      </w:del>
      <w:ins w:id="274" w:author="Author" w:date="2023-03-17T07:19:00Z">
        <w:r w:rsidR="00384E69">
          <w:rPr>
            <w:b w:val="0"/>
          </w:rPr>
          <w:t>effects</w:t>
        </w:r>
      </w:ins>
      <w:r w:rsidR="00384E69" w:rsidRPr="00F23A85">
        <w:rPr>
          <w:b w:val="0"/>
        </w:rPr>
        <w:t xml:space="preserve"> </w:t>
      </w:r>
      <w:r w:rsidRPr="00F23A85">
        <w:rPr>
          <w:b w:val="0"/>
        </w:rPr>
        <w:t>caused by harmful c</w:t>
      </w:r>
      <w:commentRangeStart w:id="275"/>
      <w:r w:rsidRPr="00F23A85">
        <w:rPr>
          <w:b w:val="0"/>
        </w:rPr>
        <w:t>yanobacteria</w:t>
      </w:r>
      <w:commentRangeEnd w:id="275"/>
      <w:del w:id="276" w:author="Author" w:date="2023-03-17T07:19:00Z">
        <w:r w:rsidRPr="00F23A85">
          <w:rPr>
            <w:b w:val="0"/>
          </w:rPr>
          <w:delText xml:space="preserve"> occurring in water supply source sites,</w:delText>
        </w:r>
      </w:del>
      <w:ins w:id="277" w:author="Author" w:date="2023-03-17T07:19:00Z">
        <w:r w:rsidR="00CD42D0">
          <w:rPr>
            <w:b w:val="0"/>
          </w:rPr>
          <w:t>,</w:t>
        </w:r>
        <w:r w:rsidR="00384E69">
          <w:rPr>
            <w:rStyle w:val="ab"/>
            <w:rFonts w:eastAsia="SimSun"/>
            <w:b w:val="0"/>
            <w:noProof/>
            <w:snapToGrid/>
            <w:lang w:eastAsia="zh-CN" w:bidi="ar-SA"/>
          </w:rPr>
          <w:commentReference w:id="275"/>
        </w:r>
      </w:ins>
      <w:r w:rsidRPr="00F23A85">
        <w:rPr>
          <w:b w:val="0"/>
        </w:rPr>
        <w:t xml:space="preserve"> the system issues alerts based on </w:t>
      </w:r>
      <w:del w:id="278" w:author="Author" w:date="2023-03-17T07:19:00Z">
        <w:r w:rsidRPr="00F23A85">
          <w:rPr>
            <w:b w:val="0"/>
          </w:rPr>
          <w:delText xml:space="preserve">the number of </w:delText>
        </w:r>
      </w:del>
      <w:r w:rsidRPr="00F23A85">
        <w:rPr>
          <w:b w:val="0"/>
        </w:rPr>
        <w:t xml:space="preserve">harmful cyanobacteria </w:t>
      </w:r>
      <w:del w:id="279" w:author="Author" w:date="2023-03-17T07:19:00Z">
        <w:r w:rsidRPr="00F23A85">
          <w:rPr>
            <w:b w:val="0"/>
          </w:rPr>
          <w:delText>cells</w:delText>
        </w:r>
      </w:del>
      <w:ins w:id="280" w:author="Author" w:date="2023-03-17T07:19:00Z">
        <w:r w:rsidRPr="00F23A85">
          <w:rPr>
            <w:b w:val="0"/>
          </w:rPr>
          <w:t>cell</w:t>
        </w:r>
        <w:r w:rsidR="00DD6B06">
          <w:rPr>
            <w:b w:val="0"/>
          </w:rPr>
          <w:t xml:space="preserve"> count</w:t>
        </w:r>
        <w:r w:rsidRPr="00F23A85">
          <w:rPr>
            <w:b w:val="0"/>
          </w:rPr>
          <w:t>s</w:t>
        </w:r>
      </w:ins>
      <w:r w:rsidRPr="00F23A85">
        <w:rPr>
          <w:b w:val="0"/>
        </w:rPr>
        <w:t>: Caution (at least 1,000 cells</w:t>
      </w:r>
      <m:oMath>
        <m:r>
          <w:ins w:id="281" w:author="HSY" w:date="2023-03-18T21:25:00Z">
            <m:rPr>
              <m:sty m:val="b"/>
            </m:rPr>
            <w:rPr>
              <w:rFonts w:ascii="Cambria Math" w:hAnsi="Cambria Math"/>
            </w:rPr>
            <m:t xml:space="preserve"> </m:t>
          </w:ins>
        </m:r>
      </m:oMath>
      <w:del w:id="282" w:author="HSY" w:date="2023-03-18T21:25:00Z">
        <w:r w:rsidRPr="00F23A85" w:rsidDel="00FA1A3F">
          <w:rPr>
            <w:b w:val="0"/>
          </w:rPr>
          <w:delText>/mL</w:delText>
        </w:r>
      </w:del>
      <m:oMath>
        <m:sSup>
          <m:sSupPr>
            <m:ctrlPr>
              <w:ins w:id="283" w:author="HSY" w:date="2023-03-18T21:24:00Z">
                <w:rPr>
                  <w:rFonts w:ascii="Cambria Math" w:hAnsi="Cambria Math"/>
                  <w:b w:val="0"/>
                </w:rPr>
              </w:ins>
            </m:ctrlPr>
          </m:sSupPr>
          <m:e>
            <m:r>
              <w:ins w:id="284" w:author="HSY" w:date="2023-03-18T21:24:00Z">
                <m:rPr>
                  <m:sty m:val="b"/>
                </m:rPr>
                <w:rPr>
                  <w:rFonts w:ascii="Cambria Math" w:hAnsi="Cambria Math"/>
                </w:rPr>
                <m:t>mL</m:t>
              </w:ins>
            </m:r>
          </m:e>
          <m:sup>
            <m:r>
              <w:ins w:id="285" w:author="HSY" w:date="2023-03-18T21:24:00Z">
                <m:rPr>
                  <m:sty m:val="b"/>
                </m:rPr>
                <w:rPr>
                  <w:rFonts w:ascii="Cambria Math" w:hAnsi="Cambria Math"/>
                </w:rPr>
                <m:t>-</m:t>
              </w:ins>
            </m:r>
            <m:r>
              <w:ins w:id="286" w:author="HSY" w:date="2023-03-18T21:25:00Z">
                <m:rPr>
                  <m:sty m:val="b"/>
                </m:rPr>
                <w:rPr>
                  <w:rFonts w:ascii="Cambria Math" w:hAnsi="Cambria Math"/>
                </w:rPr>
                <m:t>1</m:t>
              </w:ins>
            </m:r>
          </m:sup>
        </m:sSup>
      </m:oMath>
      <w:ins w:id="287" w:author="HSY" w:date="2023-03-18T21:25:00Z">
        <w:r w:rsidR="00FA1A3F">
          <w:rPr>
            <w:rFonts w:eastAsia="맑은 고딕" w:hint="eastAsia"/>
            <w:b w:val="0"/>
            <w:lang w:eastAsia="ko-KR"/>
          </w:rPr>
          <w:t xml:space="preserve"> </w:t>
        </w:r>
      </w:ins>
      <w:del w:id="288" w:author="HSY" w:date="2023-03-18T21:25:00Z">
        <w:r w:rsidR="00DD6B06" w:rsidDel="00FA1A3F">
          <w:rPr>
            <w:b w:val="0"/>
          </w:rPr>
          <w:delText xml:space="preserve"> </w:delText>
        </w:r>
      </w:del>
      <w:ins w:id="289" w:author="Author" w:date="2023-03-17T07:19:00Z">
        <w:r w:rsidR="00DD6B06">
          <w:rPr>
            <w:b w:val="0"/>
          </w:rPr>
          <w:t>for</w:t>
        </w:r>
        <w:r w:rsidRPr="00F23A85">
          <w:rPr>
            <w:b w:val="0"/>
          </w:rPr>
          <w:t xml:space="preserve"> </w:t>
        </w:r>
      </w:ins>
      <w:r w:rsidRPr="00F23A85">
        <w:rPr>
          <w:b w:val="0"/>
        </w:rPr>
        <w:t xml:space="preserve">two consecutive times), Warning (at least 10,000 </w:t>
      </w:r>
      <w:ins w:id="290" w:author="HSY" w:date="2023-03-18T21:26:00Z">
        <w:r w:rsidR="00FA1A3F" w:rsidRPr="00F23A85">
          <w:rPr>
            <w:b w:val="0"/>
          </w:rPr>
          <w:t>cells</w:t>
        </w:r>
      </w:ins>
      <m:oMath>
        <m:r>
          <w:ins w:id="291" w:author="HSY" w:date="2023-03-18T21:26:00Z">
            <m:rPr>
              <m:sty m:val="b"/>
            </m:rPr>
            <w:rPr>
              <w:rFonts w:ascii="Cambria Math" w:hAnsi="Cambria Math"/>
            </w:rPr>
            <m:t xml:space="preserve"> </m:t>
          </w:ins>
        </m:r>
        <m:sSup>
          <m:sSupPr>
            <m:ctrlPr>
              <w:ins w:id="292" w:author="HSY" w:date="2023-03-18T21:26:00Z">
                <w:rPr>
                  <w:rFonts w:ascii="Cambria Math" w:hAnsi="Cambria Math"/>
                  <w:b w:val="0"/>
                </w:rPr>
              </w:ins>
            </m:ctrlPr>
          </m:sSupPr>
          <m:e>
            <m:r>
              <w:ins w:id="293" w:author="HSY" w:date="2023-03-18T21:26:00Z">
                <m:rPr>
                  <m:sty m:val="b"/>
                </m:rPr>
                <w:rPr>
                  <w:rFonts w:ascii="Cambria Math" w:hAnsi="Cambria Math"/>
                </w:rPr>
                <m:t>mL</m:t>
              </w:ins>
            </m:r>
          </m:e>
          <m:sup>
            <m:r>
              <w:ins w:id="294" w:author="HSY" w:date="2023-03-18T21:26:00Z">
                <m:rPr>
                  <m:sty m:val="b"/>
                </m:rPr>
                <w:rPr>
                  <w:rFonts w:ascii="Cambria Math" w:hAnsi="Cambria Math"/>
                </w:rPr>
                <m:t>-1</m:t>
              </w:ins>
            </m:r>
          </m:sup>
        </m:sSup>
        <m:r>
          <w:ins w:id="295" w:author="HSY" w:date="2023-03-18T21:26:00Z">
            <m:rPr>
              <m:sty m:val="bi"/>
            </m:rPr>
            <w:rPr>
              <w:rFonts w:ascii="Cambria Math" w:hAnsi="Cambria Math"/>
            </w:rPr>
            <m:t xml:space="preserve"> </m:t>
          </w:ins>
        </m:r>
      </m:oMath>
      <w:del w:id="296" w:author="HSY" w:date="2023-03-18T21:26:00Z">
        <w:r w:rsidRPr="00F23A85" w:rsidDel="00FA1A3F">
          <w:rPr>
            <w:b w:val="0"/>
          </w:rPr>
          <w:delText xml:space="preserve">cells/mL </w:delText>
        </w:r>
      </w:del>
      <w:ins w:id="297" w:author="Author" w:date="2023-03-17T07:19:00Z">
        <w:r w:rsidR="00DD6B06">
          <w:rPr>
            <w:b w:val="0"/>
          </w:rPr>
          <w:t xml:space="preserve">for </w:t>
        </w:r>
      </w:ins>
      <w:r w:rsidRPr="00F23A85">
        <w:rPr>
          <w:b w:val="0"/>
        </w:rPr>
        <w:t xml:space="preserve">two consecutive times), Outbreak (at least 1,000,000 </w:t>
      </w:r>
      <w:ins w:id="298" w:author="HSY" w:date="2023-03-18T21:26:00Z">
        <w:r w:rsidR="00FA1A3F" w:rsidRPr="00F23A85">
          <w:rPr>
            <w:b w:val="0"/>
          </w:rPr>
          <w:t>cells</w:t>
        </w:r>
      </w:ins>
      <m:oMath>
        <m:r>
          <w:ins w:id="299" w:author="HSY" w:date="2023-03-18T21:26:00Z">
            <m:rPr>
              <m:sty m:val="b"/>
            </m:rPr>
            <w:rPr>
              <w:rFonts w:ascii="Cambria Math" w:hAnsi="Cambria Math"/>
            </w:rPr>
            <m:t xml:space="preserve"> </m:t>
          </w:ins>
        </m:r>
        <m:sSup>
          <m:sSupPr>
            <m:ctrlPr>
              <w:ins w:id="300" w:author="HSY" w:date="2023-03-18T21:26:00Z">
                <w:rPr>
                  <w:rFonts w:ascii="Cambria Math" w:hAnsi="Cambria Math"/>
                  <w:b w:val="0"/>
                </w:rPr>
              </w:ins>
            </m:ctrlPr>
          </m:sSupPr>
          <m:e>
            <m:r>
              <w:ins w:id="301" w:author="HSY" w:date="2023-03-18T21:26:00Z">
                <m:rPr>
                  <m:sty m:val="b"/>
                </m:rPr>
                <w:rPr>
                  <w:rFonts w:ascii="Cambria Math" w:hAnsi="Cambria Math"/>
                </w:rPr>
                <m:t>mL</m:t>
              </w:ins>
            </m:r>
          </m:e>
          <m:sup>
            <m:r>
              <w:ins w:id="302" w:author="HSY" w:date="2023-03-18T21:26:00Z">
                <m:rPr>
                  <m:sty m:val="b"/>
                </m:rPr>
                <w:rPr>
                  <w:rFonts w:ascii="Cambria Math" w:hAnsi="Cambria Math"/>
                </w:rPr>
                <m:t>-1</m:t>
              </w:ins>
            </m:r>
          </m:sup>
        </m:sSup>
      </m:oMath>
      <w:ins w:id="303" w:author="HSY" w:date="2023-03-18T21:26:00Z">
        <w:r w:rsidR="00FA1A3F">
          <w:rPr>
            <w:rFonts w:eastAsia="맑은 고딕" w:hint="eastAsia"/>
            <w:b w:val="0"/>
            <w:lang w:eastAsia="ko-KR"/>
          </w:rPr>
          <w:t xml:space="preserve"> </w:t>
        </w:r>
        <w:r w:rsidR="00FA1A3F">
          <w:rPr>
            <w:b w:val="0"/>
          </w:rPr>
          <w:t>for</w:t>
        </w:r>
        <w:r w:rsidR="00FA1A3F" w:rsidRPr="00F23A85">
          <w:rPr>
            <w:b w:val="0"/>
          </w:rPr>
          <w:t xml:space="preserve"> </w:t>
        </w:r>
      </w:ins>
      <w:del w:id="304" w:author="HSY" w:date="2023-03-18T21:26:00Z">
        <w:r w:rsidRPr="00F23A85" w:rsidDel="00FA1A3F">
          <w:rPr>
            <w:b w:val="0"/>
          </w:rPr>
          <w:delText>cells/mL</w:delText>
        </w:r>
        <w:r w:rsidR="00DD6B06" w:rsidDel="00FA1A3F">
          <w:rPr>
            <w:b w:val="0"/>
          </w:rPr>
          <w:delText xml:space="preserve"> </w:delText>
        </w:r>
      </w:del>
      <w:ins w:id="305" w:author="Author" w:date="2023-03-17T07:19:00Z">
        <w:del w:id="306" w:author="HSY" w:date="2023-03-18T21:26:00Z">
          <w:r w:rsidR="00DD6B06" w:rsidDel="00FA1A3F">
            <w:rPr>
              <w:b w:val="0"/>
            </w:rPr>
            <w:delText>for</w:delText>
          </w:r>
          <w:r w:rsidRPr="00F23A85" w:rsidDel="00FA1A3F">
            <w:rPr>
              <w:b w:val="0"/>
            </w:rPr>
            <w:delText xml:space="preserve"> </w:delText>
          </w:r>
        </w:del>
      </w:ins>
      <w:r w:rsidRPr="00F23A85">
        <w:rPr>
          <w:b w:val="0"/>
        </w:rPr>
        <w:t xml:space="preserve">two consecutive times), and Release (number of cyanobacteria cells below the alert threshold </w:t>
      </w:r>
      <w:ins w:id="307" w:author="Author" w:date="2023-03-17T07:19:00Z">
        <w:r w:rsidR="00DD6B06">
          <w:rPr>
            <w:b w:val="0"/>
          </w:rPr>
          <w:t xml:space="preserve">for </w:t>
        </w:r>
      </w:ins>
      <w:r w:rsidRPr="00F23A85">
        <w:rPr>
          <w:b w:val="0"/>
        </w:rPr>
        <w:t xml:space="preserve">two consecutive times) </w:t>
      </w:r>
      <w:del w:id="308" w:author="Author" w:date="2023-03-17T07:19:00Z">
        <w:r w:rsidRPr="00F23A85">
          <w:rPr>
            <w:b w:val="0"/>
          </w:rPr>
          <w:delText>(Kim, S. G. (2017), Kim et al. (2020) and Srivastava et al. (2015)).  Particularly</w:delText>
        </w:r>
      </w:del>
      <w:commentRangeStart w:id="309"/>
      <w:ins w:id="310" w:author="Author" w:date="2023-03-17T07:19:00Z">
        <w:r w:rsidR="00E9272E">
          <w:rPr>
            <w:b w:val="0"/>
          </w:rPr>
          <w:t>[1-3]</w:t>
        </w:r>
        <w:commentRangeEnd w:id="309"/>
        <w:r w:rsidR="00E9272E">
          <w:rPr>
            <w:rStyle w:val="ab"/>
            <w:rFonts w:eastAsia="SimSun"/>
            <w:b w:val="0"/>
            <w:noProof/>
            <w:snapToGrid/>
            <w:lang w:eastAsia="zh-CN" w:bidi="ar-SA"/>
          </w:rPr>
          <w:commentReference w:id="309"/>
        </w:r>
        <w:r w:rsidRPr="00F23A85">
          <w:rPr>
            <w:b w:val="0"/>
          </w:rPr>
          <w:t xml:space="preserve">.  </w:t>
        </w:r>
        <w:r w:rsidR="008E1B65">
          <w:rPr>
            <w:b w:val="0"/>
          </w:rPr>
          <w:t>Specifically</w:t>
        </w:r>
      </w:ins>
      <w:r w:rsidRPr="00F23A85">
        <w:rPr>
          <w:b w:val="0"/>
        </w:rPr>
        <w:t xml:space="preserve">, four representative harmful cyanobacteria </w:t>
      </w:r>
      <w:del w:id="311" w:author="Author" w:date="2023-03-17T07:19:00Z">
        <w:r w:rsidRPr="00F23A85">
          <w:rPr>
            <w:b w:val="0"/>
          </w:rPr>
          <w:delText>species</w:delText>
        </w:r>
      </w:del>
      <w:commentRangeStart w:id="312"/>
      <w:ins w:id="313" w:author="Author" w:date="2023-03-17T07:19:00Z">
        <w:r w:rsidR="007A019C">
          <w:rPr>
            <w:b w:val="0"/>
          </w:rPr>
          <w:t>genera</w:t>
        </w:r>
        <w:commentRangeEnd w:id="312"/>
        <w:r w:rsidR="00E8428A">
          <w:rPr>
            <w:rStyle w:val="ab"/>
            <w:rFonts w:eastAsia="SimSun"/>
            <w:b w:val="0"/>
            <w:noProof/>
            <w:snapToGrid/>
            <w:lang w:eastAsia="zh-CN" w:bidi="ar-SA"/>
          </w:rPr>
          <w:commentReference w:id="312"/>
        </w:r>
      </w:ins>
      <w:r w:rsidRPr="00F23A85">
        <w:rPr>
          <w:b w:val="0"/>
        </w:rPr>
        <w:t xml:space="preserve">, </w:t>
      </w:r>
      <w:proofErr w:type="spellStart"/>
      <w:r w:rsidRPr="00F23A85">
        <w:rPr>
          <w:b w:val="0"/>
        </w:rPr>
        <w:t>Aphanizomenon</w:t>
      </w:r>
      <w:proofErr w:type="spellEnd"/>
      <w:r w:rsidRPr="00F23A85">
        <w:rPr>
          <w:b w:val="0"/>
        </w:rPr>
        <w:t>, Anabaena, Oscillatoria, and Microcystis, release harmful toxins</w:t>
      </w:r>
      <w:del w:id="314" w:author="Author" w:date="2023-03-17T07:19:00Z">
        <w:r w:rsidRPr="00F23A85">
          <w:rPr>
            <w:b w:val="0"/>
          </w:rPr>
          <w:delText>,</w:delText>
        </w:r>
      </w:del>
      <w:r w:rsidRPr="00F23A85">
        <w:rPr>
          <w:b w:val="0"/>
        </w:rPr>
        <w:t xml:space="preserve"> causing acute liver disease in humans </w:t>
      </w:r>
      <w:del w:id="315" w:author="Author" w:date="2023-03-17T07:19:00Z">
        <w:r w:rsidRPr="00F23A85">
          <w:rPr>
            <w:b w:val="0"/>
          </w:rPr>
          <w:delText xml:space="preserve">(Falconer et al. (2005)) and posing a serious threat to the </w:delText>
        </w:r>
      </w:del>
      <w:ins w:id="316" w:author="Author" w:date="2023-03-17T07:19:00Z">
        <w:r w:rsidR="00836EDC">
          <w:rPr>
            <w:b w:val="0"/>
          </w:rPr>
          <w:t>[4]</w:t>
        </w:r>
        <w:r w:rsidRPr="00F23A85">
          <w:rPr>
            <w:b w:val="0"/>
          </w:rPr>
          <w:t xml:space="preserve"> and </w:t>
        </w:r>
        <w:r w:rsidR="008426D7">
          <w:rPr>
            <w:b w:val="0"/>
          </w:rPr>
          <w:t>threatening</w:t>
        </w:r>
        <w:r w:rsidRPr="00F23A85">
          <w:rPr>
            <w:b w:val="0"/>
          </w:rPr>
          <w:t xml:space="preserve"> aquatic ecosystem</w:t>
        </w:r>
        <w:r w:rsidR="008426D7">
          <w:rPr>
            <w:b w:val="0"/>
          </w:rPr>
          <w:t xml:space="preserve"> </w:t>
        </w:r>
      </w:ins>
      <w:r w:rsidRPr="00F23A85">
        <w:rPr>
          <w:b w:val="0"/>
        </w:rPr>
        <w:t>s</w:t>
      </w:r>
      <w:r w:rsidR="008426D7">
        <w:rPr>
          <w:b w:val="0"/>
        </w:rPr>
        <w:t>tability</w:t>
      </w:r>
      <w:r w:rsidRPr="00F23A85">
        <w:rPr>
          <w:b w:val="0"/>
        </w:rPr>
        <w:t xml:space="preserve"> </w:t>
      </w:r>
      <w:del w:id="317" w:author="Author" w:date="2023-03-17T07:19:00Z">
        <w:r w:rsidRPr="00F23A85">
          <w:rPr>
            <w:b w:val="0"/>
          </w:rPr>
          <w:delText>of aquatic ecosystems (Fleming et al. (2002)).</w:delText>
        </w:r>
      </w:del>
      <w:ins w:id="318" w:author="Author" w:date="2023-03-17T07:19:00Z">
        <w:r w:rsidR="00836EDC">
          <w:rPr>
            <w:b w:val="0"/>
          </w:rPr>
          <w:t>[5]</w:t>
        </w:r>
        <w:r w:rsidRPr="00F23A85">
          <w:rPr>
            <w:b w:val="0"/>
          </w:rPr>
          <w:t>.</w:t>
        </w:r>
      </w:ins>
      <w:r w:rsidRPr="00F23A85">
        <w:rPr>
          <w:b w:val="0"/>
        </w:rPr>
        <w:t xml:space="preserve"> Researchers have </w:t>
      </w:r>
      <w:del w:id="319" w:author="Author" w:date="2023-03-17T07:19:00Z">
        <w:r w:rsidRPr="00F23A85">
          <w:rPr>
            <w:b w:val="0"/>
          </w:rPr>
          <w:delText>studied</w:delText>
        </w:r>
      </w:del>
      <w:ins w:id="320" w:author="Author" w:date="2023-03-17T07:19:00Z">
        <w:r w:rsidR="00E8428A">
          <w:rPr>
            <w:b w:val="0"/>
          </w:rPr>
          <w:t>explored</w:t>
        </w:r>
      </w:ins>
      <w:r w:rsidR="00E8428A" w:rsidRPr="00F23A85">
        <w:rPr>
          <w:b w:val="0"/>
        </w:rPr>
        <w:t xml:space="preserve"> </w:t>
      </w:r>
      <w:r w:rsidRPr="00F23A85">
        <w:rPr>
          <w:b w:val="0"/>
        </w:rPr>
        <w:t xml:space="preserve">various reduction methods to control the occurrence of these harmful cyanobacteria, </w:t>
      </w:r>
      <w:del w:id="321" w:author="Author" w:date="2023-03-17T07:19:00Z">
        <w:r w:rsidRPr="00F23A85">
          <w:rPr>
            <w:b w:val="0"/>
          </w:rPr>
          <w:delText>including</w:delText>
        </w:r>
      </w:del>
      <w:ins w:id="322" w:author="Author" w:date="2023-03-17T07:19:00Z">
        <w:r w:rsidR="00E8428A">
          <w:rPr>
            <w:b w:val="0"/>
          </w:rPr>
          <w:t>such as</w:t>
        </w:r>
      </w:ins>
      <w:r w:rsidR="00E8428A" w:rsidRPr="00F23A85">
        <w:rPr>
          <w:b w:val="0"/>
        </w:rPr>
        <w:t xml:space="preserve"> </w:t>
      </w:r>
      <w:r w:rsidRPr="00F23A85">
        <w:rPr>
          <w:b w:val="0"/>
        </w:rPr>
        <w:t>algal blocking mat (ABM), a physical method</w:t>
      </w:r>
      <w:del w:id="323" w:author="Author" w:date="2023-03-17T07:19:00Z">
        <w:r w:rsidRPr="00F23A85">
          <w:rPr>
            <w:b w:val="0"/>
          </w:rPr>
          <w:delText>:</w:delText>
        </w:r>
      </w:del>
      <w:ins w:id="324" w:author="Author" w:date="2023-03-17T07:19:00Z">
        <w:r w:rsidR="00B610E5">
          <w:rPr>
            <w:b w:val="0"/>
          </w:rPr>
          <w:t>;</w:t>
        </w:r>
      </w:ins>
      <w:r w:rsidR="00B610E5" w:rsidRPr="00F23A85">
        <w:rPr>
          <w:b w:val="0"/>
        </w:rPr>
        <w:t xml:space="preserve"> </w:t>
      </w:r>
      <w:r w:rsidRPr="00F23A85">
        <w:rPr>
          <w:b w:val="0"/>
        </w:rPr>
        <w:t xml:space="preserve">plant-mineral composite (PMC), a chemical method; and Unio </w:t>
      </w:r>
      <w:proofErr w:type="spellStart"/>
      <w:r w:rsidRPr="00F23A85">
        <w:rPr>
          <w:b w:val="0"/>
        </w:rPr>
        <w:t>douglasiae</w:t>
      </w:r>
      <w:proofErr w:type="spellEnd"/>
      <w:r w:rsidRPr="00F23A85">
        <w:rPr>
          <w:b w:val="0"/>
        </w:rPr>
        <w:t xml:space="preserve">, a biological method </w:t>
      </w:r>
      <w:del w:id="325" w:author="Author" w:date="2023-03-17T07:19:00Z">
        <w:r w:rsidRPr="00F23A85">
          <w:rPr>
            <w:b w:val="0"/>
          </w:rPr>
          <w:delText>(Kim, Y. H. (2022), Joo, J. H. (2017) and Guillaume et al. (2023)).</w:delText>
        </w:r>
      </w:del>
      <w:ins w:id="326" w:author="Author" w:date="2023-03-17T07:19:00Z">
        <w:r w:rsidR="00836EDC">
          <w:rPr>
            <w:b w:val="0"/>
          </w:rPr>
          <w:t>[6-8]</w:t>
        </w:r>
        <w:r w:rsidRPr="00F23A85">
          <w:rPr>
            <w:b w:val="0"/>
          </w:rPr>
          <w:t>.</w:t>
        </w:r>
      </w:ins>
    </w:p>
    <w:p w14:paraId="1C726E2C" w14:textId="7730DFD1" w:rsidR="00873B89" w:rsidRDefault="00F23A85">
      <w:pPr>
        <w:pStyle w:val="MDPI21heading1"/>
        <w:ind w:firstLine="452"/>
        <w:rPr>
          <w:b w:val="0"/>
        </w:rPr>
        <w:pPrChange w:id="327" w:author="Author" w:date="2023-03-17T07:19:00Z">
          <w:pPr>
            <w:pStyle w:val="MDPI21heading1"/>
          </w:pPr>
        </w:pPrChange>
      </w:pPr>
      <w:del w:id="328" w:author="Author" w:date="2023-03-17T07:19:00Z">
        <w:r w:rsidRPr="00F23A85">
          <w:rPr>
            <w:b w:val="0"/>
          </w:rPr>
          <w:delText>In addition,</w:delText>
        </w:r>
      </w:del>
      <w:ins w:id="329" w:author="Author" w:date="2023-03-17T07:19:00Z">
        <w:r w:rsidR="009A72DF">
          <w:rPr>
            <w:b w:val="0"/>
          </w:rPr>
          <w:t>A</w:t>
        </w:r>
        <w:r w:rsidRPr="00F23A85">
          <w:rPr>
            <w:b w:val="0"/>
          </w:rPr>
          <w:t>ddition</w:t>
        </w:r>
        <w:r w:rsidR="009A72DF">
          <w:rPr>
            <w:b w:val="0"/>
          </w:rPr>
          <w:t>ally</w:t>
        </w:r>
        <w:r w:rsidRPr="00F23A85">
          <w:rPr>
            <w:b w:val="0"/>
          </w:rPr>
          <w:t xml:space="preserve">, </w:t>
        </w:r>
        <w:r w:rsidR="001021F0">
          <w:rPr>
            <w:b w:val="0"/>
          </w:rPr>
          <w:t>recent</w:t>
        </w:r>
      </w:ins>
      <w:r w:rsidR="001021F0">
        <w:rPr>
          <w:b w:val="0"/>
        </w:rPr>
        <w:t xml:space="preserve"> </w:t>
      </w:r>
      <w:r w:rsidRPr="00F23A85">
        <w:rPr>
          <w:b w:val="0"/>
        </w:rPr>
        <w:t xml:space="preserve">studies </w:t>
      </w:r>
      <w:del w:id="330" w:author="Author" w:date="2023-03-17T07:19:00Z">
        <w:r w:rsidRPr="00F23A85">
          <w:rPr>
            <w:b w:val="0"/>
          </w:rPr>
          <w:delText>on evaluating</w:delText>
        </w:r>
      </w:del>
      <w:ins w:id="331" w:author="Author" w:date="2023-03-17T07:19:00Z">
        <w:r w:rsidR="001021F0">
          <w:rPr>
            <w:b w:val="0"/>
          </w:rPr>
          <w:t>have actively explored the evaluation</w:t>
        </w:r>
        <w:r w:rsidR="00BC4D1B">
          <w:rPr>
            <w:b w:val="0"/>
          </w:rPr>
          <w:t xml:space="preserve"> </w:t>
        </w:r>
        <w:r w:rsidR="00E572FE">
          <w:rPr>
            <w:b w:val="0"/>
          </w:rPr>
          <w:t>of</w:t>
        </w:r>
      </w:ins>
      <w:r w:rsidR="00E572FE">
        <w:rPr>
          <w:b w:val="0"/>
        </w:rPr>
        <w:t xml:space="preserve"> water</w:t>
      </w:r>
      <w:r w:rsidRPr="00F23A85">
        <w:rPr>
          <w:b w:val="0"/>
        </w:rPr>
        <w:t xml:space="preserve"> quality</w:t>
      </w:r>
      <w:del w:id="332" w:author="Author" w:date="2023-03-17T07:19:00Z">
        <w:r w:rsidRPr="00F23A85">
          <w:rPr>
            <w:b w:val="0"/>
          </w:rPr>
          <w:delText xml:space="preserve"> </w:delText>
        </w:r>
      </w:del>
      <w:ins w:id="333" w:author="Author" w:date="2023-03-17T07:19:00Z">
        <w:r w:rsidR="00BC4D1B">
          <w:rPr>
            <w:b w:val="0"/>
          </w:rPr>
          <w:t>-</w:t>
        </w:r>
      </w:ins>
      <w:r w:rsidRPr="00F23A85">
        <w:rPr>
          <w:b w:val="0"/>
        </w:rPr>
        <w:t xml:space="preserve">related data and </w:t>
      </w:r>
      <w:del w:id="334" w:author="Author" w:date="2023-03-17T07:19:00Z">
        <w:r w:rsidRPr="00F23A85">
          <w:rPr>
            <w:b w:val="0"/>
          </w:rPr>
          <w:delText xml:space="preserve">predicting </w:delText>
        </w:r>
      </w:del>
      <w:ins w:id="335" w:author="Author" w:date="2023-03-17T07:19:00Z">
        <w:r w:rsidR="00BC4D1B">
          <w:rPr>
            <w:b w:val="0"/>
          </w:rPr>
          <w:t>prediction of</w:t>
        </w:r>
        <w:r w:rsidR="00BC4D1B" w:rsidRPr="00F23A85">
          <w:rPr>
            <w:b w:val="0"/>
          </w:rPr>
          <w:t xml:space="preserve"> </w:t>
        </w:r>
      </w:ins>
      <w:r w:rsidRPr="00F23A85">
        <w:rPr>
          <w:b w:val="0"/>
        </w:rPr>
        <w:t xml:space="preserve">changes in specific water quality </w:t>
      </w:r>
      <w:del w:id="336" w:author="Author" w:date="2023-03-17T07:19:00Z">
        <w:r w:rsidRPr="00F23A85">
          <w:rPr>
            <w:b w:val="0"/>
          </w:rPr>
          <w:delText xml:space="preserve">items through </w:delText>
        </w:r>
      </w:del>
      <w:commentRangeStart w:id="337"/>
      <w:ins w:id="338" w:author="Author" w:date="2023-03-17T07:19:00Z">
        <w:r w:rsidR="00D41FF5">
          <w:rPr>
            <w:b w:val="0"/>
          </w:rPr>
          <w:t>parameters</w:t>
        </w:r>
        <w:r w:rsidR="00D41FF5" w:rsidRPr="00F23A85">
          <w:rPr>
            <w:b w:val="0"/>
          </w:rPr>
          <w:t xml:space="preserve"> </w:t>
        </w:r>
        <w:commentRangeEnd w:id="337"/>
        <w:r w:rsidR="00D41FF5">
          <w:rPr>
            <w:rStyle w:val="ab"/>
            <w:rFonts w:eastAsia="SimSun"/>
            <w:b w:val="0"/>
            <w:noProof/>
            <w:snapToGrid/>
            <w:lang w:eastAsia="zh-CN" w:bidi="ar-SA"/>
          </w:rPr>
          <w:commentReference w:id="337"/>
        </w:r>
        <w:r w:rsidR="00D41FF5">
          <w:rPr>
            <w:b w:val="0"/>
          </w:rPr>
          <w:t>using</w:t>
        </w:r>
        <w:r w:rsidR="00D41FF5" w:rsidRPr="00F23A85">
          <w:rPr>
            <w:b w:val="0"/>
          </w:rPr>
          <w:t xml:space="preserve"> </w:t>
        </w:r>
      </w:ins>
      <w:r w:rsidRPr="00F23A85">
        <w:rPr>
          <w:b w:val="0"/>
        </w:rPr>
        <w:t xml:space="preserve">various </w:t>
      </w:r>
      <w:del w:id="339" w:author="Author" w:date="2023-03-17T07:19:00Z">
        <w:r w:rsidRPr="00F23A85">
          <w:rPr>
            <w:b w:val="0"/>
          </w:rPr>
          <w:delText xml:space="preserve">Statistical Machine Learning Techniques </w:delText>
        </w:r>
      </w:del>
      <w:commentRangeStart w:id="340"/>
      <w:ins w:id="341" w:author="Author" w:date="2023-03-17T07:19:00Z">
        <w:r w:rsidR="00D41FF5">
          <w:rPr>
            <w:b w:val="0"/>
          </w:rPr>
          <w:t>s</w:t>
        </w:r>
        <w:r w:rsidR="00D41FF5" w:rsidRPr="00F23A85">
          <w:rPr>
            <w:b w:val="0"/>
          </w:rPr>
          <w:t xml:space="preserve">tatistical </w:t>
        </w:r>
        <w:r w:rsidR="00D41FF5">
          <w:rPr>
            <w:b w:val="0"/>
          </w:rPr>
          <w:t>m</w:t>
        </w:r>
        <w:r w:rsidR="00D41FF5" w:rsidRPr="00F23A85">
          <w:rPr>
            <w:b w:val="0"/>
          </w:rPr>
          <w:t xml:space="preserve">achine </w:t>
        </w:r>
        <w:r w:rsidR="00D41FF5">
          <w:rPr>
            <w:b w:val="0"/>
          </w:rPr>
          <w:t>l</w:t>
        </w:r>
        <w:r w:rsidR="00D41FF5" w:rsidRPr="00F23A85">
          <w:rPr>
            <w:b w:val="0"/>
          </w:rPr>
          <w:t xml:space="preserve">earning </w:t>
        </w:r>
        <w:r w:rsidR="00D41FF5">
          <w:rPr>
            <w:b w:val="0"/>
          </w:rPr>
          <w:t>t</w:t>
        </w:r>
        <w:r w:rsidR="00D41FF5" w:rsidRPr="00F23A85">
          <w:rPr>
            <w:b w:val="0"/>
          </w:rPr>
          <w:t xml:space="preserve">echniques </w:t>
        </w:r>
        <w:commentRangeEnd w:id="340"/>
        <w:r w:rsidR="00323941">
          <w:rPr>
            <w:rStyle w:val="ab"/>
            <w:rFonts w:eastAsia="SimSun"/>
            <w:b w:val="0"/>
            <w:noProof/>
            <w:snapToGrid/>
            <w:lang w:eastAsia="zh-CN" w:bidi="ar-SA"/>
          </w:rPr>
          <w:commentReference w:id="340"/>
        </w:r>
      </w:ins>
      <w:r w:rsidRPr="00F23A85">
        <w:rPr>
          <w:b w:val="0"/>
        </w:rPr>
        <w:t xml:space="preserve">have recently been actively conducted. </w:t>
      </w:r>
      <w:del w:id="342" w:author="Author" w:date="2023-03-17T07:19:00Z">
        <w:r w:rsidRPr="00F23A85">
          <w:rPr>
            <w:b w:val="0"/>
          </w:rPr>
          <w:delText xml:space="preserve">Using an </w:delText>
        </w:r>
      </w:del>
      <w:ins w:id="343" w:author="Author" w:date="2023-03-17T07:19:00Z">
        <w:r w:rsidRPr="00F23A85">
          <w:rPr>
            <w:b w:val="0"/>
          </w:rPr>
          <w:t xml:space="preserve"> Kim, H</w:t>
        </w:r>
        <w:r w:rsidR="000A0F2B">
          <w:rPr>
            <w:b w:val="0"/>
          </w:rPr>
          <w:t>.</w:t>
        </w:r>
        <w:r w:rsidR="000A0F2B" w:rsidRPr="00F23A85">
          <w:rPr>
            <w:b w:val="0"/>
          </w:rPr>
          <w:t xml:space="preserve"> </w:t>
        </w:r>
        <w:r w:rsidRPr="00F23A85">
          <w:rPr>
            <w:b w:val="0"/>
          </w:rPr>
          <w:t xml:space="preserve">G. (2017) </w:t>
        </w:r>
        <w:r w:rsidR="00890F22">
          <w:rPr>
            <w:b w:val="0"/>
          </w:rPr>
          <w:t>assessed</w:t>
        </w:r>
        <w:r w:rsidR="00890F22" w:rsidRPr="00F23A85">
          <w:rPr>
            <w:b w:val="0"/>
          </w:rPr>
          <w:t xml:space="preserve"> </w:t>
        </w:r>
        <w:r w:rsidRPr="00F23A85">
          <w:rPr>
            <w:b w:val="0"/>
          </w:rPr>
          <w:t>the</w:t>
        </w:r>
        <w:r w:rsidR="00CF72C9">
          <w:rPr>
            <w:b w:val="0"/>
          </w:rPr>
          <w:t xml:space="preserve"> </w:t>
        </w:r>
        <w:r w:rsidR="006338E8" w:rsidRPr="00F23A85">
          <w:rPr>
            <w:b w:val="0"/>
          </w:rPr>
          <w:t>suitability</w:t>
        </w:r>
        <w:r w:rsidR="006338E8">
          <w:rPr>
            <w:b w:val="0"/>
          </w:rPr>
          <w:t xml:space="preserve"> of</w:t>
        </w:r>
        <w:r w:rsidR="006338E8" w:rsidRPr="00F23A85">
          <w:rPr>
            <w:b w:val="0"/>
          </w:rPr>
          <w:t xml:space="preserve"> </w:t>
        </w:r>
        <w:r w:rsidR="00B47A6F">
          <w:rPr>
            <w:b w:val="0"/>
          </w:rPr>
          <w:t xml:space="preserve">the </w:t>
        </w:r>
      </w:ins>
      <w:r w:rsidR="00CF72C9" w:rsidRPr="00F23A85">
        <w:rPr>
          <w:b w:val="0"/>
        </w:rPr>
        <w:t>artificial neural network technique</w:t>
      </w:r>
      <w:del w:id="344" w:author="Author" w:date="2023-03-17T07:19:00Z">
        <w:r w:rsidRPr="00F23A85">
          <w:rPr>
            <w:b w:val="0"/>
          </w:rPr>
          <w:delText xml:space="preserve">, Kim, H, G. (2017) reviewed the method’s suitability </w:delText>
        </w:r>
      </w:del>
      <w:ins w:id="345" w:author="Author" w:date="2023-03-17T07:19:00Z">
        <w:r w:rsidRPr="00F23A85">
          <w:rPr>
            <w:b w:val="0"/>
          </w:rPr>
          <w:t xml:space="preserve"> </w:t>
        </w:r>
      </w:ins>
      <w:r w:rsidRPr="00F23A85">
        <w:rPr>
          <w:b w:val="0"/>
        </w:rPr>
        <w:t xml:space="preserve">for predicting the chlorophyll-a concentration at </w:t>
      </w:r>
      <w:r w:rsidR="000A0F2B">
        <w:rPr>
          <w:b w:val="0"/>
        </w:rPr>
        <w:t xml:space="preserve">the </w:t>
      </w:r>
      <w:proofErr w:type="spellStart"/>
      <w:r w:rsidRPr="00F23A85">
        <w:rPr>
          <w:b w:val="0"/>
        </w:rPr>
        <w:t>Maegok</w:t>
      </w:r>
      <w:proofErr w:type="spellEnd"/>
      <w:r w:rsidRPr="00F23A85">
        <w:rPr>
          <w:b w:val="0"/>
        </w:rPr>
        <w:t xml:space="preserve"> site, a midstream </w:t>
      </w:r>
      <w:del w:id="346" w:author="Author" w:date="2023-03-17T07:19:00Z">
        <w:r w:rsidRPr="00F23A85">
          <w:rPr>
            <w:b w:val="0"/>
          </w:rPr>
          <w:delText xml:space="preserve">site of the </w:delText>
        </w:r>
      </w:del>
      <w:ins w:id="347" w:author="Author" w:date="2023-03-17T07:19:00Z">
        <w:r w:rsidR="00E7389D">
          <w:rPr>
            <w:b w:val="0"/>
          </w:rPr>
          <w:t>location</w:t>
        </w:r>
        <w:r w:rsidR="00E7389D" w:rsidRPr="00F23A85">
          <w:rPr>
            <w:b w:val="0"/>
          </w:rPr>
          <w:t xml:space="preserve"> </w:t>
        </w:r>
        <w:r w:rsidR="007F47DF">
          <w:rPr>
            <w:b w:val="0"/>
          </w:rPr>
          <w:t xml:space="preserve">in South </w:t>
        </w:r>
        <w:r w:rsidR="00C07A82">
          <w:rPr>
            <w:b w:val="0"/>
          </w:rPr>
          <w:t>Korea’s</w:t>
        </w:r>
        <w:r w:rsidR="007F47DF" w:rsidRPr="00F23A85">
          <w:rPr>
            <w:b w:val="0"/>
          </w:rPr>
          <w:t xml:space="preserve"> </w:t>
        </w:r>
      </w:ins>
      <w:proofErr w:type="spellStart"/>
      <w:r w:rsidRPr="00F23A85">
        <w:rPr>
          <w:b w:val="0"/>
        </w:rPr>
        <w:t>Nakdong</w:t>
      </w:r>
      <w:proofErr w:type="spellEnd"/>
      <w:r w:rsidRPr="00F23A85">
        <w:rPr>
          <w:b w:val="0"/>
        </w:rPr>
        <w:t xml:space="preserve"> River</w:t>
      </w:r>
      <w:r w:rsidR="00CE212C">
        <w:rPr>
          <w:b w:val="0"/>
        </w:rPr>
        <w:t xml:space="preserve"> </w:t>
      </w:r>
      <w:del w:id="348" w:author="Author" w:date="2023-03-17T07:19:00Z">
        <w:r w:rsidRPr="00F23A85">
          <w:rPr>
            <w:b w:val="0"/>
          </w:rPr>
          <w:delText>in South Korea.</w:delText>
        </w:r>
      </w:del>
      <w:ins w:id="349" w:author="Author" w:date="2023-03-17T07:19:00Z">
        <w:r w:rsidR="00CE212C">
          <w:rPr>
            <w:b w:val="0"/>
          </w:rPr>
          <w:t>[9]</w:t>
        </w:r>
        <w:r w:rsidRPr="00F23A85">
          <w:rPr>
            <w:b w:val="0"/>
          </w:rPr>
          <w:t>.</w:t>
        </w:r>
      </w:ins>
      <w:r w:rsidRPr="00F23A85">
        <w:rPr>
          <w:b w:val="0"/>
        </w:rPr>
        <w:t xml:space="preserve"> Moreover, Lee et al. (2020)</w:t>
      </w:r>
      <w:r w:rsidR="00CE212C">
        <w:rPr>
          <w:b w:val="0"/>
        </w:rPr>
        <w:t xml:space="preserve"> </w:t>
      </w:r>
      <w:r w:rsidRPr="00F23A85">
        <w:rPr>
          <w:b w:val="0"/>
        </w:rPr>
        <w:t xml:space="preserve">investigated methods for predicting the chlorophyll-a </w:t>
      </w:r>
      <w:del w:id="350" w:author="Author" w:date="2023-03-17T07:19:00Z">
        <w:r w:rsidRPr="00F23A85">
          <w:rPr>
            <w:b w:val="0"/>
          </w:rPr>
          <w:delText>concentration through</w:delText>
        </w:r>
      </w:del>
      <w:ins w:id="351" w:author="Author" w:date="2023-03-17T07:19:00Z">
        <w:r w:rsidRPr="00F23A85">
          <w:rPr>
            <w:b w:val="0"/>
          </w:rPr>
          <w:t>concentration</w:t>
        </w:r>
        <w:r w:rsidR="00AF7EDA">
          <w:rPr>
            <w:b w:val="0"/>
          </w:rPr>
          <w:t>s</w:t>
        </w:r>
        <w:r w:rsidRPr="00F23A85">
          <w:rPr>
            <w:b w:val="0"/>
          </w:rPr>
          <w:t xml:space="preserve"> </w:t>
        </w:r>
        <w:r w:rsidR="00AF7EDA">
          <w:rPr>
            <w:b w:val="0"/>
          </w:rPr>
          <w:t>using</w:t>
        </w:r>
      </w:ins>
      <w:r w:rsidR="00AF7EDA" w:rsidRPr="00F23A85">
        <w:rPr>
          <w:b w:val="0"/>
        </w:rPr>
        <w:t xml:space="preserve"> </w:t>
      </w:r>
      <w:r w:rsidRPr="00F23A85">
        <w:rPr>
          <w:b w:val="0"/>
        </w:rPr>
        <w:t>four statistical machine learning algo</w:t>
      </w:r>
      <w:r w:rsidRPr="00F23A85">
        <w:rPr>
          <w:b w:val="0"/>
        </w:rPr>
        <w:lastRenderedPageBreak/>
        <w:t xml:space="preserve">rithms at the </w:t>
      </w:r>
      <w:proofErr w:type="spellStart"/>
      <w:r w:rsidRPr="00F23A85">
        <w:rPr>
          <w:b w:val="0"/>
        </w:rPr>
        <w:t>Kangjeong-Goryeong</w:t>
      </w:r>
      <w:proofErr w:type="spellEnd"/>
      <w:r w:rsidRPr="00F23A85">
        <w:rPr>
          <w:b w:val="0"/>
        </w:rPr>
        <w:t xml:space="preserve"> Weir and </w:t>
      </w:r>
      <w:proofErr w:type="spellStart"/>
      <w:r w:rsidRPr="00F23A85">
        <w:rPr>
          <w:b w:val="0"/>
        </w:rPr>
        <w:t>Dalseong</w:t>
      </w:r>
      <w:proofErr w:type="spellEnd"/>
      <w:r w:rsidRPr="00F23A85">
        <w:rPr>
          <w:b w:val="0"/>
        </w:rPr>
        <w:t xml:space="preserve"> Weir sites, which are representative weir sites in the </w:t>
      </w:r>
      <w:proofErr w:type="spellStart"/>
      <w:r w:rsidRPr="00F23A85">
        <w:rPr>
          <w:b w:val="0"/>
        </w:rPr>
        <w:t>Nakdong</w:t>
      </w:r>
      <w:proofErr w:type="spellEnd"/>
      <w:r w:rsidRPr="00F23A85">
        <w:rPr>
          <w:b w:val="0"/>
        </w:rPr>
        <w:t xml:space="preserve"> River system in South Korea</w:t>
      </w:r>
      <w:del w:id="352" w:author="Author" w:date="2023-03-17T07:19:00Z">
        <w:r w:rsidRPr="00F23A85">
          <w:rPr>
            <w:b w:val="0"/>
          </w:rPr>
          <w:delText xml:space="preserve">. Additionally, </w:delText>
        </w:r>
      </w:del>
      <w:ins w:id="353" w:author="Author" w:date="2023-03-17T07:19:00Z">
        <w:r w:rsidR="00CE212C">
          <w:rPr>
            <w:b w:val="0"/>
          </w:rPr>
          <w:t xml:space="preserve"> [10]</w:t>
        </w:r>
        <w:r w:rsidRPr="00F23A85">
          <w:rPr>
            <w:b w:val="0"/>
          </w:rPr>
          <w:t>.</w:t>
        </w:r>
        <w:commentRangeStart w:id="354"/>
        <w:r w:rsidRPr="00F23A85">
          <w:rPr>
            <w:b w:val="0"/>
          </w:rPr>
          <w:t xml:space="preserve"> </w:t>
        </w:r>
        <w:commentRangeEnd w:id="354"/>
        <w:r w:rsidR="005B32F7">
          <w:rPr>
            <w:rStyle w:val="ab"/>
            <w:rFonts w:eastAsia="SimSun"/>
            <w:b w:val="0"/>
            <w:noProof/>
            <w:snapToGrid/>
            <w:lang w:eastAsia="zh-CN" w:bidi="ar-SA"/>
          </w:rPr>
          <w:commentReference w:id="354"/>
        </w:r>
      </w:ins>
      <w:r w:rsidRPr="00F23A85">
        <w:rPr>
          <w:b w:val="0"/>
        </w:rPr>
        <w:t>Bui et al. (2020)</w:t>
      </w:r>
      <w:ins w:id="355" w:author="Author" w:date="2023-03-17T07:19:00Z">
        <w:r w:rsidRPr="00F23A85">
          <w:rPr>
            <w:b w:val="0"/>
          </w:rPr>
          <w:t xml:space="preserve"> </w:t>
        </w:r>
        <w:r w:rsidR="006516C0">
          <w:rPr>
            <w:b w:val="0"/>
          </w:rPr>
          <w:t>also</w:t>
        </w:r>
      </w:ins>
      <w:r w:rsidR="006516C0">
        <w:rPr>
          <w:b w:val="0"/>
        </w:rPr>
        <w:t xml:space="preserve"> </w:t>
      </w:r>
      <w:r w:rsidRPr="00F23A85">
        <w:rPr>
          <w:b w:val="0"/>
        </w:rPr>
        <w:t xml:space="preserve">conducted a study to predict the Water Quality Index (WQI) based on water quality </w:t>
      </w:r>
      <w:del w:id="356" w:author="Author" w:date="2023-03-17T07:19:00Z">
        <w:r w:rsidRPr="00F23A85">
          <w:rPr>
            <w:b w:val="0"/>
          </w:rPr>
          <w:delText>variables</w:delText>
        </w:r>
      </w:del>
      <w:ins w:id="357" w:author="Author" w:date="2023-03-17T07:19:00Z">
        <w:r w:rsidR="006516C0">
          <w:rPr>
            <w:b w:val="0"/>
          </w:rPr>
          <w:t>parameters</w:t>
        </w:r>
      </w:ins>
      <w:r w:rsidR="006516C0" w:rsidRPr="00F23A85">
        <w:rPr>
          <w:b w:val="0"/>
        </w:rPr>
        <w:t xml:space="preserve"> </w:t>
      </w:r>
      <w:r w:rsidRPr="00F23A85">
        <w:rPr>
          <w:b w:val="0"/>
        </w:rPr>
        <w:t>using 16 novel hybrid machine learning algorithms</w:t>
      </w:r>
      <w:del w:id="358" w:author="Author" w:date="2023-03-17T07:19:00Z">
        <w:r w:rsidRPr="00F23A85">
          <w:rPr>
            <w:b w:val="0"/>
          </w:rPr>
          <w:delText>.</w:delText>
        </w:r>
      </w:del>
      <w:ins w:id="359" w:author="Author" w:date="2023-03-17T07:19:00Z">
        <w:r w:rsidR="006A073D">
          <w:rPr>
            <w:b w:val="0"/>
          </w:rPr>
          <w:t xml:space="preserve"> [11]</w:t>
        </w:r>
        <w:r w:rsidRPr="00F23A85">
          <w:rPr>
            <w:b w:val="0"/>
          </w:rPr>
          <w:t>.</w:t>
        </w:r>
      </w:ins>
      <w:r w:rsidRPr="00F23A85">
        <w:rPr>
          <w:b w:val="0"/>
        </w:rPr>
        <w:t xml:space="preserve"> However, the study was limited </w:t>
      </w:r>
      <w:del w:id="360" w:author="Author" w:date="2023-03-17T07:19:00Z">
        <w:r w:rsidRPr="00F23A85">
          <w:rPr>
            <w:b w:val="0"/>
          </w:rPr>
          <w:delText>as it could not</w:delText>
        </w:r>
      </w:del>
      <w:ins w:id="361" w:author="Author" w:date="2023-03-17T07:19:00Z">
        <w:r w:rsidR="00C42101">
          <w:rPr>
            <w:b w:val="0"/>
          </w:rPr>
          <w:t>in its ability to</w:t>
        </w:r>
      </w:ins>
      <w:r w:rsidR="00C42101">
        <w:rPr>
          <w:b w:val="0"/>
        </w:rPr>
        <w:t xml:space="preserve"> </w:t>
      </w:r>
      <w:r w:rsidRPr="00F23A85">
        <w:rPr>
          <w:b w:val="0"/>
        </w:rPr>
        <w:t xml:space="preserve">compare the performance of various algorithms. The </w:t>
      </w:r>
      <w:del w:id="362" w:author="Author" w:date="2023-03-17T07:19:00Z">
        <w:r w:rsidRPr="00F23A85">
          <w:rPr>
            <w:b w:val="0"/>
          </w:rPr>
          <w:delText>greatest</w:delText>
        </w:r>
      </w:del>
      <w:ins w:id="363" w:author="Author" w:date="2023-03-17T07:19:00Z">
        <w:r w:rsidR="00E13042">
          <w:rPr>
            <w:b w:val="0"/>
          </w:rPr>
          <w:t>primary</w:t>
        </w:r>
      </w:ins>
      <w:r w:rsidR="00E13042" w:rsidRPr="00F23A85">
        <w:rPr>
          <w:b w:val="0"/>
        </w:rPr>
        <w:t xml:space="preserve"> </w:t>
      </w:r>
      <w:r w:rsidRPr="00F23A85">
        <w:rPr>
          <w:b w:val="0"/>
        </w:rPr>
        <w:t>difference between</w:t>
      </w:r>
      <w:r w:rsidR="006A073D">
        <w:rPr>
          <w:b w:val="0"/>
        </w:rPr>
        <w:t xml:space="preserve"> </w:t>
      </w:r>
      <w:del w:id="364" w:author="Author" w:date="2023-03-17T07:19:00Z">
        <w:r w:rsidRPr="00F23A85">
          <w:rPr>
            <w:b w:val="0"/>
          </w:rPr>
          <w:delText>the three</w:delText>
        </w:r>
      </w:del>
      <w:ins w:id="365" w:author="Author" w:date="2023-03-17T07:19:00Z">
        <w:r w:rsidR="00E13042">
          <w:rPr>
            <w:b w:val="0"/>
          </w:rPr>
          <w:t>these</w:t>
        </w:r>
      </w:ins>
      <w:r w:rsidRPr="00F23A85">
        <w:rPr>
          <w:b w:val="0"/>
        </w:rPr>
        <w:t xml:space="preserve"> previous </w:t>
      </w:r>
      <w:ins w:id="366" w:author="Author" w:date="2023-03-17T07:19:00Z">
        <w:r w:rsidRPr="00F23A85">
          <w:rPr>
            <w:b w:val="0"/>
          </w:rPr>
          <w:t xml:space="preserve">and </w:t>
        </w:r>
        <w:r w:rsidR="00F55950">
          <w:rPr>
            <w:b w:val="0"/>
          </w:rPr>
          <w:t xml:space="preserve">current </w:t>
        </w:r>
      </w:ins>
      <w:r w:rsidR="00A8315F">
        <w:rPr>
          <w:b w:val="0"/>
        </w:rPr>
        <w:t>studies</w:t>
      </w:r>
      <w:r w:rsidRPr="00F23A85">
        <w:rPr>
          <w:b w:val="0"/>
        </w:rPr>
        <w:t xml:space="preserve"> </w:t>
      </w:r>
      <w:del w:id="367" w:author="Author" w:date="2023-03-17T07:19:00Z">
        <w:r w:rsidRPr="00F23A85">
          <w:rPr>
            <w:b w:val="0"/>
          </w:rPr>
          <w:delText xml:space="preserve">and this one </w:delText>
        </w:r>
      </w:del>
      <w:r w:rsidRPr="00F23A85">
        <w:rPr>
          <w:b w:val="0"/>
        </w:rPr>
        <w:t xml:space="preserve">is that the </w:t>
      </w:r>
      <w:del w:id="368" w:author="Author" w:date="2023-03-17T07:19:00Z">
        <w:r w:rsidRPr="00F23A85">
          <w:rPr>
            <w:b w:val="0"/>
          </w:rPr>
          <w:delText>two studies</w:delText>
        </w:r>
      </w:del>
      <w:ins w:id="369" w:author="Author" w:date="2023-03-17T07:19:00Z">
        <w:r w:rsidR="00F55950">
          <w:rPr>
            <w:b w:val="0"/>
          </w:rPr>
          <w:t>former</w:t>
        </w:r>
      </w:ins>
      <w:r w:rsidRPr="00F23A85">
        <w:rPr>
          <w:b w:val="0"/>
        </w:rPr>
        <w:t xml:space="preserve"> focused on </w:t>
      </w:r>
      <w:del w:id="370" w:author="Author" w:date="2023-03-17T07:19:00Z">
        <w:r w:rsidRPr="00F23A85">
          <w:rPr>
            <w:b w:val="0"/>
          </w:rPr>
          <w:delText xml:space="preserve">how </w:delText>
        </w:r>
      </w:del>
      <w:r w:rsidRPr="00F23A85">
        <w:rPr>
          <w:b w:val="0"/>
        </w:rPr>
        <w:t xml:space="preserve">accurately </w:t>
      </w:r>
      <w:del w:id="371" w:author="Author" w:date="2023-03-17T07:19:00Z">
        <w:r w:rsidRPr="00F23A85">
          <w:rPr>
            <w:b w:val="0"/>
          </w:rPr>
          <w:delText>the techniques predicted</w:delText>
        </w:r>
      </w:del>
      <w:ins w:id="372" w:author="Author" w:date="2023-03-17T07:19:00Z">
        <w:r w:rsidR="001D4C82">
          <w:rPr>
            <w:b w:val="0"/>
          </w:rPr>
          <w:t>predicting</w:t>
        </w:r>
      </w:ins>
      <w:r w:rsidRPr="00F23A85">
        <w:rPr>
          <w:b w:val="0"/>
        </w:rPr>
        <w:t xml:space="preserve"> the measured values of the water quality </w:t>
      </w:r>
      <w:del w:id="373" w:author="Author" w:date="2023-03-17T07:19:00Z">
        <w:r w:rsidRPr="00F23A85">
          <w:rPr>
            <w:b w:val="0"/>
          </w:rPr>
          <w:delText>item</w:delText>
        </w:r>
      </w:del>
      <w:ins w:id="374" w:author="Author" w:date="2023-03-17T07:19:00Z">
        <w:r w:rsidR="00430DCF">
          <w:rPr>
            <w:b w:val="0"/>
          </w:rPr>
          <w:t>parameter</w:t>
        </w:r>
      </w:ins>
      <w:r w:rsidR="00430DCF" w:rsidRPr="00F23A85">
        <w:rPr>
          <w:b w:val="0"/>
        </w:rPr>
        <w:t xml:space="preserve"> </w:t>
      </w:r>
      <w:r w:rsidRPr="00F23A85">
        <w:rPr>
          <w:b w:val="0"/>
        </w:rPr>
        <w:t>chlorophyll-a</w:t>
      </w:r>
      <w:del w:id="375" w:author="Author" w:date="2023-03-17T07:19:00Z">
        <w:r w:rsidRPr="00F23A85">
          <w:rPr>
            <w:b w:val="0"/>
          </w:rPr>
          <w:delText xml:space="preserve">, </w:delText>
        </w:r>
      </w:del>
      <w:ins w:id="376" w:author="Author" w:date="2023-03-17T07:19:00Z">
        <w:r w:rsidR="00DF4DDF">
          <w:rPr>
            <w:b w:val="0"/>
          </w:rPr>
          <w:t xml:space="preserve"> (</w:t>
        </w:r>
      </w:ins>
      <w:r w:rsidRPr="00F23A85">
        <w:rPr>
          <w:b w:val="0"/>
        </w:rPr>
        <w:t>a continuous variable</w:t>
      </w:r>
      <w:del w:id="377" w:author="Author" w:date="2023-03-17T07:19:00Z">
        <w:r w:rsidRPr="00F23A85">
          <w:rPr>
            <w:b w:val="0"/>
          </w:rPr>
          <w:delText>, whereas</w:delText>
        </w:r>
      </w:del>
      <w:ins w:id="378" w:author="Author" w:date="2023-03-17T07:19:00Z">
        <w:r w:rsidR="00DF4DDF">
          <w:rPr>
            <w:b w:val="0"/>
          </w:rPr>
          <w:t>)</w:t>
        </w:r>
        <w:r w:rsidR="00A8315F">
          <w:rPr>
            <w:b w:val="0"/>
          </w:rPr>
          <w:t>.</w:t>
        </w:r>
        <w:r w:rsidR="009E23E0">
          <w:rPr>
            <w:b w:val="0"/>
          </w:rPr>
          <w:t xml:space="preserve"> </w:t>
        </w:r>
        <w:r w:rsidR="00A8315F">
          <w:rPr>
            <w:b w:val="0"/>
          </w:rPr>
          <w:t>In contrast,</w:t>
        </w:r>
      </w:ins>
      <w:r w:rsidR="00A8315F">
        <w:rPr>
          <w:b w:val="0"/>
        </w:rPr>
        <w:t xml:space="preserve"> this</w:t>
      </w:r>
      <w:r w:rsidRPr="00F23A85">
        <w:rPr>
          <w:b w:val="0"/>
        </w:rPr>
        <w:t xml:space="preserve"> study </w:t>
      </w:r>
      <w:del w:id="379" w:author="Author" w:date="2023-03-17T07:19:00Z">
        <w:r w:rsidRPr="00F23A85">
          <w:rPr>
            <w:b w:val="0"/>
          </w:rPr>
          <w:delText>seeks</w:delText>
        </w:r>
      </w:del>
      <w:ins w:id="380" w:author="Author" w:date="2023-03-17T07:19:00Z">
        <w:r w:rsidR="00684DB5">
          <w:rPr>
            <w:b w:val="0"/>
          </w:rPr>
          <w:t>aims</w:t>
        </w:r>
      </w:ins>
      <w:r w:rsidR="00684DB5" w:rsidRPr="00F23A85">
        <w:rPr>
          <w:b w:val="0"/>
        </w:rPr>
        <w:t xml:space="preserve"> </w:t>
      </w:r>
      <w:r w:rsidRPr="00F23A85">
        <w:rPr>
          <w:b w:val="0"/>
        </w:rPr>
        <w:t>to accurately classify dominant algae</w:t>
      </w:r>
      <w:del w:id="381" w:author="Author" w:date="2023-03-17T07:19:00Z">
        <w:r w:rsidRPr="00F23A85">
          <w:rPr>
            <w:b w:val="0"/>
          </w:rPr>
          <w:delText xml:space="preserve">, </w:delText>
        </w:r>
      </w:del>
      <w:ins w:id="382" w:author="Author" w:date="2023-03-17T07:19:00Z">
        <w:r w:rsidR="00DF4DDF">
          <w:rPr>
            <w:b w:val="0"/>
          </w:rPr>
          <w:t xml:space="preserve"> (</w:t>
        </w:r>
      </w:ins>
      <w:r w:rsidRPr="00F23A85">
        <w:rPr>
          <w:b w:val="0"/>
        </w:rPr>
        <w:t>a categorical variable</w:t>
      </w:r>
      <w:del w:id="383" w:author="Author" w:date="2023-03-17T07:19:00Z">
        <w:r w:rsidRPr="00F23A85">
          <w:rPr>
            <w:b w:val="0"/>
          </w:rPr>
          <w:delText>.</w:delText>
        </w:r>
      </w:del>
      <w:ins w:id="384" w:author="Author" w:date="2023-03-17T07:19:00Z">
        <w:r w:rsidR="00DF4DDF">
          <w:rPr>
            <w:b w:val="0"/>
          </w:rPr>
          <w:t>)</w:t>
        </w:r>
        <w:r w:rsidRPr="00F23A85">
          <w:rPr>
            <w:b w:val="0"/>
          </w:rPr>
          <w:t>.</w:t>
        </w:r>
      </w:ins>
      <w:r w:rsidRPr="00F23A85">
        <w:rPr>
          <w:b w:val="0"/>
        </w:rPr>
        <w:t xml:space="preserve"> Nutrients such as nitrogen (N) and phosphorus (P), as well as water quality </w:t>
      </w:r>
      <w:del w:id="385" w:author="Author" w:date="2023-03-17T07:19:00Z">
        <w:r w:rsidRPr="00F23A85">
          <w:rPr>
            <w:b w:val="0"/>
          </w:rPr>
          <w:delText>factors</w:delText>
        </w:r>
      </w:del>
      <w:ins w:id="386" w:author="Author" w:date="2023-03-17T07:19:00Z">
        <w:r w:rsidR="00684DB5">
          <w:rPr>
            <w:b w:val="0"/>
          </w:rPr>
          <w:t>parameters</w:t>
        </w:r>
      </w:ins>
      <w:r w:rsidR="00684DB5" w:rsidRPr="00F23A85">
        <w:rPr>
          <w:b w:val="0"/>
        </w:rPr>
        <w:t xml:space="preserve"> </w:t>
      </w:r>
      <w:r w:rsidRPr="00F23A85">
        <w:rPr>
          <w:b w:val="0"/>
        </w:rPr>
        <w:t xml:space="preserve">like water temperature, are the most </w:t>
      </w:r>
      <w:del w:id="387" w:author="Author" w:date="2023-03-17T07:19:00Z">
        <w:r w:rsidRPr="00F23A85">
          <w:rPr>
            <w:b w:val="0"/>
          </w:rPr>
          <w:delText>representative</w:delText>
        </w:r>
      </w:del>
      <w:ins w:id="388" w:author="Author" w:date="2023-03-17T07:19:00Z">
        <w:r w:rsidR="003A1E44">
          <w:rPr>
            <w:b w:val="0"/>
          </w:rPr>
          <w:t>influential</w:t>
        </w:r>
      </w:ins>
      <w:r w:rsidR="003A1E44" w:rsidRPr="00F23A85">
        <w:rPr>
          <w:b w:val="0"/>
        </w:rPr>
        <w:t xml:space="preserve"> </w:t>
      </w:r>
      <w:r w:rsidRPr="00F23A85">
        <w:rPr>
          <w:b w:val="0"/>
        </w:rPr>
        <w:t xml:space="preserve">factors </w:t>
      </w:r>
      <w:del w:id="389" w:author="Author" w:date="2023-03-17T07:19:00Z">
        <w:r w:rsidRPr="00F23A85">
          <w:rPr>
            <w:b w:val="0"/>
          </w:rPr>
          <w:delText>that influence the occurrence of algae</w:delText>
        </w:r>
      </w:del>
      <w:commentRangeStart w:id="390"/>
      <w:ins w:id="391" w:author="Author" w:date="2023-03-17T07:19:00Z">
        <w:r w:rsidR="003A1E44">
          <w:rPr>
            <w:b w:val="0"/>
          </w:rPr>
          <w:t>in algal growth</w:t>
        </w:r>
        <w:commentRangeEnd w:id="390"/>
        <w:r w:rsidR="003A1E44">
          <w:rPr>
            <w:rStyle w:val="ab"/>
            <w:rFonts w:eastAsia="SimSun"/>
            <w:b w:val="0"/>
            <w:noProof/>
            <w:snapToGrid/>
            <w:lang w:eastAsia="zh-CN" w:bidi="ar-SA"/>
          </w:rPr>
          <w:commentReference w:id="390"/>
        </w:r>
      </w:ins>
      <w:r w:rsidRPr="00F23A85">
        <w:rPr>
          <w:b w:val="0"/>
        </w:rPr>
        <w:t>. However, hydraulic</w:t>
      </w:r>
      <w:del w:id="392" w:author="Author" w:date="2023-03-17T07:19:00Z">
        <w:r w:rsidRPr="00F23A85">
          <w:rPr>
            <w:b w:val="0"/>
          </w:rPr>
          <w:delText xml:space="preserve"> and </w:delText>
        </w:r>
      </w:del>
      <w:ins w:id="393" w:author="Author" w:date="2023-03-17T07:19:00Z">
        <w:r w:rsidR="007D548E">
          <w:rPr>
            <w:b w:val="0"/>
          </w:rPr>
          <w:t>/</w:t>
        </w:r>
      </w:ins>
      <w:r w:rsidRPr="00F23A85">
        <w:rPr>
          <w:b w:val="0"/>
        </w:rPr>
        <w:t>hydrological factors</w:t>
      </w:r>
      <w:ins w:id="394" w:author="Author" w:date="2023-03-17T07:19:00Z">
        <w:r w:rsidR="00DF4DDF">
          <w:rPr>
            <w:b w:val="0"/>
          </w:rPr>
          <w:t>,</w:t>
        </w:r>
      </w:ins>
      <w:r w:rsidRPr="00F23A85">
        <w:rPr>
          <w:b w:val="0"/>
        </w:rPr>
        <w:t xml:space="preserve"> such as water level and water storage capacity</w:t>
      </w:r>
      <w:del w:id="395" w:author="Author" w:date="2023-03-17T07:19:00Z">
        <w:r w:rsidRPr="00F23A85">
          <w:rPr>
            <w:b w:val="0"/>
          </w:rPr>
          <w:delText xml:space="preserve"> also have an impact, so </w:delText>
        </w:r>
      </w:del>
      <w:ins w:id="396" w:author="Author" w:date="2023-03-17T07:19:00Z">
        <w:r w:rsidR="00D25AC3">
          <w:rPr>
            <w:b w:val="0"/>
          </w:rPr>
          <w:t>,</w:t>
        </w:r>
        <w:r w:rsidRPr="00F23A85">
          <w:rPr>
            <w:b w:val="0"/>
          </w:rPr>
          <w:t xml:space="preserve"> also </w:t>
        </w:r>
        <w:r w:rsidR="00D25AC3">
          <w:rPr>
            <w:b w:val="0"/>
          </w:rPr>
          <w:t>play a role</w:t>
        </w:r>
        <w:r w:rsidRPr="00F23A85">
          <w:rPr>
            <w:b w:val="0"/>
          </w:rPr>
          <w:t xml:space="preserve">, </w:t>
        </w:r>
        <w:r w:rsidR="00D25AC3">
          <w:rPr>
            <w:b w:val="0"/>
          </w:rPr>
          <w:t xml:space="preserve">necessitating the consideration of </w:t>
        </w:r>
      </w:ins>
      <w:r w:rsidRPr="00F23A85">
        <w:rPr>
          <w:b w:val="0"/>
        </w:rPr>
        <w:t xml:space="preserve">all factors </w:t>
      </w:r>
      <w:del w:id="397" w:author="Author" w:date="2023-03-17T07:19:00Z">
        <w:r w:rsidRPr="00F23A85">
          <w:rPr>
            <w:b w:val="0"/>
          </w:rPr>
          <w:delText xml:space="preserve">must be considered (Caissie et al. (2007)). </w:delText>
        </w:r>
      </w:del>
      <w:ins w:id="398" w:author="Author" w:date="2023-03-17T07:19:00Z">
        <w:r w:rsidR="00F66318">
          <w:rPr>
            <w:b w:val="0"/>
          </w:rPr>
          <w:t>[12]</w:t>
        </w:r>
        <w:r w:rsidR="00137A2C">
          <w:rPr>
            <w:b w:val="0"/>
          </w:rPr>
          <w:t>.</w:t>
        </w:r>
      </w:ins>
    </w:p>
    <w:p w14:paraId="08C17F32" w14:textId="1E9E3483" w:rsidR="00130C7B" w:rsidRDefault="00F23A85">
      <w:pPr>
        <w:pStyle w:val="MDPI21heading1"/>
        <w:ind w:firstLine="452"/>
        <w:rPr>
          <w:b w:val="0"/>
        </w:rPr>
        <w:pPrChange w:id="399" w:author="Author" w:date="2023-03-17T07:19:00Z">
          <w:pPr>
            <w:pStyle w:val="MDPI21heading1"/>
          </w:pPr>
        </w:pPrChange>
      </w:pPr>
      <w:r w:rsidRPr="00F23A85">
        <w:rPr>
          <w:b w:val="0"/>
        </w:rPr>
        <w:t xml:space="preserve">Therefore, </w:t>
      </w:r>
      <w:del w:id="400" w:author="Author" w:date="2023-03-17T07:19:00Z">
        <w:r w:rsidRPr="00F23A85">
          <w:rPr>
            <w:b w:val="0"/>
          </w:rPr>
          <w:delText>given</w:delText>
        </w:r>
      </w:del>
      <w:ins w:id="401" w:author="Author" w:date="2023-03-17T07:19:00Z">
        <w:r w:rsidR="00C21366">
          <w:rPr>
            <w:b w:val="0"/>
          </w:rPr>
          <w:t>considering the</w:t>
        </w:r>
      </w:ins>
      <w:r w:rsidR="00C21366" w:rsidRPr="00F23A85">
        <w:rPr>
          <w:b w:val="0"/>
        </w:rPr>
        <w:t xml:space="preserve"> </w:t>
      </w:r>
      <w:r w:rsidRPr="00F23A85">
        <w:rPr>
          <w:b w:val="0"/>
        </w:rPr>
        <w:t>diverse variables related to water quality and hydraulic</w:t>
      </w:r>
      <w:del w:id="402" w:author="Author" w:date="2023-03-17T07:19:00Z">
        <w:r w:rsidRPr="00F23A85">
          <w:rPr>
            <w:b w:val="0"/>
          </w:rPr>
          <w:delText xml:space="preserve"> and </w:delText>
        </w:r>
      </w:del>
      <w:ins w:id="403" w:author="Author" w:date="2023-03-17T07:19:00Z">
        <w:r w:rsidR="007D548E">
          <w:rPr>
            <w:b w:val="0"/>
          </w:rPr>
          <w:t>/</w:t>
        </w:r>
      </w:ins>
      <w:r w:rsidRPr="00F23A85">
        <w:rPr>
          <w:b w:val="0"/>
        </w:rPr>
        <w:t xml:space="preserve">hydrological factors, </w:t>
      </w:r>
      <w:del w:id="404" w:author="Author" w:date="2023-03-17T07:19:00Z">
        <w:r w:rsidRPr="00F23A85">
          <w:rPr>
            <w:b w:val="0"/>
          </w:rPr>
          <w:delText>if</w:delText>
        </w:r>
      </w:del>
      <w:ins w:id="405" w:author="Author" w:date="2023-03-17T07:19:00Z">
        <w:r w:rsidR="000907E0">
          <w:rPr>
            <w:b w:val="0"/>
          </w:rPr>
          <w:t>accurately predicting</w:t>
        </w:r>
      </w:ins>
      <w:r w:rsidR="000907E0">
        <w:rPr>
          <w:b w:val="0"/>
        </w:rPr>
        <w:t xml:space="preserve"> </w:t>
      </w:r>
      <w:r w:rsidRPr="00F23A85">
        <w:rPr>
          <w:b w:val="0"/>
        </w:rPr>
        <w:t xml:space="preserve">the dominant algae </w:t>
      </w:r>
      <w:r w:rsidR="000907E0">
        <w:rPr>
          <w:b w:val="0"/>
        </w:rPr>
        <w:t xml:space="preserve">can </w:t>
      </w:r>
      <w:del w:id="406" w:author="Author" w:date="2023-03-17T07:19:00Z">
        <w:r w:rsidRPr="00F23A85">
          <w:rPr>
            <w:b w:val="0"/>
          </w:rPr>
          <w:delText>be predicted in advance based on this data, then</w:delText>
        </w:r>
      </w:del>
      <w:ins w:id="407" w:author="Author" w:date="2023-03-17T07:19:00Z">
        <w:r w:rsidR="000907E0">
          <w:rPr>
            <w:b w:val="0"/>
          </w:rPr>
          <w:t>enable</w:t>
        </w:r>
      </w:ins>
      <w:r w:rsidR="000907E0">
        <w:rPr>
          <w:b w:val="0"/>
        </w:rPr>
        <w:t xml:space="preserve"> </w:t>
      </w:r>
      <w:r w:rsidRPr="00F23A85">
        <w:rPr>
          <w:b w:val="0"/>
        </w:rPr>
        <w:t xml:space="preserve">authorities </w:t>
      </w:r>
      <w:del w:id="408" w:author="Author" w:date="2023-03-17T07:19:00Z">
        <w:r w:rsidRPr="00F23A85">
          <w:rPr>
            <w:b w:val="0"/>
          </w:rPr>
          <w:delText xml:space="preserve">can more rapidly </w:delText>
        </w:r>
      </w:del>
      <w:ins w:id="409" w:author="Author" w:date="2023-03-17T07:19:00Z">
        <w:r w:rsidR="003532D1">
          <w:rPr>
            <w:b w:val="0"/>
          </w:rPr>
          <w:t>to</w:t>
        </w:r>
        <w:r w:rsidRPr="00F23A85">
          <w:rPr>
            <w:b w:val="0"/>
          </w:rPr>
          <w:t xml:space="preserve"> </w:t>
        </w:r>
      </w:ins>
      <w:r w:rsidR="00B801E6">
        <w:rPr>
          <w:b w:val="0"/>
        </w:rPr>
        <w:t xml:space="preserve">prepare </w:t>
      </w:r>
      <w:ins w:id="410" w:author="Author" w:date="2023-03-17T07:19:00Z">
        <w:r w:rsidR="00B801E6">
          <w:rPr>
            <w:b w:val="0"/>
          </w:rPr>
          <w:t xml:space="preserve">rapidly </w:t>
        </w:r>
      </w:ins>
      <w:r w:rsidRPr="00F23A85">
        <w:rPr>
          <w:b w:val="0"/>
        </w:rPr>
        <w:t xml:space="preserve">for water pollution accidents caused by algae. </w:t>
      </w:r>
      <w:del w:id="411" w:author="Author" w:date="2023-03-17T07:19:00Z">
        <w:r w:rsidRPr="00F23A85">
          <w:rPr>
            <w:b w:val="0"/>
          </w:rPr>
          <w:delText>Based on</w:delText>
        </w:r>
      </w:del>
      <w:ins w:id="412" w:author="Author" w:date="2023-03-17T07:19:00Z">
        <w:r w:rsidR="00A60370">
          <w:rPr>
            <w:b w:val="0"/>
          </w:rPr>
          <w:t>We utilized the</w:t>
        </w:r>
      </w:ins>
      <w:r w:rsidRPr="00F23A85">
        <w:rPr>
          <w:b w:val="0"/>
        </w:rPr>
        <w:t xml:space="preserve"> water quality monitoring network data, algae alert system data, and hydraulic</w:t>
      </w:r>
      <w:del w:id="413" w:author="Author" w:date="2023-03-17T07:19:00Z">
        <w:r w:rsidRPr="00F23A85">
          <w:rPr>
            <w:b w:val="0"/>
          </w:rPr>
          <w:delText xml:space="preserve"> and </w:delText>
        </w:r>
      </w:del>
      <w:ins w:id="414" w:author="Author" w:date="2023-03-17T07:19:00Z">
        <w:r w:rsidR="007D548E">
          <w:rPr>
            <w:b w:val="0"/>
          </w:rPr>
          <w:t>/</w:t>
        </w:r>
      </w:ins>
      <w:r w:rsidRPr="00F23A85">
        <w:rPr>
          <w:b w:val="0"/>
        </w:rPr>
        <w:t xml:space="preserve">hydrological data in </w:t>
      </w:r>
      <w:proofErr w:type="spellStart"/>
      <w:r w:rsidRPr="00F23A85">
        <w:rPr>
          <w:b w:val="0"/>
        </w:rPr>
        <w:t>Juam</w:t>
      </w:r>
      <w:proofErr w:type="spellEnd"/>
      <w:r w:rsidRPr="00F23A85">
        <w:rPr>
          <w:b w:val="0"/>
        </w:rPr>
        <w:t xml:space="preserve"> Lake and </w:t>
      </w:r>
      <w:proofErr w:type="spellStart"/>
      <w:r w:rsidRPr="00F23A85">
        <w:rPr>
          <w:b w:val="0"/>
        </w:rPr>
        <w:t>Tamjin</w:t>
      </w:r>
      <w:proofErr w:type="spellEnd"/>
      <w:r w:rsidRPr="00F23A85">
        <w:rPr>
          <w:b w:val="0"/>
        </w:rPr>
        <w:t xml:space="preserve"> Lake</w:t>
      </w:r>
      <w:del w:id="415" w:author="Author" w:date="2023-03-17T07:19:00Z">
        <w:r w:rsidRPr="00F23A85">
          <w:rPr>
            <w:b w:val="0"/>
          </w:rPr>
          <w:delText>,</w:delText>
        </w:r>
      </w:del>
      <w:ins w:id="416" w:author="Author" w:date="2023-03-17T07:19:00Z">
        <w:r w:rsidR="003D113A">
          <w:rPr>
            <w:b w:val="0"/>
          </w:rPr>
          <w:t>. These</w:t>
        </w:r>
      </w:ins>
      <w:r w:rsidR="003D113A">
        <w:rPr>
          <w:b w:val="0"/>
        </w:rPr>
        <w:t xml:space="preserve"> </w:t>
      </w:r>
      <w:r w:rsidRPr="00F23A85">
        <w:rPr>
          <w:b w:val="0"/>
        </w:rPr>
        <w:t xml:space="preserve">representative water supply sources in the </w:t>
      </w:r>
      <w:proofErr w:type="spellStart"/>
      <w:r w:rsidRPr="00F23A85">
        <w:rPr>
          <w:b w:val="0"/>
        </w:rPr>
        <w:t>Yeongsan</w:t>
      </w:r>
      <w:proofErr w:type="spellEnd"/>
      <w:r w:rsidRPr="00F23A85">
        <w:rPr>
          <w:b w:val="0"/>
        </w:rPr>
        <w:t xml:space="preserve"> River and </w:t>
      </w:r>
      <w:proofErr w:type="spellStart"/>
      <w:r w:rsidRPr="00F23A85">
        <w:rPr>
          <w:b w:val="0"/>
        </w:rPr>
        <w:t>Seomjin</w:t>
      </w:r>
      <w:proofErr w:type="spellEnd"/>
      <w:r w:rsidRPr="00F23A85">
        <w:rPr>
          <w:b w:val="0"/>
        </w:rPr>
        <w:t xml:space="preserve"> River </w:t>
      </w:r>
      <w:del w:id="417" w:author="Author" w:date="2023-03-17T07:19:00Z">
        <w:r w:rsidRPr="00F23A85">
          <w:rPr>
            <w:b w:val="0"/>
          </w:rPr>
          <w:delText>system, measured</w:delText>
        </w:r>
      </w:del>
      <w:ins w:id="418" w:author="Author" w:date="2023-03-17T07:19:00Z">
        <w:r w:rsidR="006227A0">
          <w:rPr>
            <w:b w:val="0"/>
          </w:rPr>
          <w:t>systems</w:t>
        </w:r>
        <w:r w:rsidR="00B429A3">
          <w:rPr>
            <w:b w:val="0"/>
          </w:rPr>
          <w:t xml:space="preserve"> had </w:t>
        </w:r>
        <w:r w:rsidR="00B429A3" w:rsidRPr="00F23A85">
          <w:rPr>
            <w:b w:val="0"/>
          </w:rPr>
          <w:t>measure</w:t>
        </w:r>
        <w:r w:rsidR="00B429A3">
          <w:rPr>
            <w:b w:val="0"/>
          </w:rPr>
          <w:t>ments taken</w:t>
        </w:r>
      </w:ins>
      <w:r w:rsidR="00B429A3" w:rsidRPr="00F23A85">
        <w:rPr>
          <w:b w:val="0"/>
        </w:rPr>
        <w:t xml:space="preserve"> </w:t>
      </w:r>
      <w:r w:rsidRPr="00F23A85">
        <w:rPr>
          <w:b w:val="0"/>
        </w:rPr>
        <w:t xml:space="preserve">at </w:t>
      </w:r>
      <w:del w:id="419" w:author="Author" w:date="2023-03-17T07:19:00Z">
        <w:r w:rsidRPr="00F23A85">
          <w:rPr>
            <w:b w:val="0"/>
          </w:rPr>
          <w:delText>7</w:delText>
        </w:r>
      </w:del>
      <w:ins w:id="420" w:author="Author" w:date="2023-03-17T07:19:00Z">
        <w:r w:rsidR="00DB1F24">
          <w:rPr>
            <w:b w:val="0"/>
          </w:rPr>
          <w:t>seven</w:t>
        </w:r>
      </w:ins>
      <w:r w:rsidRPr="00F23A85">
        <w:rPr>
          <w:b w:val="0"/>
        </w:rPr>
        <w:t xml:space="preserve">-day intervals from January 2017 to December 2022 through the NIER Water Environment Information </w:t>
      </w:r>
      <w:r w:rsidR="00DB1F24" w:rsidRPr="00F23A85">
        <w:rPr>
          <w:b w:val="0"/>
        </w:rPr>
        <w:t>System</w:t>
      </w:r>
      <w:del w:id="421" w:author="Author" w:date="2023-03-17T07:19:00Z">
        <w:r w:rsidRPr="00F23A85">
          <w:rPr>
            <w:b w:val="0"/>
          </w:rPr>
          <w:delText>, we</w:delText>
        </w:r>
      </w:del>
      <w:ins w:id="422" w:author="Author" w:date="2023-03-17T07:19:00Z">
        <w:r w:rsidR="00DB1F24">
          <w:rPr>
            <w:b w:val="0"/>
          </w:rPr>
          <w:t>. We</w:t>
        </w:r>
      </w:ins>
      <w:r w:rsidRPr="00F23A85">
        <w:rPr>
          <w:b w:val="0"/>
        </w:rPr>
        <w:t xml:space="preserve"> compared and analyzed </w:t>
      </w:r>
      <w:del w:id="423" w:author="Author" w:date="2023-03-17T07:19:00Z">
        <w:r w:rsidRPr="00F23A85">
          <w:rPr>
            <w:b w:val="0"/>
          </w:rPr>
          <w:delText xml:space="preserve">which of </w:delText>
        </w:r>
      </w:del>
      <w:r w:rsidRPr="00F23A85">
        <w:rPr>
          <w:b w:val="0"/>
        </w:rPr>
        <w:t>various statistical machine learning algorithms</w:t>
      </w:r>
      <w:r w:rsidR="00863FB2">
        <w:rPr>
          <w:b w:val="0"/>
        </w:rPr>
        <w:t xml:space="preserve"> </w:t>
      </w:r>
      <w:del w:id="424" w:author="Author" w:date="2023-03-17T07:19:00Z">
        <w:r w:rsidRPr="00F23A85">
          <w:rPr>
            <w:b w:val="0"/>
          </w:rPr>
          <w:delText>accurately classify</w:delText>
        </w:r>
      </w:del>
      <w:ins w:id="425" w:author="Author" w:date="2023-03-17T07:19:00Z">
        <w:r w:rsidR="00863FB2">
          <w:rPr>
            <w:b w:val="0"/>
          </w:rPr>
          <w:t>to determine their</w:t>
        </w:r>
        <w:r w:rsidRPr="00F23A85">
          <w:rPr>
            <w:b w:val="0"/>
          </w:rPr>
          <w:t xml:space="preserve"> </w:t>
        </w:r>
        <w:r w:rsidR="00863FB2" w:rsidRPr="00F23A85">
          <w:rPr>
            <w:b w:val="0"/>
          </w:rPr>
          <w:t>accura</w:t>
        </w:r>
        <w:r w:rsidR="00863FB2">
          <w:rPr>
            <w:b w:val="0"/>
          </w:rPr>
          <w:t xml:space="preserve">cy </w:t>
        </w:r>
        <w:r w:rsidR="006227A0">
          <w:rPr>
            <w:b w:val="0"/>
          </w:rPr>
          <w:t>in classifying</w:t>
        </w:r>
      </w:ins>
      <w:r w:rsidRPr="00F23A85">
        <w:rPr>
          <w:b w:val="0"/>
        </w:rPr>
        <w:t xml:space="preserve"> the dominant algae. </w:t>
      </w:r>
      <w:del w:id="426" w:author="Author" w:date="2023-03-17T07:19:00Z">
        <w:r w:rsidRPr="00F23A85">
          <w:rPr>
            <w:b w:val="0"/>
          </w:rPr>
          <w:delText xml:space="preserve">Through this, we would like to propose a way to more efficiently manage the </w:delText>
        </w:r>
      </w:del>
      <w:ins w:id="427" w:author="Author" w:date="2023-03-17T07:19:00Z">
        <w:r w:rsidR="00130C7B" w:rsidRPr="00130C7B">
          <w:rPr>
            <w:b w:val="0"/>
          </w:rPr>
          <w:t xml:space="preserve">By developing and implementing a predictive method for dominant algae occurrences, we aim to provide a more efficient approach to water </w:t>
        </w:r>
      </w:ins>
      <w:r w:rsidR="00130C7B" w:rsidRPr="00130C7B">
        <w:rPr>
          <w:b w:val="0"/>
        </w:rPr>
        <w:t xml:space="preserve">quality </w:t>
      </w:r>
      <w:del w:id="428" w:author="Author" w:date="2023-03-17T07:19:00Z">
        <w:r w:rsidRPr="00F23A85">
          <w:rPr>
            <w:b w:val="0"/>
          </w:rPr>
          <w:delText xml:space="preserve">of water sources by predicting the dominant algae that will appear in the future. </w:delText>
        </w:r>
      </w:del>
      <w:ins w:id="429" w:author="Author" w:date="2023-03-17T07:19:00Z">
        <w:r w:rsidR="00130C7B" w:rsidRPr="00130C7B">
          <w:rPr>
            <w:b w:val="0"/>
          </w:rPr>
          <w:t>management.</w:t>
        </w:r>
      </w:ins>
    </w:p>
    <w:p w14:paraId="4BF806AB" w14:textId="4EBE8475" w:rsidR="00E94B1B" w:rsidRDefault="00E94B1B" w:rsidP="00E94B1B">
      <w:pPr>
        <w:pStyle w:val="MDPI21heading1"/>
      </w:pPr>
      <w:r w:rsidRPr="00FA04F1">
        <w:rPr>
          <w:lang w:eastAsia="zh-CN"/>
        </w:rPr>
        <w:t xml:space="preserve">2. </w:t>
      </w:r>
      <w:r w:rsidRPr="00FA04F1">
        <w:t>Materials and Methods</w:t>
      </w:r>
    </w:p>
    <w:p w14:paraId="5BC4ADF7" w14:textId="11E4A9CD" w:rsidR="002E09D0" w:rsidRPr="001F31D1" w:rsidRDefault="00BE5B92" w:rsidP="00B04C1B">
      <w:pPr>
        <w:pStyle w:val="MDPI22heading2"/>
        <w:spacing w:before="240"/>
      </w:pPr>
      <w:r>
        <w:t>2</w:t>
      </w:r>
      <w:r w:rsidRPr="001F31D1">
        <w:t xml:space="preserve">.1. </w:t>
      </w:r>
      <w:r>
        <w:t>Study Area</w:t>
      </w:r>
    </w:p>
    <w:p w14:paraId="1784E115" w14:textId="7027C65D" w:rsidR="00DD723A" w:rsidRDefault="00BE5B92" w:rsidP="007C5C9C">
      <w:pPr>
        <w:pStyle w:val="MDPI21heading1"/>
        <w:rPr>
          <w:ins w:id="430" w:author="Author" w:date="2023-03-17T07:19:00Z"/>
          <w:b w:val="0"/>
          <w:bCs/>
        </w:rPr>
      </w:pPr>
      <w:r w:rsidRPr="00BE5B92">
        <w:t xml:space="preserve">  </w:t>
      </w:r>
      <w:r w:rsidR="00C256D0" w:rsidRPr="00C256D0">
        <w:rPr>
          <w:b w:val="0"/>
          <w:bCs/>
        </w:rPr>
        <w:t xml:space="preserve">  This study </w:t>
      </w:r>
      <w:del w:id="431" w:author="Author" w:date="2023-03-17T07:19:00Z">
        <w:r w:rsidR="00C256D0" w:rsidRPr="00C256D0">
          <w:rPr>
            <w:b w:val="0"/>
            <w:bCs/>
          </w:rPr>
          <w:delText>examined</w:delText>
        </w:r>
      </w:del>
      <w:ins w:id="432" w:author="Author" w:date="2023-03-17T07:19:00Z">
        <w:r w:rsidR="00042E0C">
          <w:rPr>
            <w:b w:val="0"/>
            <w:bCs/>
          </w:rPr>
          <w:t>focused on</w:t>
        </w:r>
      </w:ins>
      <w:r w:rsidR="00042E0C" w:rsidRPr="00C256D0">
        <w:rPr>
          <w:b w:val="0"/>
          <w:bCs/>
        </w:rPr>
        <w:t xml:space="preserve"> </w:t>
      </w:r>
      <w:r w:rsidR="00C256D0" w:rsidRPr="00C256D0">
        <w:rPr>
          <w:b w:val="0"/>
          <w:bCs/>
        </w:rPr>
        <w:t xml:space="preserve">the </w:t>
      </w:r>
      <w:proofErr w:type="spellStart"/>
      <w:r w:rsidR="00C256D0" w:rsidRPr="00C256D0">
        <w:rPr>
          <w:b w:val="0"/>
          <w:bCs/>
        </w:rPr>
        <w:t>Juam</w:t>
      </w:r>
      <w:proofErr w:type="spellEnd"/>
      <w:r w:rsidR="00C256D0" w:rsidRPr="00C256D0">
        <w:rPr>
          <w:b w:val="0"/>
          <w:bCs/>
        </w:rPr>
        <w:t xml:space="preserve"> Lake and </w:t>
      </w:r>
      <w:proofErr w:type="spellStart"/>
      <w:r w:rsidR="00C256D0" w:rsidRPr="00C256D0">
        <w:rPr>
          <w:b w:val="0"/>
          <w:bCs/>
        </w:rPr>
        <w:t>Tamjin</w:t>
      </w:r>
      <w:proofErr w:type="spellEnd"/>
      <w:r w:rsidR="00C256D0" w:rsidRPr="00C256D0">
        <w:rPr>
          <w:b w:val="0"/>
          <w:bCs/>
        </w:rPr>
        <w:t xml:space="preserve"> Lake</w:t>
      </w:r>
      <w:del w:id="433" w:author="Author" w:date="2023-03-17T07:19:00Z">
        <w:r w:rsidR="00C256D0" w:rsidRPr="00C256D0">
          <w:rPr>
            <w:b w:val="0"/>
            <w:bCs/>
          </w:rPr>
          <w:delText xml:space="preserve"> sites,</w:delText>
        </w:r>
      </w:del>
      <w:ins w:id="434" w:author="Author" w:date="2023-03-17T07:19:00Z">
        <w:r w:rsidR="00C256D0" w:rsidRPr="00C256D0">
          <w:rPr>
            <w:b w:val="0"/>
            <w:bCs/>
          </w:rPr>
          <w:t>,</w:t>
        </w:r>
        <w:r w:rsidR="00042E0C">
          <w:rPr>
            <w:b w:val="0"/>
            <w:bCs/>
          </w:rPr>
          <w:t xml:space="preserve"> two</w:t>
        </w:r>
      </w:ins>
      <w:r w:rsidR="00C256D0" w:rsidRPr="00C256D0">
        <w:rPr>
          <w:b w:val="0"/>
          <w:bCs/>
        </w:rPr>
        <w:t xml:space="preserve"> representative water supply </w:t>
      </w:r>
      <w:del w:id="435" w:author="Author" w:date="2023-03-17T07:19:00Z">
        <w:r w:rsidR="00C256D0" w:rsidRPr="00C256D0">
          <w:rPr>
            <w:b w:val="0"/>
            <w:bCs/>
          </w:rPr>
          <w:delText>source sites</w:delText>
        </w:r>
      </w:del>
      <w:ins w:id="436" w:author="Author" w:date="2023-03-17T07:19:00Z">
        <w:r w:rsidR="00C256D0" w:rsidRPr="00C256D0">
          <w:rPr>
            <w:b w:val="0"/>
            <w:bCs/>
          </w:rPr>
          <w:t>source</w:t>
        </w:r>
        <w:r w:rsidR="00042E0C">
          <w:rPr>
            <w:b w:val="0"/>
            <w:bCs/>
          </w:rPr>
          <w:t>s</w:t>
        </w:r>
      </w:ins>
      <w:r w:rsidR="00042E0C">
        <w:rPr>
          <w:b w:val="0"/>
          <w:bCs/>
        </w:rPr>
        <w:t xml:space="preserve"> </w:t>
      </w:r>
      <w:r w:rsidR="00C256D0" w:rsidRPr="00C256D0">
        <w:rPr>
          <w:b w:val="0"/>
          <w:bCs/>
        </w:rPr>
        <w:t xml:space="preserve">in the </w:t>
      </w:r>
      <w:proofErr w:type="spellStart"/>
      <w:r w:rsidR="00C256D0" w:rsidRPr="00C256D0">
        <w:rPr>
          <w:b w:val="0"/>
          <w:bCs/>
        </w:rPr>
        <w:t>Yeongsan</w:t>
      </w:r>
      <w:proofErr w:type="spellEnd"/>
      <w:r w:rsidR="00C256D0" w:rsidRPr="00C256D0">
        <w:rPr>
          <w:b w:val="0"/>
          <w:bCs/>
        </w:rPr>
        <w:t xml:space="preserve"> River and </w:t>
      </w:r>
      <w:proofErr w:type="spellStart"/>
      <w:r w:rsidR="00C256D0" w:rsidRPr="00C256D0">
        <w:rPr>
          <w:b w:val="0"/>
          <w:bCs/>
        </w:rPr>
        <w:t>Seomjin</w:t>
      </w:r>
      <w:proofErr w:type="spellEnd"/>
      <w:r w:rsidR="00C256D0" w:rsidRPr="00C256D0">
        <w:rPr>
          <w:b w:val="0"/>
          <w:bCs/>
        </w:rPr>
        <w:t xml:space="preserve"> River </w:t>
      </w:r>
      <w:del w:id="437" w:author="Author" w:date="2023-03-17T07:19:00Z">
        <w:r w:rsidR="00C256D0" w:rsidRPr="00C256D0">
          <w:rPr>
            <w:b w:val="0"/>
            <w:bCs/>
          </w:rPr>
          <w:delText>system</w:delText>
        </w:r>
      </w:del>
      <w:ins w:id="438" w:author="Author" w:date="2023-03-17T07:19:00Z">
        <w:r w:rsidR="00C256D0" w:rsidRPr="00C256D0">
          <w:rPr>
            <w:b w:val="0"/>
            <w:bCs/>
          </w:rPr>
          <w:t>system</w:t>
        </w:r>
        <w:r w:rsidR="00042E0C">
          <w:rPr>
            <w:b w:val="0"/>
            <w:bCs/>
          </w:rPr>
          <w:t>s</w:t>
        </w:r>
      </w:ins>
      <w:r w:rsidR="00C256D0" w:rsidRPr="00C256D0">
        <w:rPr>
          <w:b w:val="0"/>
          <w:bCs/>
        </w:rPr>
        <w:t xml:space="preserve"> in South Korea. </w:t>
      </w:r>
      <w:del w:id="439" w:author="Author" w:date="2023-03-17T07:19:00Z">
        <w:r w:rsidR="00C256D0" w:rsidRPr="00712347">
          <w:rPr>
            <w:b w:val="0"/>
            <w:bCs/>
            <w:highlight w:val="cyan"/>
            <w:rPrChange w:id="440" w:author="HSY" w:date="2023-03-20T09:41:00Z">
              <w:rPr>
                <w:b w:val="0"/>
                <w:bCs/>
              </w:rPr>
            </w:rPrChange>
          </w:rPr>
          <w:delText>To respond to the algae alert system and monitor the water quality of water supply sources providing living water to local residents, the</w:delText>
        </w:r>
      </w:del>
      <w:ins w:id="441" w:author="Author" w:date="2023-03-17T07:19:00Z">
        <w:r w:rsidR="00C05F93" w:rsidRPr="00712347">
          <w:rPr>
            <w:b w:val="0"/>
            <w:bCs/>
            <w:highlight w:val="cyan"/>
            <w:rPrChange w:id="442" w:author="HSY" w:date="2023-03-20T09:41:00Z">
              <w:rPr>
                <w:b w:val="0"/>
                <w:bCs/>
              </w:rPr>
            </w:rPrChange>
          </w:rPr>
          <w:t>T</w:t>
        </w:r>
        <w:r w:rsidR="00C256D0" w:rsidRPr="00712347">
          <w:rPr>
            <w:b w:val="0"/>
            <w:bCs/>
            <w:highlight w:val="cyan"/>
            <w:rPrChange w:id="443" w:author="HSY" w:date="2023-03-20T09:41:00Z">
              <w:rPr>
                <w:b w:val="0"/>
                <w:bCs/>
              </w:rPr>
            </w:rPrChange>
          </w:rPr>
          <w:t>he</w:t>
        </w:r>
      </w:ins>
      <w:r w:rsidR="00C256D0" w:rsidRPr="00712347">
        <w:rPr>
          <w:b w:val="0"/>
          <w:bCs/>
          <w:highlight w:val="cyan"/>
          <w:rPrChange w:id="444" w:author="HSY" w:date="2023-03-20T09:41:00Z">
            <w:rPr>
              <w:b w:val="0"/>
              <w:bCs/>
            </w:rPr>
          </w:rPrChange>
        </w:rPr>
        <w:t xml:space="preserve"> NIER </w:t>
      </w:r>
      <w:proofErr w:type="spellStart"/>
      <w:r w:rsidR="00C256D0" w:rsidRPr="00712347">
        <w:rPr>
          <w:b w:val="0"/>
          <w:bCs/>
          <w:highlight w:val="cyan"/>
          <w:rPrChange w:id="445" w:author="HSY" w:date="2023-03-20T09:41:00Z">
            <w:rPr>
              <w:b w:val="0"/>
              <w:bCs/>
            </w:rPr>
          </w:rPrChange>
        </w:rPr>
        <w:t>Yeongsan</w:t>
      </w:r>
      <w:proofErr w:type="spellEnd"/>
      <w:r w:rsidR="00C256D0" w:rsidRPr="00712347">
        <w:rPr>
          <w:b w:val="0"/>
          <w:bCs/>
          <w:highlight w:val="cyan"/>
          <w:rPrChange w:id="446" w:author="HSY" w:date="2023-03-20T09:41:00Z">
            <w:rPr>
              <w:b w:val="0"/>
              <w:bCs/>
            </w:rPr>
          </w:rPrChange>
        </w:rPr>
        <w:t xml:space="preserve"> River Environment Research Laboratory collects weekly samples from the dam front (J1</w:t>
      </w:r>
      <w:del w:id="447" w:author="HSY" w:date="2023-03-17T23:27:00Z">
        <w:r w:rsidR="00C256D0" w:rsidRPr="00712347" w:rsidDel="00A6701B">
          <w:rPr>
            <w:b w:val="0"/>
            <w:bCs/>
            <w:highlight w:val="cyan"/>
            <w:rPrChange w:id="448" w:author="HSY" w:date="2023-03-20T09:41:00Z">
              <w:rPr>
                <w:b w:val="0"/>
                <w:bCs/>
              </w:rPr>
            </w:rPrChange>
          </w:rPr>
          <w:delText>,</w:delText>
        </w:r>
      </w:del>
      <w:ins w:id="449" w:author="HSY" w:date="2023-03-20T09:40:00Z">
        <w:r w:rsidR="00ED4D8B" w:rsidRPr="00712347">
          <w:rPr>
            <w:b w:val="0"/>
            <w:bCs/>
            <w:highlight w:val="cyan"/>
            <w:rPrChange w:id="450" w:author="HSY" w:date="2023-03-20T09:41:00Z">
              <w:rPr>
                <w:b w:val="0"/>
                <w:bCs/>
              </w:rPr>
            </w:rPrChange>
          </w:rPr>
          <w:t xml:space="preserve">, </w:t>
        </w:r>
      </w:ins>
      <w:ins w:id="451" w:author="Author" w:date="2023-03-17T07:19:00Z">
        <w:del w:id="452" w:author="HSY" w:date="2023-03-20T09:40:00Z">
          <w:r w:rsidR="00906CA7" w:rsidRPr="00712347" w:rsidDel="00ED4D8B">
            <w:rPr>
              <w:b w:val="0"/>
              <w:bCs/>
              <w:highlight w:val="cyan"/>
              <w:rPrChange w:id="453" w:author="HSY" w:date="2023-03-20T09:41:00Z">
                <w:rPr>
                  <w:b w:val="0"/>
                  <w:bCs/>
                </w:rPr>
              </w:rPrChange>
            </w:rPr>
            <w:delText xml:space="preserve"> </w:delText>
          </w:r>
        </w:del>
      </w:ins>
      <w:ins w:id="454" w:author="HSY" w:date="2023-03-20T09:38:00Z">
        <w:r w:rsidR="00D44A11" w:rsidRPr="00712347">
          <w:rPr>
            <w:b w:val="0"/>
            <w:bCs/>
            <w:highlight w:val="cyan"/>
            <w:rPrChange w:id="455" w:author="HSY" w:date="2023-03-20T09:41:00Z">
              <w:rPr>
                <w:b w:val="0"/>
                <w:bCs/>
              </w:rPr>
            </w:rPrChange>
          </w:rPr>
          <w:t>127°14'26.74"/35°</w:t>
        </w:r>
      </w:ins>
      <w:ins w:id="456" w:author="HSY" w:date="2023-03-20T09:40:00Z">
        <w:r w:rsidR="00ED4D8B" w:rsidRPr="00712347">
          <w:rPr>
            <w:b w:val="0"/>
            <w:bCs/>
            <w:highlight w:val="cyan"/>
            <w:rPrChange w:id="457" w:author="HSY" w:date="2023-03-20T09:41:00Z">
              <w:rPr>
                <w:b w:val="0"/>
                <w:bCs/>
              </w:rPr>
            </w:rPrChange>
          </w:rPr>
          <w:t>0</w:t>
        </w:r>
      </w:ins>
      <w:ins w:id="458" w:author="HSY" w:date="2023-03-20T09:38:00Z">
        <w:r w:rsidR="00D44A11" w:rsidRPr="00712347">
          <w:rPr>
            <w:b w:val="0"/>
            <w:bCs/>
            <w:highlight w:val="cyan"/>
            <w:rPrChange w:id="459" w:author="HSY" w:date="2023-03-20T09:41:00Z">
              <w:rPr>
                <w:b w:val="0"/>
                <w:bCs/>
              </w:rPr>
            </w:rPrChange>
          </w:rPr>
          <w:t>3'23.78"</w:t>
        </w:r>
      </w:ins>
      <w:commentRangeStart w:id="460"/>
      <w:del w:id="461" w:author="HSY" w:date="2023-03-20T09:38:00Z">
        <w:r w:rsidR="00C256D0" w:rsidRPr="00712347" w:rsidDel="00D44A11">
          <w:rPr>
            <w:b w:val="0"/>
            <w:highlight w:val="cyan"/>
            <w:rPrChange w:id="462" w:author="HSY" w:date="2023-03-20T09:41:00Z">
              <w:rPr>
                <w:b w:val="0"/>
              </w:rPr>
            </w:rPrChange>
          </w:rPr>
          <w:delText>coordinates</w:delText>
        </w:r>
        <w:commentRangeEnd w:id="460"/>
        <w:r w:rsidR="008C2845" w:rsidRPr="00712347" w:rsidDel="00D44A11">
          <w:rPr>
            <w:rStyle w:val="ab"/>
            <w:rFonts w:eastAsia="SimSun"/>
            <w:b w:val="0"/>
            <w:noProof/>
            <w:snapToGrid/>
            <w:highlight w:val="cyan"/>
            <w:lang w:eastAsia="zh-CN" w:bidi="ar-SA"/>
            <w:rPrChange w:id="463" w:author="HSY" w:date="2023-03-20T09:41:00Z">
              <w:rPr>
                <w:rStyle w:val="ab"/>
                <w:rFonts w:eastAsia="SimSun"/>
                <w:b w:val="0"/>
                <w:noProof/>
                <w:snapToGrid/>
                <w:lang w:eastAsia="zh-CN" w:bidi="ar-SA"/>
              </w:rPr>
            </w:rPrChange>
          </w:rPr>
          <w:commentReference w:id="460"/>
        </w:r>
      </w:del>
      <w:r w:rsidR="00C256D0" w:rsidRPr="00712347">
        <w:rPr>
          <w:b w:val="0"/>
          <w:bCs/>
          <w:highlight w:val="cyan"/>
          <w:rPrChange w:id="464" w:author="HSY" w:date="2023-03-20T09:41:00Z">
            <w:rPr>
              <w:b w:val="0"/>
              <w:bCs/>
            </w:rPr>
          </w:rPrChange>
        </w:rPr>
        <w:t xml:space="preserve">) and </w:t>
      </w:r>
      <w:proofErr w:type="spellStart"/>
      <w:r w:rsidR="00C256D0" w:rsidRPr="00712347">
        <w:rPr>
          <w:b w:val="0"/>
          <w:bCs/>
          <w:highlight w:val="cyan"/>
          <w:rPrChange w:id="465" w:author="HSY" w:date="2023-03-20T09:41:00Z">
            <w:rPr>
              <w:b w:val="0"/>
              <w:bCs/>
            </w:rPr>
          </w:rPrChange>
        </w:rPr>
        <w:t>Shinpyeong</w:t>
      </w:r>
      <w:proofErr w:type="spellEnd"/>
      <w:r w:rsidR="00C256D0" w:rsidRPr="00712347">
        <w:rPr>
          <w:b w:val="0"/>
          <w:bCs/>
          <w:highlight w:val="cyan"/>
          <w:rPrChange w:id="466" w:author="HSY" w:date="2023-03-20T09:41:00Z">
            <w:rPr>
              <w:b w:val="0"/>
              <w:bCs/>
            </w:rPr>
          </w:rPrChange>
        </w:rPr>
        <w:t xml:space="preserve"> Bridge (J2</w:t>
      </w:r>
      <w:del w:id="467" w:author="Author" w:date="2023-03-17T07:19:00Z">
        <w:r w:rsidR="00C256D0" w:rsidRPr="00712347">
          <w:rPr>
            <w:b w:val="0"/>
            <w:bCs/>
            <w:highlight w:val="cyan"/>
            <w:rPrChange w:id="468" w:author="HSY" w:date="2023-03-20T09:41:00Z">
              <w:rPr>
                <w:b w:val="0"/>
                <w:bCs/>
              </w:rPr>
            </w:rPrChange>
          </w:rPr>
          <w:delText>,</w:delText>
        </w:r>
      </w:del>
      <w:ins w:id="469" w:author="HSY" w:date="2023-03-20T09:40:00Z">
        <w:r w:rsidR="00ED4D8B" w:rsidRPr="00712347">
          <w:rPr>
            <w:b w:val="0"/>
            <w:bCs/>
            <w:highlight w:val="cyan"/>
            <w:rPrChange w:id="470" w:author="HSY" w:date="2023-03-20T09:41:00Z">
              <w:rPr>
                <w:b w:val="0"/>
                <w:bCs/>
              </w:rPr>
            </w:rPrChange>
          </w:rPr>
          <w:t xml:space="preserve">, </w:t>
        </w:r>
      </w:ins>
      <w:ins w:id="471" w:author="Author" w:date="2023-03-17T07:19:00Z">
        <w:del w:id="472" w:author="HSY" w:date="2023-03-20T09:40:00Z">
          <w:r w:rsidR="00906CA7" w:rsidRPr="00712347" w:rsidDel="00ED4D8B">
            <w:rPr>
              <w:b w:val="0"/>
              <w:bCs/>
              <w:highlight w:val="cyan"/>
              <w:rPrChange w:id="473" w:author="HSY" w:date="2023-03-20T09:41:00Z">
                <w:rPr>
                  <w:b w:val="0"/>
                  <w:bCs/>
                </w:rPr>
              </w:rPrChange>
            </w:rPr>
            <w:delText xml:space="preserve"> </w:delText>
          </w:r>
        </w:del>
      </w:ins>
      <w:ins w:id="474" w:author="HSY" w:date="2023-03-20T09:39:00Z">
        <w:r w:rsidR="00ED4D8B" w:rsidRPr="00712347">
          <w:rPr>
            <w:b w:val="0"/>
            <w:bCs/>
            <w:highlight w:val="cyan"/>
            <w:rPrChange w:id="475" w:author="HSY" w:date="2023-03-20T09:41:00Z">
              <w:rPr>
                <w:b w:val="0"/>
                <w:bCs/>
              </w:rPr>
            </w:rPrChange>
          </w:rPr>
          <w:t>127°13'59.11"/35°00'50.37"</w:t>
        </w:r>
      </w:ins>
      <w:del w:id="476" w:author="HSY" w:date="2023-03-20T09:39:00Z">
        <w:r w:rsidR="00C256D0" w:rsidRPr="00712347" w:rsidDel="00ED4D8B">
          <w:rPr>
            <w:b w:val="0"/>
            <w:highlight w:val="cyan"/>
            <w:rPrChange w:id="477" w:author="HSY" w:date="2023-03-20T09:41:00Z">
              <w:rPr>
                <w:b w:val="0"/>
              </w:rPr>
            </w:rPrChange>
          </w:rPr>
          <w:delText>coordinates</w:delText>
        </w:r>
      </w:del>
      <w:r w:rsidR="00C256D0" w:rsidRPr="00712347">
        <w:rPr>
          <w:b w:val="0"/>
          <w:bCs/>
          <w:highlight w:val="cyan"/>
          <w:rPrChange w:id="478" w:author="HSY" w:date="2023-03-20T09:41:00Z">
            <w:rPr>
              <w:b w:val="0"/>
              <w:bCs/>
            </w:rPr>
          </w:rPrChange>
        </w:rPr>
        <w:t xml:space="preserve">) sites of </w:t>
      </w:r>
      <w:proofErr w:type="spellStart"/>
      <w:r w:rsidR="00C256D0" w:rsidRPr="00712347">
        <w:rPr>
          <w:b w:val="0"/>
          <w:bCs/>
          <w:highlight w:val="cyan"/>
          <w:rPrChange w:id="479" w:author="HSY" w:date="2023-03-20T09:41:00Z">
            <w:rPr>
              <w:b w:val="0"/>
              <w:bCs/>
            </w:rPr>
          </w:rPrChange>
        </w:rPr>
        <w:t>Juam</w:t>
      </w:r>
      <w:proofErr w:type="spellEnd"/>
      <w:r w:rsidR="00C256D0" w:rsidRPr="00712347">
        <w:rPr>
          <w:b w:val="0"/>
          <w:bCs/>
          <w:highlight w:val="cyan"/>
          <w:rPrChange w:id="480" w:author="HSY" w:date="2023-03-20T09:41:00Z">
            <w:rPr>
              <w:b w:val="0"/>
              <w:bCs/>
            </w:rPr>
          </w:rPrChange>
        </w:rPr>
        <w:t xml:space="preserve"> Lake and the dam front (T1</w:t>
      </w:r>
      <w:del w:id="481" w:author="HSY" w:date="2023-03-17T23:27:00Z">
        <w:r w:rsidR="00C256D0" w:rsidRPr="00712347" w:rsidDel="00A6701B">
          <w:rPr>
            <w:b w:val="0"/>
            <w:bCs/>
            <w:highlight w:val="cyan"/>
            <w:rPrChange w:id="482" w:author="HSY" w:date="2023-03-20T09:41:00Z">
              <w:rPr>
                <w:b w:val="0"/>
                <w:bCs/>
              </w:rPr>
            </w:rPrChange>
          </w:rPr>
          <w:delText>,</w:delText>
        </w:r>
      </w:del>
      <w:ins w:id="483" w:author="HSY" w:date="2023-03-20T09:40:00Z">
        <w:r w:rsidR="00ED4D8B" w:rsidRPr="00712347">
          <w:rPr>
            <w:b w:val="0"/>
            <w:bCs/>
            <w:highlight w:val="cyan"/>
            <w:rPrChange w:id="484" w:author="HSY" w:date="2023-03-20T09:41:00Z">
              <w:rPr>
                <w:b w:val="0"/>
                <w:bCs/>
              </w:rPr>
            </w:rPrChange>
          </w:rPr>
          <w:t xml:space="preserve">, </w:t>
        </w:r>
      </w:ins>
      <w:ins w:id="485" w:author="Author" w:date="2023-03-17T07:19:00Z">
        <w:del w:id="486" w:author="HSY" w:date="2023-03-20T09:40:00Z">
          <w:r w:rsidR="00906CA7" w:rsidRPr="00712347" w:rsidDel="00ED4D8B">
            <w:rPr>
              <w:b w:val="0"/>
              <w:bCs/>
              <w:highlight w:val="cyan"/>
              <w:rPrChange w:id="487" w:author="HSY" w:date="2023-03-20T09:41:00Z">
                <w:rPr>
                  <w:b w:val="0"/>
                  <w:bCs/>
                </w:rPr>
              </w:rPrChange>
            </w:rPr>
            <w:delText xml:space="preserve"> </w:delText>
          </w:r>
        </w:del>
      </w:ins>
      <w:ins w:id="488" w:author="HSY" w:date="2023-03-20T09:39:00Z">
        <w:r w:rsidR="00ED4D8B" w:rsidRPr="00712347">
          <w:rPr>
            <w:b w:val="0"/>
            <w:bCs/>
            <w:highlight w:val="cyan"/>
            <w:rPrChange w:id="489" w:author="HSY" w:date="2023-03-20T09:41:00Z">
              <w:rPr>
                <w:b w:val="0"/>
                <w:bCs/>
              </w:rPr>
            </w:rPrChange>
          </w:rPr>
          <w:t>126°52'52.01"/34°45'07.09"</w:t>
        </w:r>
      </w:ins>
      <w:del w:id="490" w:author="HSY" w:date="2023-03-20T09:39:00Z">
        <w:r w:rsidR="00C256D0" w:rsidRPr="00712347" w:rsidDel="00ED4D8B">
          <w:rPr>
            <w:b w:val="0"/>
            <w:highlight w:val="cyan"/>
            <w:rPrChange w:id="491" w:author="HSY" w:date="2023-03-20T09:41:00Z">
              <w:rPr>
                <w:b w:val="0"/>
              </w:rPr>
            </w:rPrChange>
          </w:rPr>
          <w:delText>coordinates</w:delText>
        </w:r>
      </w:del>
      <w:r w:rsidR="00C256D0" w:rsidRPr="00712347">
        <w:rPr>
          <w:b w:val="0"/>
          <w:bCs/>
          <w:highlight w:val="cyan"/>
          <w:rPrChange w:id="492" w:author="HSY" w:date="2023-03-20T09:41:00Z">
            <w:rPr>
              <w:b w:val="0"/>
              <w:bCs/>
            </w:rPr>
          </w:rPrChange>
        </w:rPr>
        <w:t xml:space="preserve">) and Yuchi </w:t>
      </w:r>
      <w:del w:id="493" w:author="Author" w:date="2023-03-17T07:19:00Z">
        <w:r w:rsidR="00C256D0" w:rsidRPr="00712347">
          <w:rPr>
            <w:b w:val="0"/>
            <w:bCs/>
            <w:highlight w:val="cyan"/>
            <w:rPrChange w:id="494" w:author="HSY" w:date="2023-03-20T09:41:00Z">
              <w:rPr>
                <w:b w:val="0"/>
                <w:bCs/>
              </w:rPr>
            </w:rPrChange>
          </w:rPr>
          <w:delText>Stream Confluence</w:delText>
        </w:r>
      </w:del>
      <w:ins w:id="495" w:author="Author" w:date="2023-03-17T07:19:00Z">
        <w:r w:rsidR="009A71B7" w:rsidRPr="00712347">
          <w:rPr>
            <w:b w:val="0"/>
            <w:bCs/>
            <w:highlight w:val="cyan"/>
            <w:rPrChange w:id="496" w:author="HSY" w:date="2023-03-20T09:41:00Z">
              <w:rPr>
                <w:b w:val="0"/>
                <w:bCs/>
              </w:rPr>
            </w:rPrChange>
          </w:rPr>
          <w:t>stream confluence</w:t>
        </w:r>
      </w:ins>
      <w:r w:rsidR="009A71B7" w:rsidRPr="00712347">
        <w:rPr>
          <w:b w:val="0"/>
          <w:bCs/>
          <w:highlight w:val="cyan"/>
          <w:rPrChange w:id="497" w:author="HSY" w:date="2023-03-20T09:41:00Z">
            <w:rPr>
              <w:b w:val="0"/>
              <w:bCs/>
            </w:rPr>
          </w:rPrChange>
        </w:rPr>
        <w:t xml:space="preserve"> </w:t>
      </w:r>
      <w:r w:rsidR="00C256D0" w:rsidRPr="00712347">
        <w:rPr>
          <w:b w:val="0"/>
          <w:bCs/>
          <w:highlight w:val="cyan"/>
          <w:rPrChange w:id="498" w:author="HSY" w:date="2023-03-20T09:41:00Z">
            <w:rPr>
              <w:b w:val="0"/>
              <w:bCs/>
            </w:rPr>
          </w:rPrChange>
        </w:rPr>
        <w:t>(T2</w:t>
      </w:r>
      <w:del w:id="499" w:author="HSY" w:date="2023-03-17T23:27:00Z">
        <w:r w:rsidR="00C256D0" w:rsidRPr="00712347" w:rsidDel="00A6701B">
          <w:rPr>
            <w:b w:val="0"/>
            <w:bCs/>
            <w:highlight w:val="cyan"/>
            <w:rPrChange w:id="500" w:author="HSY" w:date="2023-03-20T09:41:00Z">
              <w:rPr>
                <w:b w:val="0"/>
                <w:bCs/>
              </w:rPr>
            </w:rPrChange>
          </w:rPr>
          <w:delText>,</w:delText>
        </w:r>
      </w:del>
      <w:ins w:id="501" w:author="HSY" w:date="2023-03-20T09:40:00Z">
        <w:r w:rsidR="00ED4D8B" w:rsidRPr="00712347">
          <w:rPr>
            <w:b w:val="0"/>
            <w:bCs/>
            <w:highlight w:val="cyan"/>
            <w:rPrChange w:id="502" w:author="HSY" w:date="2023-03-20T09:41:00Z">
              <w:rPr>
                <w:b w:val="0"/>
                <w:bCs/>
              </w:rPr>
            </w:rPrChange>
          </w:rPr>
          <w:t xml:space="preserve">, </w:t>
        </w:r>
      </w:ins>
      <w:del w:id="503" w:author="HSY" w:date="2023-03-20T09:40:00Z">
        <w:r w:rsidR="00C256D0" w:rsidRPr="00712347" w:rsidDel="00ED4D8B">
          <w:rPr>
            <w:b w:val="0"/>
            <w:bCs/>
            <w:highlight w:val="cyan"/>
            <w:rPrChange w:id="504" w:author="HSY" w:date="2023-03-20T09:41:00Z">
              <w:rPr>
                <w:b w:val="0"/>
                <w:bCs/>
              </w:rPr>
            </w:rPrChange>
          </w:rPr>
          <w:delText xml:space="preserve"> </w:delText>
        </w:r>
      </w:del>
      <w:ins w:id="505" w:author="HSY" w:date="2023-03-20T09:39:00Z">
        <w:r w:rsidR="00ED4D8B" w:rsidRPr="00712347">
          <w:rPr>
            <w:b w:val="0"/>
            <w:bCs/>
            <w:highlight w:val="cyan"/>
            <w:rPrChange w:id="506" w:author="HSY" w:date="2023-03-20T09:41:00Z">
              <w:rPr>
                <w:b w:val="0"/>
                <w:bCs/>
              </w:rPr>
            </w:rPrChange>
          </w:rPr>
          <w:t>126°52'11.82"/34°46'02.99"</w:t>
        </w:r>
      </w:ins>
      <w:del w:id="507" w:author="HSY" w:date="2023-03-20T09:39:00Z">
        <w:r w:rsidR="00C256D0" w:rsidRPr="00712347" w:rsidDel="00ED4D8B">
          <w:rPr>
            <w:b w:val="0"/>
            <w:highlight w:val="cyan"/>
            <w:rPrChange w:id="508" w:author="HSY" w:date="2023-03-20T09:41:00Z">
              <w:rPr>
                <w:b w:val="0"/>
              </w:rPr>
            </w:rPrChange>
          </w:rPr>
          <w:delText>coordinates</w:delText>
        </w:r>
      </w:del>
      <w:r w:rsidR="00C256D0" w:rsidRPr="00712347">
        <w:rPr>
          <w:b w:val="0"/>
          <w:bCs/>
          <w:highlight w:val="cyan"/>
          <w:rPrChange w:id="509" w:author="HSY" w:date="2023-03-20T09:41:00Z">
            <w:rPr>
              <w:b w:val="0"/>
              <w:bCs/>
            </w:rPr>
          </w:rPrChange>
        </w:rPr>
        <w:t xml:space="preserve">) sites of </w:t>
      </w:r>
      <w:proofErr w:type="spellStart"/>
      <w:r w:rsidR="00C256D0" w:rsidRPr="00712347">
        <w:rPr>
          <w:b w:val="0"/>
          <w:bCs/>
          <w:highlight w:val="cyan"/>
          <w:rPrChange w:id="510" w:author="HSY" w:date="2023-03-20T09:41:00Z">
            <w:rPr>
              <w:b w:val="0"/>
              <w:bCs/>
            </w:rPr>
          </w:rPrChange>
        </w:rPr>
        <w:t>Tamjin</w:t>
      </w:r>
      <w:proofErr w:type="spellEnd"/>
      <w:r w:rsidR="00C256D0" w:rsidRPr="00712347">
        <w:rPr>
          <w:b w:val="0"/>
          <w:bCs/>
          <w:highlight w:val="cyan"/>
          <w:rPrChange w:id="511" w:author="HSY" w:date="2023-03-20T09:41:00Z">
            <w:rPr>
              <w:b w:val="0"/>
              <w:bCs/>
            </w:rPr>
          </w:rPrChange>
        </w:rPr>
        <w:t xml:space="preserve"> Lake</w:t>
      </w:r>
      <w:del w:id="512" w:author="Author" w:date="2023-03-17T07:19:00Z">
        <w:r w:rsidR="00C256D0" w:rsidRPr="00712347">
          <w:rPr>
            <w:b w:val="0"/>
            <w:bCs/>
            <w:highlight w:val="cyan"/>
            <w:rPrChange w:id="513" w:author="HSY" w:date="2023-03-20T09:41:00Z">
              <w:rPr>
                <w:b w:val="0"/>
                <w:bCs/>
              </w:rPr>
            </w:rPrChange>
          </w:rPr>
          <w:delText>, and then measures various</w:delText>
        </w:r>
      </w:del>
      <w:ins w:id="514" w:author="Author" w:date="2023-03-17T07:19:00Z">
        <w:r w:rsidR="00C82682" w:rsidRPr="00712347">
          <w:rPr>
            <w:b w:val="0"/>
            <w:bCs/>
            <w:highlight w:val="cyan"/>
            <w:rPrChange w:id="515" w:author="HSY" w:date="2023-03-20T09:41:00Z">
              <w:rPr>
                <w:b w:val="0"/>
                <w:bCs/>
              </w:rPr>
            </w:rPrChange>
          </w:rPr>
          <w:t xml:space="preserve"> </w:t>
        </w:r>
        <w:commentRangeStart w:id="516"/>
        <w:r w:rsidR="00C82682" w:rsidRPr="00712347">
          <w:rPr>
            <w:b w:val="0"/>
            <w:bCs/>
            <w:highlight w:val="cyan"/>
            <w:rPrChange w:id="517" w:author="HSY" w:date="2023-03-20T09:41:00Z">
              <w:rPr>
                <w:b w:val="0"/>
                <w:bCs/>
              </w:rPr>
            </w:rPrChange>
          </w:rPr>
          <w:t>to monitor</w:t>
        </w:r>
      </w:ins>
      <w:r w:rsidR="00C82682" w:rsidRPr="00712347">
        <w:rPr>
          <w:b w:val="0"/>
          <w:bCs/>
          <w:highlight w:val="cyan"/>
          <w:rPrChange w:id="518" w:author="HSY" w:date="2023-03-20T09:41:00Z">
            <w:rPr>
              <w:b w:val="0"/>
              <w:bCs/>
            </w:rPr>
          </w:rPrChange>
        </w:rPr>
        <w:t xml:space="preserve"> water quality</w:t>
      </w:r>
      <w:r w:rsidR="00205462" w:rsidRPr="00712347">
        <w:rPr>
          <w:b w:val="0"/>
          <w:bCs/>
          <w:highlight w:val="cyan"/>
          <w:rPrChange w:id="519" w:author="HSY" w:date="2023-03-20T09:41:00Z">
            <w:rPr>
              <w:b w:val="0"/>
              <w:bCs/>
            </w:rPr>
          </w:rPrChange>
        </w:rPr>
        <w:t xml:space="preserve"> </w:t>
      </w:r>
      <w:del w:id="520" w:author="Author" w:date="2023-03-17T07:19:00Z">
        <w:r w:rsidR="00C256D0" w:rsidRPr="00712347">
          <w:rPr>
            <w:b w:val="0"/>
            <w:bCs/>
            <w:highlight w:val="cyan"/>
            <w:rPrChange w:id="521" w:author="HSY" w:date="2023-03-20T09:41:00Z">
              <w:rPr>
                <w:b w:val="0"/>
                <w:bCs/>
              </w:rPr>
            </w:rPrChange>
          </w:rPr>
          <w:delText>items based on this data to survey</w:delText>
        </w:r>
      </w:del>
      <w:ins w:id="522" w:author="Author" w:date="2023-03-17T07:19:00Z">
        <w:r w:rsidR="00205462" w:rsidRPr="00712347">
          <w:rPr>
            <w:b w:val="0"/>
            <w:bCs/>
            <w:highlight w:val="cyan"/>
            <w:rPrChange w:id="523" w:author="HSY" w:date="2023-03-20T09:41:00Z">
              <w:rPr>
                <w:b w:val="0"/>
                <w:bCs/>
              </w:rPr>
            </w:rPrChange>
          </w:rPr>
          <w:t>and respond to</w:t>
        </w:r>
      </w:ins>
      <w:r w:rsidR="00205462" w:rsidRPr="00712347">
        <w:rPr>
          <w:b w:val="0"/>
          <w:bCs/>
          <w:highlight w:val="cyan"/>
          <w:rPrChange w:id="524" w:author="HSY" w:date="2023-03-20T09:41:00Z">
            <w:rPr>
              <w:b w:val="0"/>
              <w:bCs/>
            </w:rPr>
          </w:rPrChange>
        </w:rPr>
        <w:t xml:space="preserve"> the </w:t>
      </w:r>
      <w:del w:id="525" w:author="Author" w:date="2023-03-17T07:19:00Z">
        <w:r w:rsidR="00C256D0" w:rsidRPr="00712347">
          <w:rPr>
            <w:b w:val="0"/>
            <w:bCs/>
            <w:highlight w:val="cyan"/>
            <w:rPrChange w:id="526" w:author="HSY" w:date="2023-03-20T09:41:00Z">
              <w:rPr>
                <w:b w:val="0"/>
                <w:bCs/>
              </w:rPr>
            </w:rPrChange>
          </w:rPr>
          <w:delText xml:space="preserve">occurring </w:delText>
        </w:r>
      </w:del>
      <w:r w:rsidR="00205462" w:rsidRPr="00712347">
        <w:rPr>
          <w:b w:val="0"/>
          <w:bCs/>
          <w:highlight w:val="cyan"/>
          <w:rPrChange w:id="527" w:author="HSY" w:date="2023-03-20T09:41:00Z">
            <w:rPr>
              <w:b w:val="0"/>
              <w:bCs/>
            </w:rPr>
          </w:rPrChange>
        </w:rPr>
        <w:t>algae</w:t>
      </w:r>
      <w:del w:id="528" w:author="Author" w:date="2023-03-17T07:19:00Z">
        <w:r w:rsidR="00C256D0" w:rsidRPr="00712347">
          <w:rPr>
            <w:b w:val="0"/>
            <w:bCs/>
            <w:highlight w:val="cyan"/>
            <w:rPrChange w:id="529" w:author="HSY" w:date="2023-03-20T09:41:00Z">
              <w:rPr>
                <w:b w:val="0"/>
                <w:bCs/>
              </w:rPr>
            </w:rPrChange>
          </w:rPr>
          <w:delText xml:space="preserve">. Other </w:delText>
        </w:r>
      </w:del>
      <w:ins w:id="530" w:author="Author" w:date="2023-03-17T07:19:00Z">
        <w:r w:rsidR="00205462" w:rsidRPr="00712347">
          <w:rPr>
            <w:b w:val="0"/>
            <w:bCs/>
            <w:highlight w:val="cyan"/>
            <w:rPrChange w:id="531" w:author="HSY" w:date="2023-03-20T09:41:00Z">
              <w:rPr>
                <w:b w:val="0"/>
                <w:bCs/>
              </w:rPr>
            </w:rPrChange>
          </w:rPr>
          <w:t xml:space="preserve"> alert system</w:t>
        </w:r>
        <w:commentRangeEnd w:id="516"/>
        <w:r w:rsidR="00205462" w:rsidRPr="00712347">
          <w:rPr>
            <w:rStyle w:val="ab"/>
            <w:rFonts w:eastAsia="SimSun"/>
            <w:b w:val="0"/>
            <w:noProof/>
            <w:snapToGrid/>
            <w:highlight w:val="cyan"/>
            <w:lang w:eastAsia="zh-CN" w:bidi="ar-SA"/>
            <w:rPrChange w:id="532" w:author="HSY" w:date="2023-03-20T09:41:00Z">
              <w:rPr>
                <w:rStyle w:val="ab"/>
                <w:rFonts w:eastAsia="SimSun"/>
                <w:b w:val="0"/>
                <w:noProof/>
                <w:snapToGrid/>
                <w:lang w:eastAsia="zh-CN" w:bidi="ar-SA"/>
              </w:rPr>
            </w:rPrChange>
          </w:rPr>
          <w:commentReference w:id="516"/>
        </w:r>
        <w:r w:rsidR="00205462" w:rsidRPr="00712347">
          <w:rPr>
            <w:b w:val="0"/>
            <w:bCs/>
            <w:highlight w:val="cyan"/>
            <w:rPrChange w:id="533" w:author="HSY" w:date="2023-03-20T09:41:00Z">
              <w:rPr>
                <w:b w:val="0"/>
                <w:bCs/>
              </w:rPr>
            </w:rPrChange>
          </w:rPr>
          <w:t>.</w:t>
        </w:r>
        <w:r w:rsidR="00267A25">
          <w:rPr>
            <w:b w:val="0"/>
            <w:bCs/>
          </w:rPr>
          <w:t xml:space="preserve"> </w:t>
        </w:r>
        <w:r w:rsidR="007C5C9C">
          <w:rPr>
            <w:b w:val="0"/>
            <w:bCs/>
          </w:rPr>
          <w:t>Additionally,</w:t>
        </w:r>
        <w:r w:rsidR="00C256D0" w:rsidRPr="00C256D0">
          <w:rPr>
            <w:b w:val="0"/>
            <w:bCs/>
          </w:rPr>
          <w:t xml:space="preserve"> </w:t>
        </w:r>
        <w:r w:rsidR="002670F6">
          <w:rPr>
            <w:b w:val="0"/>
            <w:bCs/>
          </w:rPr>
          <w:t xml:space="preserve">the Korea Water Resources Corporation conducts </w:t>
        </w:r>
        <w:r w:rsidR="00DD723A">
          <w:rPr>
            <w:b w:val="0"/>
            <w:bCs/>
          </w:rPr>
          <w:t xml:space="preserve">daily measurements of </w:t>
        </w:r>
      </w:ins>
      <w:r w:rsidR="00C256D0" w:rsidRPr="00C256D0">
        <w:rPr>
          <w:b w:val="0"/>
          <w:bCs/>
        </w:rPr>
        <w:t>hydraulic</w:t>
      </w:r>
      <w:del w:id="534" w:author="Author" w:date="2023-03-17T07:19:00Z">
        <w:r w:rsidR="00C256D0" w:rsidRPr="00C256D0">
          <w:rPr>
            <w:b w:val="0"/>
            <w:bCs/>
          </w:rPr>
          <w:delText xml:space="preserve"> and </w:delText>
        </w:r>
      </w:del>
      <w:ins w:id="535" w:author="Author" w:date="2023-03-17T07:19:00Z">
        <w:r w:rsidR="007D548E">
          <w:rPr>
            <w:b w:val="0"/>
            <w:bCs/>
          </w:rPr>
          <w:t>/</w:t>
        </w:r>
      </w:ins>
      <w:r w:rsidR="00C256D0" w:rsidRPr="00C256D0">
        <w:rPr>
          <w:b w:val="0"/>
          <w:bCs/>
        </w:rPr>
        <w:t>hydrological variables</w:t>
      </w:r>
      <w:ins w:id="536" w:author="Author" w:date="2023-03-17T07:19:00Z">
        <w:r w:rsidR="00836FBC">
          <w:rPr>
            <w:b w:val="0"/>
            <w:bCs/>
          </w:rPr>
          <w:t>,</w:t>
        </w:r>
      </w:ins>
      <w:r w:rsidR="00C256D0" w:rsidRPr="00C256D0">
        <w:rPr>
          <w:b w:val="0"/>
          <w:bCs/>
        </w:rPr>
        <w:t xml:space="preserve"> such as water storage capacity</w:t>
      </w:r>
      <w:del w:id="537" w:author="Author" w:date="2023-03-17T07:19:00Z">
        <w:r w:rsidR="00C256D0" w:rsidRPr="00C256D0">
          <w:rPr>
            <w:b w:val="0"/>
            <w:bCs/>
          </w:rPr>
          <w:delText xml:space="preserve"> are measured daily by the Korea Water Resources Corporation. </w:delText>
        </w:r>
      </w:del>
      <w:ins w:id="538" w:author="Author" w:date="2023-03-17T07:19:00Z">
        <w:r w:rsidR="00C256D0" w:rsidRPr="00C256D0">
          <w:rPr>
            <w:b w:val="0"/>
            <w:bCs/>
          </w:rPr>
          <w:t>.</w:t>
        </w:r>
      </w:ins>
    </w:p>
    <w:p w14:paraId="5EEF8710" w14:textId="3E07891F" w:rsidR="002D3E23" w:rsidRDefault="00C256D0">
      <w:pPr>
        <w:pStyle w:val="MDPI21heading1"/>
        <w:ind w:firstLine="452"/>
        <w:rPr>
          <w:b w:val="0"/>
          <w:bCs/>
        </w:rPr>
        <w:pPrChange w:id="539" w:author="Author" w:date="2023-03-17T07:19:00Z">
          <w:pPr>
            <w:pStyle w:val="MDPI21heading1"/>
          </w:pPr>
        </w:pPrChange>
      </w:pPr>
      <w:proofErr w:type="spellStart"/>
      <w:r w:rsidRPr="00C256D0">
        <w:rPr>
          <w:b w:val="0"/>
          <w:bCs/>
        </w:rPr>
        <w:t>Juam</w:t>
      </w:r>
      <w:proofErr w:type="spellEnd"/>
      <w:r w:rsidRPr="00C256D0">
        <w:rPr>
          <w:b w:val="0"/>
          <w:bCs/>
        </w:rPr>
        <w:t xml:space="preserve"> Lake</w:t>
      </w:r>
      <w:r w:rsidR="00496F90">
        <w:rPr>
          <w:b w:val="0"/>
          <w:bCs/>
        </w:rPr>
        <w:t xml:space="preserve"> is </w:t>
      </w:r>
      <w:del w:id="540" w:author="Author" w:date="2023-03-17T07:19:00Z">
        <w:r w:rsidRPr="00C256D0">
          <w:rPr>
            <w:b w:val="0"/>
            <w:bCs/>
          </w:rPr>
          <w:delText>a lake created</w:delText>
        </w:r>
      </w:del>
      <w:ins w:id="541" w:author="Author" w:date="2023-03-17T07:19:00Z">
        <w:r w:rsidR="00496F90">
          <w:rPr>
            <w:b w:val="0"/>
            <w:bCs/>
          </w:rPr>
          <w:t>formed</w:t>
        </w:r>
      </w:ins>
      <w:r w:rsidR="00496F90">
        <w:rPr>
          <w:b w:val="0"/>
          <w:bCs/>
        </w:rPr>
        <w:t xml:space="preserve"> </w:t>
      </w:r>
      <w:r w:rsidRPr="00C256D0">
        <w:rPr>
          <w:b w:val="0"/>
          <w:bCs/>
        </w:rPr>
        <w:t xml:space="preserve">by the freshwater of </w:t>
      </w:r>
      <w:proofErr w:type="spellStart"/>
      <w:r w:rsidRPr="00C256D0">
        <w:rPr>
          <w:b w:val="0"/>
          <w:bCs/>
        </w:rPr>
        <w:t>Juam</w:t>
      </w:r>
      <w:proofErr w:type="spellEnd"/>
      <w:r w:rsidRPr="00C256D0">
        <w:rPr>
          <w:b w:val="0"/>
          <w:bCs/>
        </w:rPr>
        <w:t xml:space="preserve"> Dam, which has a height of </w:t>
      </w:r>
      <w:del w:id="542" w:author="Author" w:date="2023-03-17T07:19:00Z">
        <w:r w:rsidRPr="00C256D0">
          <w:rPr>
            <w:b w:val="0"/>
            <w:bCs/>
          </w:rPr>
          <w:delText>58m</w:delText>
        </w:r>
      </w:del>
      <w:ins w:id="543" w:author="Author" w:date="2023-03-17T07:19:00Z">
        <w:r w:rsidRPr="00C256D0">
          <w:rPr>
            <w:b w:val="0"/>
            <w:bCs/>
          </w:rPr>
          <w:t>58</w:t>
        </w:r>
        <w:r w:rsidR="00267A25">
          <w:rPr>
            <w:b w:val="0"/>
            <w:bCs/>
          </w:rPr>
          <w:t xml:space="preserve"> </w:t>
        </w:r>
        <w:r w:rsidRPr="00C256D0">
          <w:rPr>
            <w:b w:val="0"/>
            <w:bCs/>
          </w:rPr>
          <w:t>m</w:t>
        </w:r>
      </w:ins>
      <w:r w:rsidRPr="00C256D0">
        <w:rPr>
          <w:b w:val="0"/>
          <w:bCs/>
        </w:rPr>
        <w:t xml:space="preserve"> and </w:t>
      </w:r>
      <w:ins w:id="544" w:author="Author" w:date="2023-03-17T07:19:00Z">
        <w:r w:rsidR="00130C7B">
          <w:rPr>
            <w:b w:val="0"/>
            <w:bCs/>
          </w:rPr>
          <w:t xml:space="preserve">a </w:t>
        </w:r>
      </w:ins>
      <w:r w:rsidRPr="00C256D0">
        <w:rPr>
          <w:b w:val="0"/>
          <w:bCs/>
        </w:rPr>
        <w:t xml:space="preserve">length of </w:t>
      </w:r>
      <w:del w:id="545" w:author="Author" w:date="2023-03-17T07:19:00Z">
        <w:r w:rsidRPr="00C256D0">
          <w:rPr>
            <w:b w:val="0"/>
            <w:bCs/>
          </w:rPr>
          <w:delText>330m</w:delText>
        </w:r>
      </w:del>
      <w:ins w:id="546" w:author="Author" w:date="2023-03-17T07:19:00Z">
        <w:r w:rsidRPr="00C256D0">
          <w:rPr>
            <w:b w:val="0"/>
            <w:bCs/>
          </w:rPr>
          <w:t>330</w:t>
        </w:r>
        <w:r w:rsidR="00267A25">
          <w:rPr>
            <w:b w:val="0"/>
            <w:bCs/>
          </w:rPr>
          <w:t xml:space="preserve"> </w:t>
        </w:r>
        <w:r w:rsidRPr="00C256D0">
          <w:rPr>
            <w:b w:val="0"/>
            <w:bCs/>
          </w:rPr>
          <w:t>m</w:t>
        </w:r>
      </w:ins>
      <w:r w:rsidRPr="00C256D0">
        <w:rPr>
          <w:b w:val="0"/>
          <w:bCs/>
        </w:rPr>
        <w:t xml:space="preserve">. It is located in </w:t>
      </w:r>
      <w:proofErr w:type="spellStart"/>
      <w:r w:rsidRPr="00C256D0">
        <w:rPr>
          <w:b w:val="0"/>
          <w:bCs/>
        </w:rPr>
        <w:t>Daegwang-ri</w:t>
      </w:r>
      <w:proofErr w:type="spellEnd"/>
      <w:r w:rsidRPr="00C256D0">
        <w:rPr>
          <w:b w:val="0"/>
          <w:bCs/>
        </w:rPr>
        <w:t xml:space="preserve">, </w:t>
      </w:r>
      <w:proofErr w:type="spellStart"/>
      <w:r w:rsidRPr="00C256D0">
        <w:rPr>
          <w:b w:val="0"/>
          <w:bCs/>
        </w:rPr>
        <w:t>Juam-myeon</w:t>
      </w:r>
      <w:proofErr w:type="spellEnd"/>
      <w:r w:rsidRPr="00C256D0">
        <w:rPr>
          <w:b w:val="0"/>
          <w:bCs/>
        </w:rPr>
        <w:t>, Suncheon-</w:t>
      </w:r>
      <w:proofErr w:type="spellStart"/>
      <w:r w:rsidRPr="00C256D0">
        <w:rPr>
          <w:b w:val="0"/>
          <w:bCs/>
        </w:rPr>
        <w:t>si</w:t>
      </w:r>
      <w:proofErr w:type="spellEnd"/>
      <w:r w:rsidRPr="00C256D0">
        <w:rPr>
          <w:b w:val="0"/>
          <w:bCs/>
        </w:rPr>
        <w:t xml:space="preserve">, </w:t>
      </w:r>
      <w:proofErr w:type="spellStart"/>
      <w:r w:rsidRPr="00C256D0">
        <w:rPr>
          <w:b w:val="0"/>
          <w:bCs/>
        </w:rPr>
        <w:t>Jeollanam</w:t>
      </w:r>
      <w:proofErr w:type="spellEnd"/>
      <w:r w:rsidRPr="00C256D0">
        <w:rPr>
          <w:b w:val="0"/>
          <w:bCs/>
        </w:rPr>
        <w:t xml:space="preserve">-do and has a total basin area of </w:t>
      </w:r>
      <w:commentRangeStart w:id="547"/>
      <w:r w:rsidRPr="00C256D0">
        <w:rPr>
          <w:b w:val="0"/>
          <w:bCs/>
        </w:rPr>
        <w:t>1,029.</w:t>
      </w:r>
      <w:del w:id="548" w:author="Author" w:date="2023-03-17T07:19:00Z">
        <w:r w:rsidRPr="00C256D0">
          <w:rPr>
            <w:b w:val="0"/>
            <w:bCs/>
          </w:rPr>
          <w:delText xml:space="preserve">41km² </w:delText>
        </w:r>
      </w:del>
      <w:ins w:id="549" w:author="Author" w:date="2023-03-17T07:19:00Z">
        <w:r w:rsidRPr="00C256D0">
          <w:rPr>
            <w:b w:val="0"/>
            <w:bCs/>
          </w:rPr>
          <w:t>41</w:t>
        </w:r>
        <w:r w:rsidR="00F014BA">
          <w:rPr>
            <w:b w:val="0"/>
            <w:bCs/>
          </w:rPr>
          <w:t xml:space="preserve"> </w:t>
        </w:r>
        <w:r w:rsidRPr="00C256D0">
          <w:rPr>
            <w:b w:val="0"/>
            <w:bCs/>
          </w:rPr>
          <w:t xml:space="preserve">km² </w:t>
        </w:r>
        <w:commentRangeEnd w:id="547"/>
        <w:r w:rsidR="008C2845">
          <w:rPr>
            <w:rStyle w:val="ab"/>
            <w:rFonts w:eastAsia="SimSun"/>
            <w:b w:val="0"/>
            <w:noProof/>
            <w:snapToGrid/>
            <w:lang w:eastAsia="zh-CN" w:bidi="ar-SA"/>
          </w:rPr>
          <w:commentReference w:id="547"/>
        </w:r>
      </w:ins>
      <w:r w:rsidRPr="00C256D0">
        <w:rPr>
          <w:b w:val="0"/>
          <w:bCs/>
        </w:rPr>
        <w:t>and</w:t>
      </w:r>
      <w:ins w:id="550" w:author="Author" w:date="2023-03-17T07:19:00Z">
        <w:r w:rsidRPr="00C256D0">
          <w:rPr>
            <w:b w:val="0"/>
            <w:bCs/>
          </w:rPr>
          <w:t xml:space="preserve"> </w:t>
        </w:r>
        <w:r w:rsidR="009763E6">
          <w:rPr>
            <w:b w:val="0"/>
            <w:bCs/>
          </w:rPr>
          <w:t>a</w:t>
        </w:r>
      </w:ins>
      <w:r w:rsidR="009763E6">
        <w:rPr>
          <w:b w:val="0"/>
          <w:bCs/>
        </w:rPr>
        <w:t xml:space="preserve"> </w:t>
      </w:r>
      <w:r w:rsidRPr="00C256D0">
        <w:rPr>
          <w:b w:val="0"/>
          <w:bCs/>
        </w:rPr>
        <w:t xml:space="preserve">total water storage capacity of 457×10⁶ tons. </w:t>
      </w:r>
      <w:proofErr w:type="spellStart"/>
      <w:r w:rsidRPr="00C256D0">
        <w:rPr>
          <w:b w:val="0"/>
          <w:bCs/>
        </w:rPr>
        <w:t>Juam</w:t>
      </w:r>
      <w:proofErr w:type="spellEnd"/>
      <w:r w:rsidRPr="00C256D0">
        <w:rPr>
          <w:b w:val="0"/>
          <w:bCs/>
        </w:rPr>
        <w:t xml:space="preserve"> Dam supplies about 640×10³ tons of </w:t>
      </w:r>
      <w:del w:id="551" w:author="Author" w:date="2023-03-17T07:19:00Z">
        <w:r w:rsidRPr="00C256D0">
          <w:rPr>
            <w:b w:val="0"/>
            <w:bCs/>
          </w:rPr>
          <w:delText>living</w:delText>
        </w:r>
      </w:del>
      <w:ins w:id="552" w:author="Author" w:date="2023-03-17T07:19:00Z">
        <w:r w:rsidR="00D13A92">
          <w:rPr>
            <w:b w:val="0"/>
            <w:bCs/>
          </w:rPr>
          <w:t>potable</w:t>
        </w:r>
      </w:ins>
      <w:r w:rsidR="00D13A92">
        <w:rPr>
          <w:b w:val="0"/>
          <w:bCs/>
        </w:rPr>
        <w:t xml:space="preserve"> </w:t>
      </w:r>
      <w:r w:rsidRPr="00C256D0">
        <w:rPr>
          <w:b w:val="0"/>
          <w:bCs/>
        </w:rPr>
        <w:t xml:space="preserve">water to the western part of </w:t>
      </w:r>
      <w:proofErr w:type="spellStart"/>
      <w:r w:rsidRPr="00C256D0">
        <w:rPr>
          <w:b w:val="0"/>
          <w:bCs/>
        </w:rPr>
        <w:t>Jeollanam</w:t>
      </w:r>
      <w:proofErr w:type="spellEnd"/>
      <w:r w:rsidRPr="00C256D0">
        <w:rPr>
          <w:b w:val="0"/>
          <w:bCs/>
        </w:rPr>
        <w:t xml:space="preserve">-do, including Gwangju, </w:t>
      </w:r>
      <w:proofErr w:type="spellStart"/>
      <w:r w:rsidRPr="00C256D0">
        <w:rPr>
          <w:b w:val="0"/>
          <w:bCs/>
        </w:rPr>
        <w:t>Naju</w:t>
      </w:r>
      <w:proofErr w:type="spellEnd"/>
      <w:r w:rsidRPr="00C256D0">
        <w:rPr>
          <w:b w:val="0"/>
          <w:bCs/>
        </w:rPr>
        <w:t xml:space="preserve">, Mokpo, and </w:t>
      </w:r>
      <w:proofErr w:type="spellStart"/>
      <w:r w:rsidRPr="00C256D0">
        <w:rPr>
          <w:b w:val="0"/>
          <w:bCs/>
        </w:rPr>
        <w:t>Hwasun</w:t>
      </w:r>
      <w:proofErr w:type="spellEnd"/>
      <w:r w:rsidRPr="00C256D0">
        <w:rPr>
          <w:b w:val="0"/>
          <w:bCs/>
        </w:rPr>
        <w:t xml:space="preserve"> </w:t>
      </w:r>
      <w:del w:id="553" w:author="Author" w:date="2023-03-17T07:19:00Z">
        <w:r w:rsidRPr="00C256D0">
          <w:rPr>
            <w:b w:val="0"/>
            <w:bCs/>
          </w:rPr>
          <w:delText>(Choi et al. (2012)).</w:delText>
        </w:r>
      </w:del>
      <w:ins w:id="554" w:author="Author" w:date="2023-03-17T07:19:00Z">
        <w:r w:rsidR="00A26315">
          <w:rPr>
            <w:b w:val="0"/>
            <w:bCs/>
          </w:rPr>
          <w:t>[13]</w:t>
        </w:r>
        <w:r w:rsidRPr="00C256D0">
          <w:rPr>
            <w:b w:val="0"/>
            <w:bCs/>
          </w:rPr>
          <w:t>.</w:t>
        </w:r>
      </w:ins>
      <w:r w:rsidRPr="00C256D0">
        <w:rPr>
          <w:b w:val="0"/>
          <w:bCs/>
        </w:rPr>
        <w:t xml:space="preserve"> </w:t>
      </w:r>
      <w:proofErr w:type="spellStart"/>
      <w:r w:rsidRPr="00C256D0">
        <w:rPr>
          <w:b w:val="0"/>
          <w:bCs/>
        </w:rPr>
        <w:t>Tamjin</w:t>
      </w:r>
      <w:proofErr w:type="spellEnd"/>
      <w:r w:rsidRPr="00C256D0">
        <w:rPr>
          <w:b w:val="0"/>
          <w:bCs/>
        </w:rPr>
        <w:t xml:space="preserve"> Lake is an artificial lake created by the construction of </w:t>
      </w:r>
      <w:proofErr w:type="spellStart"/>
      <w:r w:rsidRPr="00C256D0">
        <w:rPr>
          <w:b w:val="0"/>
          <w:bCs/>
        </w:rPr>
        <w:t>Jangheung</w:t>
      </w:r>
      <w:proofErr w:type="spellEnd"/>
      <w:r w:rsidRPr="00C256D0">
        <w:rPr>
          <w:b w:val="0"/>
          <w:bCs/>
        </w:rPr>
        <w:t xml:space="preserve"> Dam, which has a height of </w:t>
      </w:r>
      <w:del w:id="555" w:author="Author" w:date="2023-03-17T07:19:00Z">
        <w:r w:rsidRPr="00C256D0">
          <w:rPr>
            <w:b w:val="0"/>
            <w:bCs/>
          </w:rPr>
          <w:delText>53m</w:delText>
        </w:r>
      </w:del>
      <w:ins w:id="556" w:author="Author" w:date="2023-03-17T07:19:00Z">
        <w:r w:rsidRPr="00C256D0">
          <w:rPr>
            <w:b w:val="0"/>
            <w:bCs/>
          </w:rPr>
          <w:t>53</w:t>
        </w:r>
        <w:r w:rsidR="008C2845">
          <w:rPr>
            <w:b w:val="0"/>
            <w:bCs/>
          </w:rPr>
          <w:t xml:space="preserve"> </w:t>
        </w:r>
        <w:r w:rsidRPr="00C256D0">
          <w:rPr>
            <w:b w:val="0"/>
            <w:bCs/>
          </w:rPr>
          <w:t>m</w:t>
        </w:r>
      </w:ins>
      <w:r w:rsidRPr="00C256D0">
        <w:rPr>
          <w:b w:val="0"/>
          <w:bCs/>
        </w:rPr>
        <w:t xml:space="preserve"> and </w:t>
      </w:r>
      <w:ins w:id="557" w:author="Author" w:date="2023-03-17T07:19:00Z">
        <w:r w:rsidR="009763E6">
          <w:rPr>
            <w:b w:val="0"/>
            <w:bCs/>
          </w:rPr>
          <w:t xml:space="preserve">a </w:t>
        </w:r>
      </w:ins>
      <w:r w:rsidRPr="00C256D0">
        <w:rPr>
          <w:b w:val="0"/>
          <w:bCs/>
        </w:rPr>
        <w:t xml:space="preserve">length of </w:t>
      </w:r>
      <w:del w:id="558" w:author="Author" w:date="2023-03-17T07:19:00Z">
        <w:r w:rsidRPr="00C256D0">
          <w:rPr>
            <w:b w:val="0"/>
            <w:bCs/>
          </w:rPr>
          <w:delText>403m</w:delText>
        </w:r>
      </w:del>
      <w:ins w:id="559" w:author="Author" w:date="2023-03-17T07:19:00Z">
        <w:r w:rsidRPr="00C256D0">
          <w:rPr>
            <w:b w:val="0"/>
            <w:bCs/>
          </w:rPr>
          <w:t>403</w:t>
        </w:r>
        <w:r w:rsidR="008C2845">
          <w:rPr>
            <w:b w:val="0"/>
            <w:bCs/>
          </w:rPr>
          <w:t xml:space="preserve"> </w:t>
        </w:r>
        <w:r w:rsidRPr="00C256D0">
          <w:rPr>
            <w:b w:val="0"/>
            <w:bCs/>
          </w:rPr>
          <w:t>m</w:t>
        </w:r>
      </w:ins>
      <w:r w:rsidRPr="00C256D0">
        <w:rPr>
          <w:b w:val="0"/>
          <w:bCs/>
        </w:rPr>
        <w:t xml:space="preserve">. It has a total basin area of </w:t>
      </w:r>
      <w:del w:id="560" w:author="Author" w:date="2023-03-17T07:19:00Z">
        <w:r w:rsidRPr="00C256D0">
          <w:rPr>
            <w:b w:val="0"/>
            <w:bCs/>
          </w:rPr>
          <w:delText>193km</w:delText>
        </w:r>
      </w:del>
      <w:ins w:id="561" w:author="Author" w:date="2023-03-17T07:19:00Z">
        <w:r w:rsidRPr="00C256D0">
          <w:rPr>
            <w:b w:val="0"/>
            <w:bCs/>
          </w:rPr>
          <w:t>193</w:t>
        </w:r>
        <w:r w:rsidR="008C2845">
          <w:rPr>
            <w:b w:val="0"/>
            <w:bCs/>
          </w:rPr>
          <w:t xml:space="preserve"> </w:t>
        </w:r>
        <w:r w:rsidRPr="00C256D0">
          <w:rPr>
            <w:b w:val="0"/>
            <w:bCs/>
          </w:rPr>
          <w:t>km</w:t>
        </w:r>
      </w:ins>
      <w:r w:rsidRPr="00C256D0">
        <w:rPr>
          <w:b w:val="0"/>
          <w:bCs/>
        </w:rPr>
        <w:t xml:space="preserve">² and </w:t>
      </w:r>
      <w:ins w:id="562" w:author="Author" w:date="2023-03-17T07:19:00Z">
        <w:r w:rsidR="009763E6">
          <w:rPr>
            <w:b w:val="0"/>
            <w:bCs/>
          </w:rPr>
          <w:t xml:space="preserve">a </w:t>
        </w:r>
      </w:ins>
      <w:r w:rsidRPr="00C256D0">
        <w:rPr>
          <w:b w:val="0"/>
          <w:bCs/>
        </w:rPr>
        <w:t>total water storage capacity of 191×10⁶ tons</w:t>
      </w:r>
      <w:del w:id="563" w:author="Author" w:date="2023-03-17T07:19:00Z">
        <w:r w:rsidRPr="00C256D0">
          <w:rPr>
            <w:b w:val="0"/>
            <w:bCs/>
          </w:rPr>
          <w:delText>,</w:delText>
        </w:r>
      </w:del>
      <w:ins w:id="564" w:author="Author" w:date="2023-03-17T07:19:00Z">
        <w:r w:rsidR="009763E6">
          <w:rPr>
            <w:b w:val="0"/>
            <w:bCs/>
          </w:rPr>
          <w:t>. It</w:t>
        </w:r>
      </w:ins>
      <w:r w:rsidRPr="00C256D0">
        <w:rPr>
          <w:b w:val="0"/>
          <w:bCs/>
        </w:rPr>
        <w:t xml:space="preserve"> is located in Yuchi-</w:t>
      </w:r>
      <w:proofErr w:type="spellStart"/>
      <w:r w:rsidRPr="00C256D0">
        <w:rPr>
          <w:b w:val="0"/>
          <w:bCs/>
        </w:rPr>
        <w:t>myeon</w:t>
      </w:r>
      <w:proofErr w:type="spellEnd"/>
      <w:r w:rsidRPr="00C256D0">
        <w:rPr>
          <w:b w:val="0"/>
          <w:bCs/>
        </w:rPr>
        <w:t xml:space="preserve">, </w:t>
      </w:r>
      <w:proofErr w:type="spellStart"/>
      <w:r w:rsidRPr="00C256D0">
        <w:rPr>
          <w:b w:val="0"/>
          <w:bCs/>
        </w:rPr>
        <w:t>Jangheung</w:t>
      </w:r>
      <w:proofErr w:type="spellEnd"/>
      <w:r w:rsidRPr="00C256D0">
        <w:rPr>
          <w:b w:val="0"/>
          <w:bCs/>
        </w:rPr>
        <w:t xml:space="preserve">-gun, </w:t>
      </w:r>
      <w:proofErr w:type="spellStart"/>
      <w:r w:rsidRPr="00C256D0">
        <w:rPr>
          <w:b w:val="0"/>
          <w:bCs/>
        </w:rPr>
        <w:t>Jeollanam</w:t>
      </w:r>
      <w:proofErr w:type="spellEnd"/>
      <w:r w:rsidRPr="00C256D0">
        <w:rPr>
          <w:b w:val="0"/>
          <w:bCs/>
        </w:rPr>
        <w:t xml:space="preserve">-do, and supplies 73×10⁶ tons of living water to nine cities and counties in </w:t>
      </w:r>
      <w:proofErr w:type="spellStart"/>
      <w:r w:rsidRPr="00C256D0">
        <w:rPr>
          <w:b w:val="0"/>
          <w:bCs/>
        </w:rPr>
        <w:t>Jeollanam</w:t>
      </w:r>
      <w:proofErr w:type="spellEnd"/>
      <w:r w:rsidRPr="00C256D0">
        <w:rPr>
          <w:b w:val="0"/>
          <w:bCs/>
        </w:rPr>
        <w:t xml:space="preserve">-do </w:t>
      </w:r>
      <w:del w:id="565" w:author="Author" w:date="2023-03-17T07:19:00Z">
        <w:r w:rsidRPr="00C256D0">
          <w:rPr>
            <w:b w:val="0"/>
            <w:bCs/>
          </w:rPr>
          <w:delText>(Park et al. (2017)). Fig.</w:delText>
        </w:r>
      </w:del>
      <w:ins w:id="566" w:author="Author" w:date="2023-03-17T07:19:00Z">
        <w:r w:rsidR="00267A25">
          <w:rPr>
            <w:b w:val="0"/>
            <w:bCs/>
          </w:rPr>
          <w:t>[14]</w:t>
        </w:r>
        <w:r w:rsidRPr="00C256D0">
          <w:rPr>
            <w:b w:val="0"/>
            <w:bCs/>
          </w:rPr>
          <w:t xml:space="preserve">. </w:t>
        </w:r>
        <w:r w:rsidR="00FF5CD4">
          <w:rPr>
            <w:b w:val="0"/>
            <w:bCs/>
          </w:rPr>
          <w:t>Figure</w:t>
        </w:r>
      </w:ins>
      <w:r w:rsidRPr="00C256D0">
        <w:rPr>
          <w:b w:val="0"/>
          <w:bCs/>
        </w:rPr>
        <w:t xml:space="preserve"> 1 shows the </w:t>
      </w:r>
      <w:del w:id="567" w:author="Author" w:date="2023-03-17T07:19:00Z">
        <w:r w:rsidRPr="00770F18">
          <w:rPr>
            <w:b w:val="0"/>
            <w:bCs/>
          </w:rPr>
          <w:delText>sampling</w:delText>
        </w:r>
      </w:del>
      <w:ins w:id="568" w:author="Author" w:date="2023-03-17T07:19:00Z">
        <w:r w:rsidR="000E6069" w:rsidRPr="00770F18">
          <w:rPr>
            <w:b w:val="0"/>
            <w:bCs/>
          </w:rPr>
          <w:t>s</w:t>
        </w:r>
      </w:ins>
      <w:ins w:id="569" w:author="HSY" w:date="2023-03-18T01:22:00Z">
        <w:r w:rsidR="00770F18" w:rsidRPr="00770F18">
          <w:rPr>
            <w:rFonts w:eastAsia="맑은 고딕"/>
            <w:b w:val="0"/>
            <w:bCs/>
            <w:lang w:eastAsia="ko-KR"/>
            <w:rPrChange w:id="570" w:author="HSY" w:date="2023-03-18T01:22:00Z">
              <w:rPr>
                <w:rFonts w:ascii="맑은 고딕" w:eastAsia="맑은 고딕" w:hAnsi="맑은 고딕"/>
                <w:b w:val="0"/>
                <w:bCs/>
                <w:lang w:eastAsia="ko-KR"/>
              </w:rPr>
            </w:rPrChange>
          </w:rPr>
          <w:t>ampling</w:t>
        </w:r>
      </w:ins>
      <w:ins w:id="571" w:author="Author" w:date="2023-03-17T07:19:00Z">
        <w:del w:id="572" w:author="HSY" w:date="2023-03-18T01:22:00Z">
          <w:r w:rsidR="000E6069" w:rsidRPr="00770F18" w:rsidDel="00770F18">
            <w:rPr>
              <w:b w:val="0"/>
              <w:bCs/>
            </w:rPr>
            <w:delText>urvey</w:delText>
          </w:r>
        </w:del>
      </w:ins>
      <w:r w:rsidR="000E6069" w:rsidRPr="00770F18">
        <w:rPr>
          <w:b w:val="0"/>
          <w:bCs/>
        </w:rPr>
        <w:t xml:space="preserve"> </w:t>
      </w:r>
      <w:r w:rsidRPr="00770F18">
        <w:rPr>
          <w:b w:val="0"/>
          <w:bCs/>
        </w:rPr>
        <w:t>sites</w:t>
      </w:r>
      <w:r w:rsidRPr="00C256D0">
        <w:rPr>
          <w:b w:val="0"/>
          <w:bCs/>
        </w:rPr>
        <w:t xml:space="preserve"> in </w:t>
      </w:r>
      <w:proofErr w:type="spellStart"/>
      <w:r w:rsidRPr="00C256D0">
        <w:rPr>
          <w:b w:val="0"/>
          <w:bCs/>
        </w:rPr>
        <w:t>Juam</w:t>
      </w:r>
      <w:proofErr w:type="spellEnd"/>
      <w:r w:rsidRPr="00C256D0">
        <w:rPr>
          <w:b w:val="0"/>
          <w:bCs/>
        </w:rPr>
        <w:t xml:space="preserve"> Lake and </w:t>
      </w:r>
      <w:proofErr w:type="spellStart"/>
      <w:r w:rsidRPr="00C256D0">
        <w:rPr>
          <w:b w:val="0"/>
          <w:bCs/>
        </w:rPr>
        <w:t>Tamjin</w:t>
      </w:r>
      <w:proofErr w:type="spellEnd"/>
      <w:r w:rsidRPr="00C256D0">
        <w:rPr>
          <w:b w:val="0"/>
          <w:bCs/>
        </w:rPr>
        <w:t xml:space="preserve"> Lake.</w:t>
      </w:r>
      <w:del w:id="573" w:author="Author" w:date="2023-03-17T07:19:00Z">
        <w:r w:rsidRPr="00C256D0">
          <w:rPr>
            <w:b w:val="0"/>
            <w:bCs/>
          </w:rPr>
          <w:delText xml:space="preserve"> </w:delText>
        </w:r>
      </w:del>
      <w:r w:rsidRPr="00C256D0">
        <w:rPr>
          <w:b w:val="0"/>
          <w:bCs/>
        </w:rPr>
        <w:t xml:space="preserve">  </w:t>
      </w:r>
    </w:p>
    <w:p w14:paraId="2F578DF1" w14:textId="77777777" w:rsidR="002D3E23" w:rsidRDefault="002D3E23" w:rsidP="002D3E23">
      <w:pPr>
        <w:pStyle w:val="MDPI21heading1"/>
        <w:rPr>
          <w:del w:id="574" w:author="Author" w:date="2023-03-17T07:19:00Z"/>
          <w:b w:val="0"/>
          <w:bCs/>
        </w:rPr>
      </w:pPr>
    </w:p>
    <w:tbl>
      <w:tblPr>
        <w:tblStyle w:val="4"/>
        <w:tblW w:w="7827" w:type="pct"/>
        <w:tblLook w:val="04A0" w:firstRow="1" w:lastRow="0" w:firstColumn="1" w:lastColumn="0" w:noHBand="0" w:noVBand="1"/>
        <w:tblPrChange w:id="575" w:author="User" w:date="2023-03-20T16:47:00Z">
          <w:tblPr>
            <w:tblStyle w:val="4"/>
            <w:tblW w:w="5000" w:type="pct"/>
            <w:tblLook w:val="04A0" w:firstRow="1" w:lastRow="0" w:firstColumn="1" w:lastColumn="0" w:noHBand="0" w:noVBand="1"/>
          </w:tblPr>
        </w:tblPrChange>
      </w:tblPr>
      <w:tblGrid>
        <w:gridCol w:w="5318"/>
        <w:gridCol w:w="936"/>
        <w:gridCol w:w="4387"/>
        <w:gridCol w:w="5742"/>
        <w:tblGridChange w:id="576">
          <w:tblGrid>
            <w:gridCol w:w="6197"/>
            <w:gridCol w:w="550"/>
            <w:gridCol w:w="1531"/>
            <w:gridCol w:w="2188"/>
            <w:gridCol w:w="3026"/>
          </w:tblGrid>
        </w:tblGridChange>
      </w:tblGrid>
      <w:tr w:rsidR="00712D54" w14:paraId="6EF0045D" w14:textId="77777777" w:rsidTr="00712D54">
        <w:trPr>
          <w:cnfStyle w:val="100000000000" w:firstRow="1" w:lastRow="0" w:firstColumn="0" w:lastColumn="0" w:oddVBand="0" w:evenVBand="0" w:oddHBand="0" w:evenHBand="0" w:firstRowFirstColumn="0" w:firstRowLastColumn="0" w:lastRowFirstColumn="0" w:lastRowLastColumn="0"/>
          <w:trPrChange w:id="577" w:author="User" w:date="2023-03-20T16:47:00Z">
            <w:trPr>
              <w:gridAfter w:val="0"/>
            </w:trPr>
          </w:trPrChange>
        </w:trPr>
        <w:tc>
          <w:tcPr>
            <w:cnfStyle w:val="001000000000" w:firstRow="0" w:lastRow="0" w:firstColumn="1" w:lastColumn="0" w:oddVBand="0" w:evenVBand="0" w:oddHBand="0" w:evenHBand="0" w:firstRowFirstColumn="0" w:firstRowLastColumn="0" w:lastRowFirstColumn="0" w:lastRowLastColumn="0"/>
            <w:tcW w:w="3248" w:type="pct"/>
            <w:gridSpan w:val="3"/>
            <w:tcPrChange w:id="578" w:author="User" w:date="2023-03-20T16:47:00Z">
              <w:tcPr>
                <w:tcW w:w="3231" w:type="pct"/>
              </w:tcPr>
            </w:tcPrChange>
          </w:tcPr>
          <w:p w14:paraId="325C76D4" w14:textId="3DE7AF6E" w:rsidR="00B26CDC" w:rsidRPr="009A0136" w:rsidRDefault="002D3E23">
            <w:pPr>
              <w:pStyle w:val="MDPI21heading1"/>
              <w:ind w:left="0"/>
              <w:jc w:val="both"/>
              <w:cnfStyle w:val="101000000000" w:firstRow="1" w:lastRow="0" w:firstColumn="1" w:lastColumn="0" w:oddVBand="0" w:evenVBand="0" w:oddHBand="0" w:evenHBand="0" w:firstRowFirstColumn="0" w:firstRowLastColumn="0" w:lastRowFirstColumn="0" w:lastRowLastColumn="0"/>
              <w:pPrChange w:id="579" w:author="Author" w:date="2023-03-17T07:19:00Z">
                <w:pPr>
                  <w:pStyle w:val="MDPI52figure"/>
                  <w:cnfStyle w:val="101000000000" w:firstRow="1" w:lastRow="0" w:firstColumn="1" w:lastColumn="0" w:oddVBand="0" w:evenVBand="0" w:oddHBand="0" w:evenHBand="0" w:firstRowFirstColumn="0" w:firstRowLastColumn="0" w:lastRowFirstColumn="0" w:lastRowLastColumn="0"/>
                </w:pPr>
              </w:pPrChange>
            </w:pPr>
            <w:del w:id="580" w:author="Author" w:date="2023-03-17T07:19:00Z">
              <w:r>
                <w:rPr>
                  <w:noProof/>
                  <w:lang w:eastAsia="ko-KR" w:bidi="ar-SA"/>
                </w:rPr>
                <w:drawing>
                  <wp:inline distT="0" distB="0" distL="0" distR="0" wp14:anchorId="42356033" wp14:editId="7C41EBB8">
                    <wp:extent cx="5126990" cy="3627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전라도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26990" cy="3627120"/>
                            </a:xfrm>
                            <a:prstGeom prst="rect">
                              <a:avLst/>
                            </a:prstGeom>
                          </pic:spPr>
                        </pic:pic>
                      </a:graphicData>
                    </a:graphic>
                  </wp:inline>
                </w:drawing>
              </w:r>
            </w:del>
            <w:ins w:id="581" w:author="Author" w:date="2023-03-17T07:19:00Z">
              <w:del w:id="582" w:author="HSY" w:date="2023-03-20T13:20:00Z">
                <w:r w:rsidR="00B26CDC" w:rsidDel="008F60DD">
                  <w:rPr>
                    <w:noProof/>
                    <w:lang w:eastAsia="ko-KR" w:bidi="ar-SA"/>
                  </w:rPr>
                  <w:drawing>
                    <wp:inline distT="0" distB="0" distL="0" distR="0" wp14:anchorId="17E3E6A8" wp14:editId="4B22398F">
                      <wp:extent cx="3053193" cy="2160000"/>
                      <wp:effectExtent l="0" t="0" r="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전라도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3193" cy="2160000"/>
                              </a:xfrm>
                              <a:prstGeom prst="rect">
                                <a:avLst/>
                              </a:prstGeom>
                            </pic:spPr>
                          </pic:pic>
                        </a:graphicData>
                      </a:graphic>
                    </wp:inline>
                  </w:drawing>
                </w:r>
              </w:del>
            </w:ins>
          </w:p>
        </w:tc>
        <w:tc>
          <w:tcPr>
            <w:tcW w:w="1752" w:type="pct"/>
            <w:cellIns w:id="583" w:author="Author" w:date="2023-03-17T07:19:00Z"/>
            <w:tcPrChange w:id="584" w:author="User" w:date="2023-03-20T16:47:00Z">
              <w:tcPr>
                <w:tcW w:w="1769" w:type="pct"/>
                <w:gridSpan w:val="3"/>
                <w:cellIns w:id="585" w:author="Author" w:date="2023-03-17T07:19:00Z"/>
              </w:tcPr>
            </w:tcPrChange>
          </w:tcPr>
          <w:p w14:paraId="20476B67" w14:textId="6E927E77" w:rsidR="00B26CDC" w:rsidRPr="008F60DD" w:rsidRDefault="00B26CDC" w:rsidP="008C2845">
            <w:pPr>
              <w:pStyle w:val="MDPI21heading1"/>
              <w:ind w:left="0"/>
              <w:cnfStyle w:val="100000000000" w:firstRow="1" w:lastRow="0" w:firstColumn="0" w:lastColumn="0" w:oddVBand="0" w:evenVBand="0" w:oddHBand="0" w:evenHBand="0" w:firstRowFirstColumn="0" w:firstRowLastColumn="0" w:lastRowFirstColumn="0" w:lastRowLastColumn="0"/>
              <w:rPr>
                <w:b/>
                <w:bCs w:val="0"/>
              </w:rPr>
            </w:pPr>
            <w:ins w:id="586" w:author="Author" w:date="2023-03-17T07:19:00Z">
              <w:del w:id="587" w:author="HSY" w:date="2023-03-20T13:20:00Z">
                <w:r w:rsidDel="008F60DD">
                  <w:rPr>
                    <w:noProof/>
                    <w:lang w:eastAsia="ko-KR" w:bidi="ar-SA"/>
                  </w:rPr>
                  <w:drawing>
                    <wp:inline distT="0" distB="0" distL="0" distR="0" wp14:anchorId="6E043283" wp14:editId="050A845C">
                      <wp:extent cx="3509372" cy="216000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호소 지도.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9372" cy="2160000"/>
                              </a:xfrm>
                              <a:prstGeom prst="rect">
                                <a:avLst/>
                              </a:prstGeom>
                            </pic:spPr>
                          </pic:pic>
                        </a:graphicData>
                      </a:graphic>
                    </wp:inline>
                  </w:drawing>
                </w:r>
              </w:del>
            </w:ins>
          </w:p>
        </w:tc>
      </w:tr>
      <w:tr w:rsidR="002B0E30" w14:paraId="0A42BF12" w14:textId="77777777" w:rsidTr="00712D54">
        <w:tblPrEx>
          <w:tblLayout w:type="fixed"/>
          <w:tblPrExChange w:id="588" w:author="User" w:date="2023-03-20T16:47:00Z">
            <w:tblPrEx>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PrEx>
          </w:tblPrExChange>
        </w:tblPrEx>
        <w:trPr>
          <w:gridAfter w:val="2"/>
          <w:wAfter w:w="3091" w:type="pct"/>
          <w:trHeight w:val="276"/>
          <w:del w:id="589" w:author="Author" w:date="2023-03-17T07:19:00Z"/>
          <w:trPrChange w:id="590" w:author="User" w:date="2023-03-20T16:47:00Z">
            <w:trPr>
              <w:gridAfter w:val="2"/>
              <w:trHeight w:val="276"/>
              <w:jc w:val="right"/>
            </w:trPr>
          </w:trPrChange>
        </w:trPr>
        <w:tc>
          <w:tcPr>
            <w:tcW w:w="6254" w:type="dxa"/>
            <w:gridSpan w:val="2"/>
            <w:tcPrChange w:id="591" w:author="User" w:date="2023-03-20T16:47:00Z">
              <w:tcPr>
                <w:tcW w:w="8278" w:type="dxa"/>
                <w:gridSpan w:val="3"/>
                <w:tcBorders>
                  <w:top w:val="nil"/>
                  <w:left w:val="nil"/>
                  <w:bottom w:val="nil"/>
                  <w:right w:val="nil"/>
                </w:tcBorders>
                <w:vAlign w:val="center"/>
              </w:tcPr>
            </w:tcPrChange>
          </w:tcPr>
          <w:p w14:paraId="7EF7FA1A" w14:textId="77777777" w:rsidR="002B0E30" w:rsidRDefault="00144DCA" w:rsidP="008D2765">
            <w:pPr>
              <w:pStyle w:val="MDPI52figure"/>
              <w:cnfStyle w:val="001000100000" w:firstRow="0" w:lastRow="0" w:firstColumn="1" w:lastColumn="0" w:oddVBand="0" w:evenVBand="0" w:oddHBand="1" w:evenHBand="0" w:firstRowFirstColumn="0" w:firstRowLastColumn="0" w:lastRowFirstColumn="0" w:lastRowLastColumn="0"/>
              <w:rPr>
                <w:del w:id="592" w:author="Author" w:date="2023-03-17T07:19:00Z"/>
              </w:rPr>
            </w:pPr>
            <w:del w:id="593" w:author="Author" w:date="2023-03-17T07:19:00Z">
              <w:r>
                <w:rPr>
                  <w:noProof/>
                  <w:lang w:eastAsia="ko-KR"/>
                </w:rPr>
                <w:drawing>
                  <wp:inline distT="0" distB="0" distL="0" distR="0" wp14:anchorId="3DA8C053" wp14:editId="0DE6FF21">
                    <wp:extent cx="5098694" cy="3138220"/>
                    <wp:effectExtent l="0" t="0" r="698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호소 지도.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2798" cy="3146901"/>
                            </a:xfrm>
                            <a:prstGeom prst="rect">
                              <a:avLst/>
                            </a:prstGeom>
                          </pic:spPr>
                        </pic:pic>
                      </a:graphicData>
                    </a:graphic>
                  </wp:inline>
                </w:drawing>
              </w:r>
            </w:del>
          </w:p>
        </w:tc>
      </w:tr>
      <w:tr w:rsidR="00712D54" w14:paraId="295895A3" w14:textId="77777777" w:rsidTr="00712D54">
        <w:tblPrEx>
          <w:tblPrExChange w:id="594" w:author="User" w:date="2023-03-20T16:47:00Z">
            <w:tblPrEx>
              <w:tblW w:w="6704" w:type="pct"/>
            </w:tblPrEx>
          </w:tblPrExChange>
        </w:tblPrEx>
        <w:trPr>
          <w:gridAfter w:val="1"/>
          <w:cnfStyle w:val="000000100000" w:firstRow="0" w:lastRow="0" w:firstColumn="0" w:lastColumn="0" w:oddVBand="0" w:evenVBand="0" w:oddHBand="1" w:evenHBand="0" w:firstRowFirstColumn="0" w:firstRowLastColumn="0" w:lastRowFirstColumn="0" w:lastRowLastColumn="0"/>
          <w:wAfter w:w="1782" w:type="pct"/>
          <w:ins w:id="595" w:author="HSY" w:date="2023-03-20T13:24:00Z"/>
          <w:trPrChange w:id="596" w:author="User" w:date="2023-03-20T16:47:00Z">
            <w:trPr>
              <w:wAfter w:w="193" w:type="pct"/>
            </w:trPr>
          </w:trPrChange>
        </w:trPr>
        <w:tc>
          <w:tcPr>
            <w:cnfStyle w:val="001000000000" w:firstRow="0" w:lastRow="0" w:firstColumn="1" w:lastColumn="0" w:oddVBand="0" w:evenVBand="0" w:oddHBand="0" w:evenHBand="0" w:firstRowFirstColumn="0" w:firstRowLastColumn="0" w:lastRowFirstColumn="0" w:lastRowLastColumn="0"/>
            <w:tcW w:w="1609" w:type="pct"/>
            <w:tcPrChange w:id="597" w:author="User" w:date="2023-03-20T16:47:00Z">
              <w:tcPr>
                <w:tcW w:w="2404" w:type="pct"/>
                <w:gridSpan w:val="2"/>
              </w:tcPr>
            </w:tcPrChange>
          </w:tcPr>
          <w:p w14:paraId="5582967F" w14:textId="5DB9E2C1" w:rsidR="008F60DD" w:rsidRDefault="008F60DD" w:rsidP="008F60DD">
            <w:pPr>
              <w:pStyle w:val="MDPI51figurecaption"/>
              <w:ind w:left="0"/>
              <w:jc w:val="left"/>
              <w:cnfStyle w:val="001000100000" w:firstRow="0" w:lastRow="0" w:firstColumn="1" w:lastColumn="0" w:oddVBand="0" w:evenVBand="0" w:oddHBand="1" w:evenHBand="0" w:firstRowFirstColumn="0" w:firstRowLastColumn="0" w:lastRowFirstColumn="0" w:lastRowLastColumn="0"/>
              <w:rPr>
                <w:ins w:id="598" w:author="HSY" w:date="2023-03-20T13:24:00Z"/>
                <w:b w:val="0"/>
                <w:bCs w:val="0"/>
                <w:highlight w:val="yellow"/>
              </w:rPr>
            </w:pPr>
            <w:ins w:id="599" w:author="HSY" w:date="2023-03-20T13:25:00Z">
              <w:del w:id="600" w:author="User" w:date="2023-03-20T16:44:00Z">
                <w:r w:rsidDel="006C1A27">
                  <w:rPr>
                    <w:noProof/>
                    <w:lang w:eastAsia="ko-KR" w:bidi="ar-SA"/>
                  </w:rPr>
                  <w:lastRenderedPageBreak/>
                  <w:drawing>
                    <wp:inline distT="0" distB="0" distL="0" distR="0" wp14:anchorId="2B862385" wp14:editId="26CBFB7B">
                      <wp:extent cx="3240000" cy="2292085"/>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p1.png"/>
                              <pic:cNvPicPr/>
                            </pic:nvPicPr>
                            <pic:blipFill>
                              <a:blip r:embed="rId15">
                                <a:extLst>
                                  <a:ext uri="{28A0092B-C50C-407E-A947-70E740481C1C}">
                                    <a14:useLocalDpi xmlns:a14="http://schemas.microsoft.com/office/drawing/2010/main" val="0"/>
                                  </a:ext>
                                </a:extLst>
                              </a:blip>
                              <a:stretch>
                                <a:fillRect/>
                              </a:stretch>
                            </pic:blipFill>
                            <pic:spPr>
                              <a:xfrm>
                                <a:off x="0" y="0"/>
                                <a:ext cx="3240000" cy="2292085"/>
                              </a:xfrm>
                              <a:prstGeom prst="rect">
                                <a:avLst/>
                              </a:prstGeom>
                            </pic:spPr>
                          </pic:pic>
                        </a:graphicData>
                      </a:graphic>
                    </wp:inline>
                  </w:drawing>
                </w:r>
              </w:del>
            </w:ins>
            <w:ins w:id="601" w:author="User" w:date="2023-03-20T16:44:00Z">
              <w:r w:rsidR="006C1A27">
                <w:rPr>
                  <w:noProof/>
                </w:rPr>
                <w:drawing>
                  <wp:inline distT="0" distB="0" distL="0" distR="0" wp14:anchorId="3F3CFA8D" wp14:editId="371DDB06">
                    <wp:extent cx="3240000" cy="229208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16"/>
                            <a:stretch>
                              <a:fillRect/>
                            </a:stretch>
                          </pic:blipFill>
                          <pic:spPr>
                            <a:xfrm>
                              <a:off x="0" y="0"/>
                              <a:ext cx="3240000" cy="2292085"/>
                            </a:xfrm>
                            <a:prstGeom prst="rect">
                              <a:avLst/>
                            </a:prstGeom>
                          </pic:spPr>
                        </pic:pic>
                      </a:graphicData>
                    </a:graphic>
                  </wp:inline>
                </w:drawing>
              </w:r>
            </w:ins>
          </w:p>
        </w:tc>
        <w:tc>
          <w:tcPr>
            <w:tcW w:w="1609" w:type="pct"/>
            <w:gridSpan w:val="2"/>
            <w:tcPrChange w:id="602" w:author="User" w:date="2023-03-20T16:47:00Z">
              <w:tcPr>
                <w:tcW w:w="2404" w:type="pct"/>
                <w:gridSpan w:val="3"/>
              </w:tcPr>
            </w:tcPrChange>
          </w:tcPr>
          <w:p w14:paraId="0DD46CA4" w14:textId="3ECE309C" w:rsidR="008F60DD" w:rsidRDefault="008F60DD" w:rsidP="008F60DD">
            <w:pPr>
              <w:pStyle w:val="MDPI51figurecaption"/>
              <w:ind w:left="0"/>
              <w:jc w:val="left"/>
              <w:cnfStyle w:val="000000100000" w:firstRow="0" w:lastRow="0" w:firstColumn="0" w:lastColumn="0" w:oddVBand="0" w:evenVBand="0" w:oddHBand="1" w:evenHBand="0" w:firstRowFirstColumn="0" w:firstRowLastColumn="0" w:lastRowFirstColumn="0" w:lastRowLastColumn="0"/>
              <w:rPr>
                <w:ins w:id="603" w:author="HSY" w:date="2023-03-20T13:24:00Z"/>
                <w:b/>
                <w:bCs/>
                <w:highlight w:val="yellow"/>
              </w:rPr>
            </w:pPr>
            <w:ins w:id="604" w:author="HSY" w:date="2023-03-20T13:25:00Z">
              <w:r>
                <w:rPr>
                  <w:b/>
                  <w:bCs/>
                  <w:noProof/>
                  <w:lang w:eastAsia="ko-KR" w:bidi="ar-SA"/>
                </w:rPr>
                <w:drawing>
                  <wp:inline distT="0" distB="0" distL="0" distR="0" wp14:anchorId="072B9FF3" wp14:editId="3F7E3711">
                    <wp:extent cx="3240000" cy="2292085"/>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2.png"/>
                            <pic:cNvPicPr/>
                          </pic:nvPicPr>
                          <pic:blipFill>
                            <a:blip r:embed="rId17">
                              <a:extLst>
                                <a:ext uri="{28A0092B-C50C-407E-A947-70E740481C1C}">
                                  <a14:useLocalDpi xmlns:a14="http://schemas.microsoft.com/office/drawing/2010/main" val="0"/>
                                </a:ext>
                              </a:extLst>
                            </a:blip>
                            <a:stretch>
                              <a:fillRect/>
                            </a:stretch>
                          </pic:blipFill>
                          <pic:spPr>
                            <a:xfrm>
                              <a:off x="0" y="0"/>
                              <a:ext cx="3240000" cy="2292085"/>
                            </a:xfrm>
                            <a:prstGeom prst="rect">
                              <a:avLst/>
                            </a:prstGeom>
                          </pic:spPr>
                        </pic:pic>
                      </a:graphicData>
                    </a:graphic>
                  </wp:inline>
                </w:drawing>
              </w:r>
            </w:ins>
          </w:p>
        </w:tc>
      </w:tr>
    </w:tbl>
    <w:p w14:paraId="7CCC05C8" w14:textId="77777777" w:rsidR="008F60DD" w:rsidRDefault="008F60DD">
      <w:pPr>
        <w:pStyle w:val="MDPI51figurecaption"/>
        <w:ind w:left="0"/>
        <w:jc w:val="left"/>
        <w:rPr>
          <w:ins w:id="605" w:author="HSY" w:date="2023-03-20T13:23:00Z"/>
          <w:b/>
          <w:bCs/>
          <w:highlight w:val="yellow"/>
        </w:rPr>
        <w:pPrChange w:id="606" w:author="HSY" w:date="2023-03-20T13:23:00Z">
          <w:pPr>
            <w:pStyle w:val="MDPI51figurecaption"/>
          </w:pPr>
        </w:pPrChange>
      </w:pPr>
    </w:p>
    <w:p w14:paraId="5276778E" w14:textId="1118BB09" w:rsidR="00BE5B92" w:rsidRDefault="00BE5B92" w:rsidP="008D2765">
      <w:pPr>
        <w:pStyle w:val="MDPI51figurecaption"/>
      </w:pPr>
      <w:commentRangeStart w:id="607"/>
      <w:commentRangeStart w:id="608"/>
      <w:r w:rsidRPr="008F60DD">
        <w:rPr>
          <w:b/>
          <w:bCs/>
          <w:highlight w:val="cyan"/>
          <w:rPrChange w:id="609" w:author="HSY" w:date="2023-03-20T13:26:00Z">
            <w:rPr>
              <w:b/>
              <w:bCs/>
            </w:rPr>
          </w:rPrChange>
        </w:rPr>
        <w:t>Fig</w:t>
      </w:r>
      <w:r w:rsidR="008D2765" w:rsidRPr="008F60DD">
        <w:rPr>
          <w:b/>
          <w:bCs/>
          <w:highlight w:val="cyan"/>
          <w:rPrChange w:id="610" w:author="HSY" w:date="2023-03-20T13:26:00Z">
            <w:rPr>
              <w:b/>
              <w:bCs/>
            </w:rPr>
          </w:rPrChange>
        </w:rPr>
        <w:t>ure</w:t>
      </w:r>
      <w:r w:rsidRPr="008F60DD">
        <w:rPr>
          <w:b/>
          <w:bCs/>
          <w:highlight w:val="cyan"/>
          <w:rPrChange w:id="611" w:author="HSY" w:date="2023-03-20T13:26:00Z">
            <w:rPr>
              <w:b/>
              <w:bCs/>
            </w:rPr>
          </w:rPrChange>
        </w:rPr>
        <w:t xml:space="preserve"> 1.</w:t>
      </w:r>
      <w:r w:rsidRPr="008F60DD">
        <w:rPr>
          <w:highlight w:val="cyan"/>
          <w:rPrChange w:id="612" w:author="HSY" w:date="2023-03-20T13:26:00Z">
            <w:rPr/>
          </w:rPrChange>
        </w:rPr>
        <w:t xml:space="preserve"> </w:t>
      </w:r>
      <w:commentRangeStart w:id="613"/>
      <w:commentRangeEnd w:id="613"/>
      <w:commentRangeEnd w:id="607"/>
      <w:del w:id="614" w:author="Author" w:date="2023-03-17T07:19:00Z">
        <w:r w:rsidR="00E113D5" w:rsidRPr="008F60DD">
          <w:rPr>
            <w:rStyle w:val="ab"/>
            <w:rFonts w:eastAsia="SimSun"/>
            <w:noProof/>
            <w:highlight w:val="cyan"/>
            <w:lang w:eastAsia="zh-CN" w:bidi="ar-SA"/>
            <w:rPrChange w:id="615" w:author="HSY" w:date="2023-03-20T13:26:00Z">
              <w:rPr>
                <w:rStyle w:val="ab"/>
                <w:rFonts w:eastAsia="SimSun"/>
                <w:noProof/>
                <w:lang w:eastAsia="zh-CN" w:bidi="ar-SA"/>
              </w:rPr>
            </w:rPrChange>
          </w:rPr>
          <w:commentReference w:id="613"/>
        </w:r>
        <w:r w:rsidRPr="008F60DD">
          <w:rPr>
            <w:highlight w:val="cyan"/>
            <w:rPrChange w:id="616" w:author="HSY" w:date="2023-03-20T13:26:00Z">
              <w:rPr/>
            </w:rPrChange>
          </w:rPr>
          <w:delText>Sampling site</w:delText>
        </w:r>
      </w:del>
      <w:ins w:id="617" w:author="Author" w:date="2023-03-17T07:19:00Z">
        <w:r w:rsidR="00E113D5" w:rsidRPr="008F60DD">
          <w:rPr>
            <w:rStyle w:val="ab"/>
            <w:rFonts w:eastAsia="SimSun"/>
            <w:noProof/>
            <w:highlight w:val="cyan"/>
            <w:lang w:eastAsia="zh-CN" w:bidi="ar-SA"/>
            <w:rPrChange w:id="618" w:author="HSY" w:date="2023-03-20T13:26:00Z">
              <w:rPr>
                <w:rStyle w:val="ab"/>
                <w:rFonts w:eastAsia="SimSun"/>
                <w:noProof/>
                <w:lang w:eastAsia="zh-CN" w:bidi="ar-SA"/>
              </w:rPr>
            </w:rPrChange>
          </w:rPr>
          <w:commentReference w:id="607"/>
        </w:r>
        <w:commentRangeEnd w:id="608"/>
        <w:r w:rsidR="002701D0" w:rsidRPr="008F60DD">
          <w:rPr>
            <w:rStyle w:val="ab"/>
            <w:rFonts w:eastAsia="SimSun"/>
            <w:noProof/>
            <w:highlight w:val="cyan"/>
            <w:lang w:eastAsia="zh-CN" w:bidi="ar-SA"/>
            <w:rPrChange w:id="619" w:author="HSY" w:date="2023-03-20T13:26:00Z">
              <w:rPr>
                <w:rStyle w:val="ab"/>
                <w:rFonts w:eastAsia="SimSun"/>
                <w:noProof/>
                <w:lang w:eastAsia="zh-CN" w:bidi="ar-SA"/>
              </w:rPr>
            </w:rPrChange>
          </w:rPr>
          <w:commentReference w:id="608"/>
        </w:r>
        <w:r w:rsidR="00990184" w:rsidRPr="008F60DD">
          <w:rPr>
            <w:highlight w:val="cyan"/>
            <w:rPrChange w:id="620" w:author="HSY" w:date="2023-03-20T13:26:00Z">
              <w:rPr/>
            </w:rPrChange>
          </w:rPr>
          <w:t>S</w:t>
        </w:r>
      </w:ins>
      <w:ins w:id="621" w:author="HSY" w:date="2023-03-18T01:22:00Z">
        <w:r w:rsidR="00770F18" w:rsidRPr="008F60DD">
          <w:rPr>
            <w:highlight w:val="cyan"/>
            <w:rPrChange w:id="622" w:author="HSY" w:date="2023-03-20T13:26:00Z">
              <w:rPr/>
            </w:rPrChange>
          </w:rPr>
          <w:t>ampling</w:t>
        </w:r>
      </w:ins>
      <w:ins w:id="623" w:author="Author" w:date="2023-03-17T07:19:00Z">
        <w:del w:id="624" w:author="HSY" w:date="2023-03-18T01:22:00Z">
          <w:r w:rsidR="00990184" w:rsidRPr="008F60DD" w:rsidDel="00770F18">
            <w:rPr>
              <w:highlight w:val="cyan"/>
              <w:rPrChange w:id="625" w:author="HSY" w:date="2023-03-20T13:26:00Z">
                <w:rPr/>
              </w:rPrChange>
            </w:rPr>
            <w:delText>urvey</w:delText>
          </w:r>
        </w:del>
        <w:r w:rsidRPr="008F60DD">
          <w:rPr>
            <w:highlight w:val="cyan"/>
            <w:rPrChange w:id="626" w:author="HSY" w:date="2023-03-20T13:26:00Z">
              <w:rPr/>
            </w:rPrChange>
          </w:rPr>
          <w:t xml:space="preserve"> site</w:t>
        </w:r>
        <w:r w:rsidR="00EA40B2" w:rsidRPr="008F60DD">
          <w:rPr>
            <w:highlight w:val="cyan"/>
            <w:rPrChange w:id="627" w:author="HSY" w:date="2023-03-20T13:26:00Z">
              <w:rPr/>
            </w:rPrChange>
          </w:rPr>
          <w:t>s</w:t>
        </w:r>
      </w:ins>
      <w:r w:rsidRPr="008F60DD">
        <w:rPr>
          <w:highlight w:val="cyan"/>
          <w:rPrChange w:id="628" w:author="HSY" w:date="2023-03-20T13:26:00Z">
            <w:rPr/>
          </w:rPrChange>
        </w:rPr>
        <w:t xml:space="preserve"> in the </w:t>
      </w:r>
      <w:proofErr w:type="spellStart"/>
      <w:r w:rsidRPr="008F60DD">
        <w:rPr>
          <w:highlight w:val="cyan"/>
          <w:rPrChange w:id="629" w:author="HSY" w:date="2023-03-20T13:26:00Z">
            <w:rPr/>
          </w:rPrChange>
        </w:rPr>
        <w:t>Juam</w:t>
      </w:r>
      <w:proofErr w:type="spellEnd"/>
      <w:r w:rsidRPr="008F60DD">
        <w:rPr>
          <w:highlight w:val="cyan"/>
          <w:rPrChange w:id="630" w:author="HSY" w:date="2023-03-20T13:26:00Z">
            <w:rPr/>
          </w:rPrChange>
        </w:rPr>
        <w:t xml:space="preserve"> </w:t>
      </w:r>
      <w:del w:id="631" w:author="Author" w:date="2023-03-17T07:19:00Z">
        <w:r w:rsidRPr="008F60DD">
          <w:rPr>
            <w:highlight w:val="cyan"/>
            <w:rPrChange w:id="632" w:author="HSY" w:date="2023-03-20T13:26:00Z">
              <w:rPr/>
            </w:rPrChange>
          </w:rPr>
          <w:delText>lake</w:delText>
        </w:r>
      </w:del>
      <w:ins w:id="633" w:author="Author" w:date="2023-03-17T07:19:00Z">
        <w:r w:rsidR="00EA40B2" w:rsidRPr="008F60DD">
          <w:rPr>
            <w:highlight w:val="cyan"/>
            <w:rPrChange w:id="634" w:author="HSY" w:date="2023-03-20T13:26:00Z">
              <w:rPr/>
            </w:rPrChange>
          </w:rPr>
          <w:t>L</w:t>
        </w:r>
        <w:r w:rsidRPr="008F60DD">
          <w:rPr>
            <w:highlight w:val="cyan"/>
            <w:rPrChange w:id="635" w:author="HSY" w:date="2023-03-20T13:26:00Z">
              <w:rPr/>
            </w:rPrChange>
          </w:rPr>
          <w:t>ake</w:t>
        </w:r>
      </w:ins>
      <w:r w:rsidRPr="008F60DD">
        <w:rPr>
          <w:highlight w:val="cyan"/>
          <w:rPrChange w:id="636" w:author="HSY" w:date="2023-03-20T13:26:00Z">
            <w:rPr/>
          </w:rPrChange>
        </w:rPr>
        <w:t xml:space="preserve"> and </w:t>
      </w:r>
      <w:proofErr w:type="spellStart"/>
      <w:r w:rsidRPr="008F60DD">
        <w:rPr>
          <w:highlight w:val="cyan"/>
          <w:rPrChange w:id="637" w:author="HSY" w:date="2023-03-20T13:26:00Z">
            <w:rPr/>
          </w:rPrChange>
        </w:rPr>
        <w:t>Tamjin</w:t>
      </w:r>
      <w:proofErr w:type="spellEnd"/>
      <w:r w:rsidRPr="008F60DD">
        <w:rPr>
          <w:highlight w:val="cyan"/>
          <w:rPrChange w:id="638" w:author="HSY" w:date="2023-03-20T13:26:00Z">
            <w:rPr/>
          </w:rPrChange>
        </w:rPr>
        <w:t xml:space="preserve"> </w:t>
      </w:r>
      <w:del w:id="639" w:author="Author" w:date="2023-03-17T07:19:00Z">
        <w:r w:rsidRPr="008F60DD">
          <w:rPr>
            <w:highlight w:val="cyan"/>
            <w:rPrChange w:id="640" w:author="HSY" w:date="2023-03-20T13:26:00Z">
              <w:rPr/>
            </w:rPrChange>
          </w:rPr>
          <w:delText>lake</w:delText>
        </w:r>
      </w:del>
      <w:ins w:id="641" w:author="Author" w:date="2023-03-17T07:19:00Z">
        <w:r w:rsidR="00EA40B2" w:rsidRPr="008F60DD">
          <w:rPr>
            <w:highlight w:val="cyan"/>
            <w:rPrChange w:id="642" w:author="HSY" w:date="2023-03-20T13:26:00Z">
              <w:rPr/>
            </w:rPrChange>
          </w:rPr>
          <w:t>L</w:t>
        </w:r>
        <w:r w:rsidRPr="008F60DD">
          <w:rPr>
            <w:highlight w:val="cyan"/>
            <w:rPrChange w:id="643" w:author="HSY" w:date="2023-03-20T13:26:00Z">
              <w:rPr/>
            </w:rPrChange>
          </w:rPr>
          <w:t>ake</w:t>
        </w:r>
      </w:ins>
      <w:r w:rsidR="00DE5837" w:rsidRPr="008F60DD">
        <w:rPr>
          <w:highlight w:val="cyan"/>
          <w:rPrChange w:id="644" w:author="HSY" w:date="2023-03-20T13:26:00Z">
            <w:rPr/>
          </w:rPrChange>
        </w:rPr>
        <w:t>.</w:t>
      </w:r>
      <w:r w:rsidR="00DE5837">
        <w:t xml:space="preserve"> </w:t>
      </w:r>
    </w:p>
    <w:p w14:paraId="245A5C08" w14:textId="7B5D90B6" w:rsidR="002E09D0" w:rsidRDefault="002E09D0" w:rsidP="002E09D0">
      <w:pPr>
        <w:pStyle w:val="MDPI22heading2"/>
      </w:pPr>
      <w:r w:rsidRPr="002E09D0">
        <w:t>2.</w:t>
      </w:r>
      <w:r>
        <w:t>2</w:t>
      </w:r>
      <w:r w:rsidRPr="002E09D0">
        <w:t xml:space="preserve">. </w:t>
      </w:r>
      <w:r>
        <w:t>Data Collection</w:t>
      </w:r>
    </w:p>
    <w:p w14:paraId="4D76811F" w14:textId="7246058F" w:rsidR="00A5499F" w:rsidRPr="00474228" w:rsidDel="001D5383" w:rsidRDefault="002E09D0" w:rsidP="00474228">
      <w:pPr>
        <w:pStyle w:val="MDPI31text"/>
        <w:rPr>
          <w:del w:id="645" w:author="HSY" w:date="2023-03-20T13:27:00Z"/>
          <w:rFonts w:eastAsia="한양신명조"/>
        </w:rPr>
      </w:pPr>
      <w:del w:id="646" w:author="Author" w:date="2023-03-17T07:19:00Z">
        <w:r w:rsidRPr="00474228">
          <w:delText xml:space="preserve">  For</w:delText>
        </w:r>
      </w:del>
      <w:ins w:id="647" w:author="Author" w:date="2023-03-17T07:19:00Z">
        <w:r w:rsidR="00C96970">
          <w:t>To conduct a comprehensive</w:t>
        </w:r>
      </w:ins>
      <w:r w:rsidR="00C96970">
        <w:t xml:space="preserve"> analysis</w:t>
      </w:r>
      <w:r w:rsidRPr="00474228">
        <w:t xml:space="preserve">, we collected and organized </w:t>
      </w:r>
      <w:del w:id="648" w:author="Author" w:date="2023-03-17T07:19:00Z">
        <w:r w:rsidRPr="00474228">
          <w:delText xml:space="preserve">data needed to comprehensively analyze </w:delText>
        </w:r>
      </w:del>
      <w:r w:rsidRPr="00474228">
        <w:t>hydraulic</w:t>
      </w:r>
      <w:del w:id="649" w:author="Author" w:date="2023-03-17T07:19:00Z">
        <w:r w:rsidRPr="00474228">
          <w:delText xml:space="preserve"> and </w:delText>
        </w:r>
      </w:del>
      <w:ins w:id="650" w:author="Author" w:date="2023-03-17T07:19:00Z">
        <w:r w:rsidR="007D548E">
          <w:t>/</w:t>
        </w:r>
      </w:ins>
      <w:r w:rsidRPr="00474228">
        <w:t xml:space="preserve">hydrological data, algae alert system data, and water quality monitoring network data </w:t>
      </w:r>
      <w:ins w:id="651" w:author="Author" w:date="2023-03-17T07:19:00Z">
        <w:r w:rsidR="001B30CA">
          <w:t xml:space="preserve">from the </w:t>
        </w:r>
        <w:r w:rsidR="00990184">
          <w:t>survey</w:t>
        </w:r>
        <w:r w:rsidR="006C77C3">
          <w:t xml:space="preserve"> site</w:t>
        </w:r>
        <w:r w:rsidR="001B30CA">
          <w:t xml:space="preserve">s. These data were </w:t>
        </w:r>
      </w:ins>
      <w:r w:rsidRPr="00474228">
        <w:t xml:space="preserve">measured at </w:t>
      </w:r>
      <w:del w:id="652" w:author="Author" w:date="2023-03-17T07:19:00Z">
        <w:r w:rsidRPr="00474228">
          <w:delText>7</w:delText>
        </w:r>
      </w:del>
      <w:ins w:id="653" w:author="Author" w:date="2023-03-17T07:19:00Z">
        <w:r w:rsidR="001B30CA">
          <w:t>seven</w:t>
        </w:r>
      </w:ins>
      <w:r w:rsidRPr="00474228">
        <w:t>-day intervals from January 2017 to December 2022</w:t>
      </w:r>
      <w:r w:rsidR="00E50420">
        <w:t xml:space="preserve"> </w:t>
      </w:r>
      <w:del w:id="654" w:author="Author" w:date="2023-03-17T07:19:00Z">
        <w:r w:rsidRPr="00474228">
          <w:delText>in the survey sites by</w:delText>
        </w:r>
      </w:del>
      <w:ins w:id="655" w:author="Author" w:date="2023-03-17T07:19:00Z">
        <w:r w:rsidR="00E50420">
          <w:t>and were obtained through</w:t>
        </w:r>
      </w:ins>
      <w:r w:rsidR="00E50420">
        <w:t xml:space="preserve"> the </w:t>
      </w:r>
      <w:r w:rsidRPr="00474228">
        <w:t xml:space="preserve">NIER Water Environment Information System. </w:t>
      </w:r>
      <w:commentRangeStart w:id="656"/>
      <w:ins w:id="657" w:author="Author" w:date="2023-03-17T07:19:00Z">
        <w:r w:rsidR="002C7B0D" w:rsidRPr="00C52C6A">
          <w:rPr>
            <w:color w:val="000000" w:themeColor="text1"/>
            <w:highlight w:val="cyan"/>
            <w:rPrChange w:id="658" w:author="HSY" w:date="2023-03-17T23:51:00Z">
              <w:rPr>
                <w:color w:val="0070C0"/>
              </w:rPr>
            </w:rPrChange>
          </w:rPr>
          <w:t xml:space="preserve">The number of observations for each </w:t>
        </w:r>
      </w:ins>
      <w:ins w:id="659" w:author="HSY" w:date="2023-03-18T01:22:00Z">
        <w:r w:rsidR="00770F18">
          <w:rPr>
            <w:color w:val="000000" w:themeColor="text1"/>
            <w:highlight w:val="cyan"/>
          </w:rPr>
          <w:t>sampling</w:t>
        </w:r>
      </w:ins>
      <w:ins w:id="660" w:author="Author" w:date="2023-03-17T07:19:00Z">
        <w:del w:id="661" w:author="HSY" w:date="2023-03-18T01:22:00Z">
          <w:r w:rsidR="00882837" w:rsidRPr="00C52C6A" w:rsidDel="00770F18">
            <w:rPr>
              <w:color w:val="000000" w:themeColor="text1"/>
              <w:highlight w:val="cyan"/>
              <w:rPrChange w:id="662" w:author="HSY" w:date="2023-03-17T23:51:00Z">
                <w:rPr>
                  <w:color w:val="0070C0"/>
                </w:rPr>
              </w:rPrChange>
            </w:rPr>
            <w:delText>monitoring</w:delText>
          </w:r>
        </w:del>
        <w:r w:rsidR="002C7B0D" w:rsidRPr="00C52C6A">
          <w:rPr>
            <w:color w:val="000000" w:themeColor="text1"/>
            <w:highlight w:val="cyan"/>
            <w:rPrChange w:id="663" w:author="HSY" w:date="2023-03-17T23:51:00Z">
              <w:rPr>
                <w:color w:val="0070C0"/>
              </w:rPr>
            </w:rPrChange>
          </w:rPr>
          <w:t xml:space="preserve"> site is as follows: In </w:t>
        </w:r>
        <w:proofErr w:type="spellStart"/>
        <w:r w:rsidR="002C7B0D" w:rsidRPr="00C52C6A">
          <w:rPr>
            <w:color w:val="000000" w:themeColor="text1"/>
            <w:highlight w:val="cyan"/>
            <w:rPrChange w:id="664" w:author="HSY" w:date="2023-03-17T23:51:00Z">
              <w:rPr>
                <w:color w:val="0070C0"/>
              </w:rPr>
            </w:rPrChange>
          </w:rPr>
          <w:t>Juam</w:t>
        </w:r>
        <w:proofErr w:type="spellEnd"/>
        <w:r w:rsidR="002C7B0D" w:rsidRPr="00C52C6A">
          <w:rPr>
            <w:color w:val="000000" w:themeColor="text1"/>
            <w:highlight w:val="cyan"/>
            <w:rPrChange w:id="665" w:author="HSY" w:date="2023-03-17T23:51:00Z">
              <w:rPr>
                <w:color w:val="0070C0"/>
              </w:rPr>
            </w:rPrChange>
          </w:rPr>
          <w:t xml:space="preserve"> Lake, there are 307 observations at both the dam front (J1) and </w:t>
        </w:r>
        <w:proofErr w:type="spellStart"/>
        <w:r w:rsidR="002C7B0D" w:rsidRPr="00C52C6A">
          <w:rPr>
            <w:color w:val="000000" w:themeColor="text1"/>
            <w:highlight w:val="cyan"/>
            <w:rPrChange w:id="666" w:author="HSY" w:date="2023-03-17T23:51:00Z">
              <w:rPr>
                <w:color w:val="0070C0"/>
              </w:rPr>
            </w:rPrChange>
          </w:rPr>
          <w:t>Shinpyeong</w:t>
        </w:r>
        <w:proofErr w:type="spellEnd"/>
        <w:r w:rsidR="002C7B0D" w:rsidRPr="00C52C6A">
          <w:rPr>
            <w:color w:val="000000" w:themeColor="text1"/>
            <w:highlight w:val="cyan"/>
            <w:rPrChange w:id="667" w:author="HSY" w:date="2023-03-17T23:51:00Z">
              <w:rPr>
                <w:color w:val="0070C0"/>
              </w:rPr>
            </w:rPrChange>
          </w:rPr>
          <w:t xml:space="preserve"> Bridge (J2) sites. In </w:t>
        </w:r>
        <w:proofErr w:type="spellStart"/>
        <w:r w:rsidR="002C7B0D" w:rsidRPr="00C52C6A">
          <w:rPr>
            <w:color w:val="000000" w:themeColor="text1"/>
            <w:highlight w:val="cyan"/>
            <w:rPrChange w:id="668" w:author="HSY" w:date="2023-03-17T23:51:00Z">
              <w:rPr>
                <w:color w:val="0070C0"/>
              </w:rPr>
            </w:rPrChange>
          </w:rPr>
          <w:t>Tamjin</w:t>
        </w:r>
        <w:proofErr w:type="spellEnd"/>
        <w:r w:rsidR="002C7B0D" w:rsidRPr="00C52C6A">
          <w:rPr>
            <w:color w:val="000000" w:themeColor="text1"/>
            <w:highlight w:val="cyan"/>
            <w:rPrChange w:id="669" w:author="HSY" w:date="2023-03-17T23:51:00Z">
              <w:rPr>
                <w:color w:val="0070C0"/>
              </w:rPr>
            </w:rPrChange>
          </w:rPr>
          <w:t xml:space="preserve"> Lake, the dam front (T1) and Yuchi Stream Confluence (T2) sites each have 304 observations. Overall, this study includes a total of 1,222 observations. </w:t>
        </w:r>
        <w:commentRangeEnd w:id="656"/>
        <w:r w:rsidR="002C7B0D" w:rsidRPr="00C52C6A">
          <w:rPr>
            <w:rStyle w:val="ab"/>
            <w:noProof/>
            <w:color w:val="000000" w:themeColor="text1"/>
            <w:highlight w:val="cyan"/>
            <w:rPrChange w:id="670" w:author="HSY" w:date="2023-03-17T23:51:00Z">
              <w:rPr>
                <w:rStyle w:val="ab"/>
                <w:noProof/>
              </w:rPr>
            </w:rPrChange>
          </w:rPr>
          <w:commentReference w:id="656"/>
        </w:r>
      </w:ins>
      <w:r w:rsidRPr="00C52C6A">
        <w:rPr>
          <w:highlight w:val="cyan"/>
          <w:rPrChange w:id="671" w:author="HSY" w:date="2023-03-17T23:52:00Z">
            <w:rPr/>
          </w:rPrChange>
        </w:rPr>
        <w:t xml:space="preserve">Tables 1 </w:t>
      </w:r>
      <w:del w:id="672" w:author="HSY" w:date="2023-03-17T23:50:00Z">
        <w:r w:rsidRPr="00C52C6A" w:rsidDel="00C52C6A">
          <w:rPr>
            <w:strike/>
            <w:color w:val="FF0000"/>
            <w:highlight w:val="cyan"/>
            <w:rPrChange w:id="673" w:author="HSY" w:date="2023-03-17T23:52:00Z">
              <w:rPr/>
            </w:rPrChange>
          </w:rPr>
          <w:delText>and 2</w:delText>
        </w:r>
        <w:r w:rsidRPr="00C52C6A" w:rsidDel="00C52C6A">
          <w:rPr>
            <w:color w:val="FF0000"/>
            <w:highlight w:val="cyan"/>
            <w:rPrChange w:id="674" w:author="HSY" w:date="2023-03-17T23:52:00Z">
              <w:rPr/>
            </w:rPrChange>
          </w:rPr>
          <w:delText xml:space="preserve"> </w:delText>
        </w:r>
      </w:del>
      <w:del w:id="675" w:author="Author" w:date="2023-03-17T07:19:00Z">
        <w:r w:rsidRPr="00C52C6A">
          <w:rPr>
            <w:highlight w:val="cyan"/>
            <w:rPrChange w:id="676" w:author="HSY" w:date="2023-03-17T23:52:00Z">
              <w:rPr/>
            </w:rPrChange>
          </w:rPr>
          <w:delText>present</w:delText>
        </w:r>
      </w:del>
      <w:ins w:id="677" w:author="Author" w:date="2023-03-17T07:19:00Z">
        <w:r w:rsidR="00DD269A" w:rsidRPr="00C52C6A">
          <w:rPr>
            <w:highlight w:val="cyan"/>
            <w:rPrChange w:id="678" w:author="HSY" w:date="2023-03-17T23:52:00Z">
              <w:rPr/>
            </w:rPrChange>
          </w:rPr>
          <w:t>display</w:t>
        </w:r>
      </w:ins>
      <w:r w:rsidR="00DD269A" w:rsidRPr="00C52C6A">
        <w:rPr>
          <w:highlight w:val="cyan"/>
          <w:rPrChange w:id="679" w:author="HSY" w:date="2023-03-17T23:52:00Z">
            <w:rPr/>
          </w:rPrChange>
        </w:rPr>
        <w:t xml:space="preserve"> </w:t>
      </w:r>
      <w:r w:rsidRPr="00C52C6A">
        <w:rPr>
          <w:highlight w:val="cyan"/>
          <w:rPrChange w:id="680" w:author="HSY" w:date="2023-03-17T23:52:00Z">
            <w:rPr/>
          </w:rPrChange>
        </w:rPr>
        <w:t>the variables of the collected data</w:t>
      </w:r>
      <w:del w:id="681" w:author="HSY" w:date="2023-03-17T23:51:00Z">
        <w:r w:rsidRPr="00C52C6A" w:rsidDel="00C52C6A">
          <w:rPr>
            <w:highlight w:val="cyan"/>
            <w:rPrChange w:id="682" w:author="HSY" w:date="2023-03-17T23:52:00Z">
              <w:rPr/>
            </w:rPrChange>
          </w:rPr>
          <w:delText xml:space="preserve"> </w:delText>
        </w:r>
        <w:r w:rsidRPr="00C52C6A" w:rsidDel="00C52C6A">
          <w:rPr>
            <w:strike/>
            <w:color w:val="FF0000"/>
            <w:highlight w:val="cyan"/>
            <w:rPrChange w:id="683" w:author="HSY" w:date="2023-03-17T23:52:00Z">
              <w:rPr/>
            </w:rPrChange>
          </w:rPr>
          <w:delText xml:space="preserve">and the number of observations per </w:delText>
        </w:r>
      </w:del>
      <w:del w:id="684" w:author="Author" w:date="2023-03-17T07:19:00Z">
        <w:r w:rsidRPr="00C52C6A">
          <w:rPr>
            <w:highlight w:val="cyan"/>
            <w:rPrChange w:id="685" w:author="HSY" w:date="2023-03-17T23:52:00Z">
              <w:rPr/>
            </w:rPrChange>
          </w:rPr>
          <w:delText>survey</w:delText>
        </w:r>
      </w:del>
      <w:ins w:id="686" w:author="Author" w:date="2023-03-17T07:19:00Z">
        <w:del w:id="687" w:author="HSY" w:date="2023-03-17T23:50:00Z">
          <w:r w:rsidR="00882837" w:rsidRPr="00C52C6A" w:rsidDel="00C52C6A">
            <w:rPr>
              <w:strike/>
              <w:color w:val="FF0000"/>
              <w:highlight w:val="cyan"/>
              <w:rPrChange w:id="688" w:author="HSY" w:date="2023-03-17T23:52:00Z">
                <w:rPr>
                  <w:strike/>
                  <w:color w:val="FF0000"/>
                </w:rPr>
              </w:rPrChange>
            </w:rPr>
            <w:delText>monitoring</w:delText>
          </w:r>
        </w:del>
      </w:ins>
      <w:del w:id="689" w:author="HSY" w:date="2023-03-17T23:50:00Z">
        <w:r w:rsidR="006C77C3" w:rsidRPr="00C52C6A" w:rsidDel="00C52C6A">
          <w:rPr>
            <w:strike/>
            <w:color w:val="FF0000"/>
            <w:highlight w:val="cyan"/>
            <w:rPrChange w:id="690" w:author="HSY" w:date="2023-03-17T23:52:00Z">
              <w:rPr/>
            </w:rPrChange>
          </w:rPr>
          <w:delText xml:space="preserve"> site</w:delText>
        </w:r>
        <w:r w:rsidRPr="00C52C6A" w:rsidDel="00C52C6A">
          <w:rPr>
            <w:strike/>
            <w:color w:val="FF0000"/>
            <w:highlight w:val="cyan"/>
            <w:rPrChange w:id="691" w:author="HSY" w:date="2023-03-17T23:52:00Z">
              <w:rPr/>
            </w:rPrChange>
          </w:rPr>
          <w:delText>, respectively</w:delText>
        </w:r>
      </w:del>
      <w:ins w:id="692" w:author="HSY" w:date="2023-03-17T23:52:00Z">
        <w:r w:rsidR="00C52C6A" w:rsidRPr="00C52C6A">
          <w:rPr>
            <w:highlight w:val="cyan"/>
            <w:rPrChange w:id="693" w:author="HSY" w:date="2023-03-17T23:52:00Z">
              <w:rPr/>
            </w:rPrChange>
          </w:rPr>
          <w:t xml:space="preserve"> and</w:t>
        </w:r>
      </w:ins>
      <w:del w:id="694" w:author="HSY" w:date="2023-03-17T23:52:00Z">
        <w:r w:rsidRPr="00C52C6A" w:rsidDel="00C52C6A">
          <w:rPr>
            <w:highlight w:val="cyan"/>
            <w:rPrChange w:id="695" w:author="HSY" w:date="2023-03-17T23:52:00Z">
              <w:rPr/>
            </w:rPrChange>
          </w:rPr>
          <w:delText>.</w:delText>
        </w:r>
      </w:del>
      <w:r w:rsidR="002C7B0D" w:rsidRPr="00C52C6A">
        <w:rPr>
          <w:highlight w:val="cyan"/>
          <w:rPrChange w:id="696" w:author="HSY" w:date="2023-03-17T23:52:00Z">
            <w:rPr/>
          </w:rPrChange>
        </w:rPr>
        <w:t xml:space="preserve"> </w:t>
      </w:r>
      <w:del w:id="697" w:author="Author" w:date="2023-03-17T07:19:00Z">
        <w:r w:rsidRPr="00C52C6A">
          <w:rPr>
            <w:highlight w:val="cyan"/>
            <w:rPrChange w:id="698" w:author="HSY" w:date="2023-03-17T23:52:00Z">
              <w:rPr/>
            </w:rPrChange>
          </w:rPr>
          <w:delText>And Fig.</w:delText>
        </w:r>
      </w:del>
      <w:ins w:id="699" w:author="Author" w:date="2023-03-17T07:19:00Z">
        <w:r w:rsidR="00DD269A" w:rsidRPr="00C52C6A">
          <w:rPr>
            <w:highlight w:val="cyan"/>
            <w:rPrChange w:id="700" w:author="HSY" w:date="2023-03-17T23:52:00Z">
              <w:rPr/>
            </w:rPrChange>
          </w:rPr>
          <w:t>Figure</w:t>
        </w:r>
      </w:ins>
      <w:r w:rsidRPr="00C52C6A">
        <w:rPr>
          <w:highlight w:val="cyan"/>
          <w:rPrChange w:id="701" w:author="HSY" w:date="2023-03-17T23:52:00Z">
            <w:rPr/>
          </w:rPrChange>
        </w:rPr>
        <w:t xml:space="preserve"> 2</w:t>
      </w:r>
      <w:del w:id="702" w:author="Author" w:date="2023-03-17T07:19:00Z">
        <w:r w:rsidRPr="00C52C6A">
          <w:rPr>
            <w:highlight w:val="cyan"/>
            <w:rPrChange w:id="703" w:author="HSY" w:date="2023-03-17T23:52:00Z">
              <w:rPr/>
            </w:rPrChange>
          </w:rPr>
          <w:delText>. is</w:delText>
        </w:r>
      </w:del>
      <w:ins w:id="704" w:author="Author" w:date="2023-03-17T07:19:00Z">
        <w:r w:rsidR="00DD269A" w:rsidRPr="00C52C6A">
          <w:rPr>
            <w:highlight w:val="cyan"/>
            <w:rPrChange w:id="705" w:author="HSY" w:date="2023-03-17T23:52:00Z">
              <w:rPr/>
            </w:rPrChange>
          </w:rPr>
          <w:t xml:space="preserve"> presents</w:t>
        </w:r>
      </w:ins>
      <w:r w:rsidRPr="00C52C6A">
        <w:rPr>
          <w:highlight w:val="cyan"/>
          <w:rPrChange w:id="706" w:author="HSY" w:date="2023-03-17T23:52:00Z">
            <w:rPr/>
          </w:rPrChange>
        </w:rPr>
        <w:t xml:space="preserve"> a methodology flowchart </w:t>
      </w:r>
      <w:del w:id="707" w:author="Author" w:date="2023-03-17T07:19:00Z">
        <w:r w:rsidRPr="00C52C6A">
          <w:rPr>
            <w:highlight w:val="cyan"/>
            <w:rPrChange w:id="708" w:author="HSY" w:date="2023-03-17T23:52:00Z">
              <w:rPr/>
            </w:rPrChange>
          </w:rPr>
          <w:delText>showing</w:delText>
        </w:r>
      </w:del>
      <w:ins w:id="709" w:author="Author" w:date="2023-03-17T07:19:00Z">
        <w:r w:rsidR="00603012" w:rsidRPr="00C52C6A">
          <w:rPr>
            <w:highlight w:val="cyan"/>
            <w:rPrChange w:id="710" w:author="HSY" w:date="2023-03-17T23:52:00Z">
              <w:rPr/>
            </w:rPrChange>
          </w:rPr>
          <w:t>illustrating</w:t>
        </w:r>
      </w:ins>
      <w:r w:rsidR="00603012" w:rsidRPr="00C52C6A">
        <w:rPr>
          <w:highlight w:val="cyan"/>
          <w:rPrChange w:id="711" w:author="HSY" w:date="2023-03-17T23:52:00Z">
            <w:rPr/>
          </w:rPrChange>
        </w:rPr>
        <w:t xml:space="preserve"> the </w:t>
      </w:r>
      <w:del w:id="712" w:author="Author" w:date="2023-03-17T07:19:00Z">
        <w:r w:rsidRPr="00C52C6A">
          <w:rPr>
            <w:highlight w:val="cyan"/>
            <w:rPrChange w:id="713" w:author="HSY" w:date="2023-03-17T23:52:00Z">
              <w:rPr/>
            </w:rPrChange>
          </w:rPr>
          <w:delText>flow</w:delText>
        </w:r>
      </w:del>
      <w:ins w:id="714" w:author="Author" w:date="2023-03-17T07:19:00Z">
        <w:r w:rsidR="00603012" w:rsidRPr="00C52C6A">
          <w:rPr>
            <w:highlight w:val="cyan"/>
            <w:rPrChange w:id="715" w:author="HSY" w:date="2023-03-17T23:52:00Z">
              <w:rPr/>
            </w:rPrChange>
          </w:rPr>
          <w:t>structure</w:t>
        </w:r>
        <w:r w:rsidRPr="00C52C6A">
          <w:rPr>
            <w:highlight w:val="cyan"/>
            <w:rPrChange w:id="716" w:author="HSY" w:date="2023-03-17T23:52:00Z">
              <w:rPr/>
            </w:rPrChange>
          </w:rPr>
          <w:t xml:space="preserve"> </w:t>
        </w:r>
        <w:r w:rsidR="002264C4" w:rsidRPr="00C52C6A">
          <w:rPr>
            <w:highlight w:val="cyan"/>
            <w:rPrChange w:id="717" w:author="HSY" w:date="2023-03-17T23:52:00Z">
              <w:rPr/>
            </w:rPrChange>
          </w:rPr>
          <w:t>and process</w:t>
        </w:r>
      </w:ins>
      <w:r w:rsidR="002264C4" w:rsidRPr="00C52C6A">
        <w:rPr>
          <w:highlight w:val="cyan"/>
          <w:rPrChange w:id="718" w:author="HSY" w:date="2023-03-17T23:52:00Z">
            <w:rPr/>
          </w:rPrChange>
        </w:rPr>
        <w:t xml:space="preserve"> </w:t>
      </w:r>
      <w:r w:rsidR="003E3D04" w:rsidRPr="00C52C6A">
        <w:rPr>
          <w:highlight w:val="cyan"/>
          <w:rPrChange w:id="719" w:author="HSY" w:date="2023-03-17T23:52:00Z">
            <w:rPr/>
          </w:rPrChange>
        </w:rPr>
        <w:t>of</w:t>
      </w:r>
      <w:r w:rsidR="002264C4" w:rsidRPr="00C52C6A">
        <w:rPr>
          <w:highlight w:val="cyan"/>
          <w:rPrChange w:id="720" w:author="HSY" w:date="2023-03-17T23:52:00Z">
            <w:rPr/>
          </w:rPrChange>
        </w:rPr>
        <w:t xml:space="preserve"> </w:t>
      </w:r>
      <w:r w:rsidRPr="00C52C6A">
        <w:rPr>
          <w:highlight w:val="cyan"/>
          <w:rPrChange w:id="721" w:author="HSY" w:date="2023-03-17T23:52:00Z">
            <w:rPr/>
          </w:rPrChange>
        </w:rPr>
        <w:t>this study.</w:t>
      </w:r>
    </w:p>
    <w:p w14:paraId="0BAFF74B" w14:textId="77777777" w:rsidR="00557574" w:rsidDel="001D5383" w:rsidRDefault="00557574" w:rsidP="00577634">
      <w:pPr>
        <w:pStyle w:val="MDPI41tablecaption"/>
        <w:rPr>
          <w:ins w:id="722" w:author="Hi" w:date="2023-03-18T15:01:00Z"/>
          <w:del w:id="723" w:author="HSY" w:date="2023-03-20T13:27:00Z"/>
          <w:b/>
          <w:bCs/>
        </w:rPr>
      </w:pPr>
    </w:p>
    <w:p w14:paraId="4ACA2599" w14:textId="77777777" w:rsidR="00557574" w:rsidDel="001D5383" w:rsidRDefault="00557574" w:rsidP="00577634">
      <w:pPr>
        <w:pStyle w:val="MDPI41tablecaption"/>
        <w:rPr>
          <w:ins w:id="724" w:author="Hi" w:date="2023-03-18T15:01:00Z"/>
          <w:del w:id="725" w:author="HSY" w:date="2023-03-20T13:27:00Z"/>
          <w:b/>
          <w:bCs/>
        </w:rPr>
      </w:pPr>
    </w:p>
    <w:p w14:paraId="559A33F8" w14:textId="77777777" w:rsidR="00557574" w:rsidDel="001D5383" w:rsidRDefault="00557574" w:rsidP="00577634">
      <w:pPr>
        <w:pStyle w:val="MDPI41tablecaption"/>
        <w:rPr>
          <w:ins w:id="726" w:author="Hi" w:date="2023-03-18T15:01:00Z"/>
          <w:del w:id="727" w:author="HSY" w:date="2023-03-20T13:27:00Z"/>
          <w:b/>
          <w:bCs/>
        </w:rPr>
      </w:pPr>
    </w:p>
    <w:p w14:paraId="242704B7" w14:textId="77777777" w:rsidR="00557574" w:rsidDel="001D5383" w:rsidRDefault="00557574" w:rsidP="00577634">
      <w:pPr>
        <w:pStyle w:val="MDPI41tablecaption"/>
        <w:rPr>
          <w:ins w:id="728" w:author="Hi" w:date="2023-03-18T15:01:00Z"/>
          <w:del w:id="729" w:author="HSY" w:date="2023-03-20T13:27:00Z"/>
          <w:b/>
          <w:bCs/>
        </w:rPr>
      </w:pPr>
    </w:p>
    <w:p w14:paraId="1F0E048D" w14:textId="77777777" w:rsidR="00557574" w:rsidDel="001D5383" w:rsidRDefault="00557574" w:rsidP="00577634">
      <w:pPr>
        <w:pStyle w:val="MDPI41tablecaption"/>
        <w:rPr>
          <w:ins w:id="730" w:author="Hi" w:date="2023-03-18T15:01:00Z"/>
          <w:del w:id="731" w:author="HSY" w:date="2023-03-20T13:27:00Z"/>
          <w:b/>
          <w:bCs/>
        </w:rPr>
      </w:pPr>
    </w:p>
    <w:p w14:paraId="252FE7BC" w14:textId="77777777" w:rsidR="00557574" w:rsidDel="001D5383" w:rsidRDefault="00557574" w:rsidP="00577634">
      <w:pPr>
        <w:pStyle w:val="MDPI41tablecaption"/>
        <w:rPr>
          <w:ins w:id="732" w:author="Hi" w:date="2023-03-18T15:01:00Z"/>
          <w:del w:id="733" w:author="HSY" w:date="2023-03-20T13:27:00Z"/>
          <w:b/>
          <w:bCs/>
        </w:rPr>
      </w:pPr>
    </w:p>
    <w:p w14:paraId="692E0330" w14:textId="77777777" w:rsidR="00557574" w:rsidDel="001D5383" w:rsidRDefault="00557574" w:rsidP="00577634">
      <w:pPr>
        <w:pStyle w:val="MDPI41tablecaption"/>
        <w:rPr>
          <w:ins w:id="734" w:author="Hi" w:date="2023-03-18T15:01:00Z"/>
          <w:del w:id="735" w:author="HSY" w:date="2023-03-20T13:27:00Z"/>
          <w:b/>
          <w:bCs/>
        </w:rPr>
      </w:pPr>
    </w:p>
    <w:p w14:paraId="27002092" w14:textId="77777777" w:rsidR="00557574" w:rsidDel="001D5383" w:rsidRDefault="00557574" w:rsidP="00577634">
      <w:pPr>
        <w:pStyle w:val="MDPI41tablecaption"/>
        <w:rPr>
          <w:ins w:id="736" w:author="Hi" w:date="2023-03-18T15:01:00Z"/>
          <w:del w:id="737" w:author="HSY" w:date="2023-03-20T13:27:00Z"/>
          <w:b/>
          <w:bCs/>
        </w:rPr>
      </w:pPr>
    </w:p>
    <w:p w14:paraId="4C6DEF64" w14:textId="77777777" w:rsidR="00557574" w:rsidDel="001D5383" w:rsidRDefault="00557574" w:rsidP="00577634">
      <w:pPr>
        <w:pStyle w:val="MDPI41tablecaption"/>
        <w:rPr>
          <w:ins w:id="738" w:author="Hi" w:date="2023-03-18T15:01:00Z"/>
          <w:del w:id="739" w:author="HSY" w:date="2023-03-20T13:27:00Z"/>
          <w:b/>
          <w:bCs/>
        </w:rPr>
      </w:pPr>
    </w:p>
    <w:p w14:paraId="5AD50F53" w14:textId="77777777" w:rsidR="00557574" w:rsidRDefault="00557574">
      <w:pPr>
        <w:pStyle w:val="MDPI31text"/>
        <w:rPr>
          <w:ins w:id="740" w:author="Hi" w:date="2023-03-18T15:01:00Z"/>
        </w:rPr>
        <w:pPrChange w:id="741" w:author="HSY" w:date="2023-03-20T13:27:00Z">
          <w:pPr>
            <w:pStyle w:val="MDPI41tablecaption"/>
          </w:pPr>
        </w:pPrChange>
      </w:pPr>
    </w:p>
    <w:p w14:paraId="56445BCD" w14:textId="3F592B0B" w:rsidR="00A5499F" w:rsidRDefault="00A5499F" w:rsidP="00577634">
      <w:pPr>
        <w:pStyle w:val="MDPI41tablecaption"/>
      </w:pPr>
      <w:r w:rsidRPr="00577634">
        <w:rPr>
          <w:b/>
          <w:bCs/>
        </w:rPr>
        <w:t>Table 1.</w:t>
      </w:r>
      <w:r>
        <w:t xml:space="preserve"> </w:t>
      </w:r>
      <w:del w:id="742" w:author="Author" w:date="2023-03-17T07:19:00Z">
        <w:r>
          <w:delText>Variables in data</w:delText>
        </w:r>
      </w:del>
      <w:ins w:id="743" w:author="Author" w:date="2023-03-17T07:19:00Z">
        <w:r w:rsidR="008C2E7F">
          <w:t>D</w:t>
        </w:r>
        <w:r w:rsidR="00BC44F8">
          <w:t>ata variables</w:t>
        </w:r>
        <w:r w:rsidR="008C2E7F">
          <w:t xml:space="preserve"> used in this study.</w:t>
        </w:r>
      </w:ins>
    </w:p>
    <w:tbl>
      <w:tblPr>
        <w:tblOverlap w:val="never"/>
        <w:tblW w:w="1049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69"/>
        <w:gridCol w:w="3974"/>
        <w:gridCol w:w="3147"/>
      </w:tblGrid>
      <w:tr w:rsidR="00305E0A" w:rsidRPr="002272EF" w14:paraId="005B4575" w14:textId="77777777" w:rsidTr="008A7AE9">
        <w:trPr>
          <w:trHeight w:val="51"/>
        </w:trPr>
        <w:tc>
          <w:tcPr>
            <w:tcW w:w="3369" w:type="dxa"/>
            <w:tcBorders>
              <w:top w:val="single" w:sz="7" w:space="0" w:color="000000"/>
              <w:left w:val="nil"/>
              <w:bottom w:val="single" w:sz="4" w:space="0" w:color="auto"/>
              <w:right w:val="single" w:sz="2" w:space="0" w:color="000000"/>
            </w:tcBorders>
            <w:vAlign w:val="center"/>
            <w:cellMerge w:id="744" w:author="Author" w:date="2023-03-17T07:19:00Z" w:vMergeOrig="rest"/>
          </w:tcPr>
          <w:p w14:paraId="7EBA5E0D" w14:textId="77777777" w:rsidR="00A5499F" w:rsidRDefault="008A7AE9" w:rsidP="00A5499F">
            <w:pPr>
              <w:pStyle w:val="MDPI42tablebody"/>
              <w:rPr>
                <w:del w:id="745" w:author="Author" w:date="2023-03-17T07:19:00Z"/>
              </w:rPr>
            </w:pPr>
            <w:r w:rsidRPr="00305E0A">
              <w:rPr>
                <w:b/>
                <w:rPrChange w:id="746" w:author="Author" w:date="2023-03-17T07:19:00Z">
                  <w:rPr/>
                </w:rPrChange>
              </w:rPr>
              <w:t>Response variable</w:t>
            </w:r>
          </w:p>
          <w:p w14:paraId="09CC67BB" w14:textId="4EB7175A" w:rsidR="00A5499F" w:rsidRPr="00305E0A" w:rsidRDefault="008A7AE9" w:rsidP="002272EF">
            <w:pPr>
              <w:pStyle w:val="MDPI42tablebody"/>
              <w:rPr>
                <w:b/>
                <w:rPrChange w:id="747" w:author="Author" w:date="2023-03-17T07:19:00Z">
                  <w:rPr/>
                </w:rPrChange>
              </w:rPr>
            </w:pPr>
            <w:ins w:id="748" w:author="Author" w:date="2023-03-17T07:19:00Z">
              <w:r w:rsidRPr="00305E0A">
                <w:rPr>
                  <w:b/>
                  <w:bCs/>
                </w:rPr>
                <w:t xml:space="preserve"> </w:t>
              </w:r>
            </w:ins>
            <w:r w:rsidRPr="00305E0A">
              <w:rPr>
                <w:b/>
                <w:rPrChange w:id="749" w:author="Author" w:date="2023-03-17T07:19:00Z">
                  <w:rPr/>
                </w:rPrChange>
              </w:rPr>
              <w:t>(categorical)</w:t>
            </w:r>
          </w:p>
        </w:tc>
        <w:tc>
          <w:tcPr>
            <w:tcW w:w="7121" w:type="dxa"/>
            <w:gridSpan w:val="2"/>
            <w:tcBorders>
              <w:top w:val="single" w:sz="7" w:space="0" w:color="000000"/>
              <w:left w:val="single" w:sz="2" w:space="0" w:color="000000"/>
              <w:bottom w:val="single" w:sz="2" w:space="0" w:color="000000"/>
              <w:right w:val="nil"/>
            </w:tcBorders>
            <w:vAlign w:val="center"/>
          </w:tcPr>
          <w:p w14:paraId="74EE9872" w14:textId="1C0D7046" w:rsidR="00A5499F" w:rsidRPr="00305E0A" w:rsidRDefault="00A5499F" w:rsidP="002272EF">
            <w:pPr>
              <w:pStyle w:val="MDPI42tablebody"/>
              <w:rPr>
                <w:b/>
                <w:rPrChange w:id="750" w:author="Author" w:date="2023-03-17T07:19:00Z">
                  <w:rPr/>
                </w:rPrChange>
              </w:rPr>
            </w:pPr>
            <w:r w:rsidRPr="00305E0A">
              <w:rPr>
                <w:b/>
                <w:rPrChange w:id="751" w:author="Author" w:date="2023-03-17T07:19:00Z">
                  <w:rPr/>
                </w:rPrChange>
              </w:rPr>
              <w:t>Explanatory variables</w:t>
            </w:r>
            <w:r w:rsidR="00B8104E" w:rsidRPr="00305E0A">
              <w:rPr>
                <w:b/>
                <w:rPrChange w:id="752" w:author="Author" w:date="2023-03-17T07:19:00Z">
                  <w:rPr/>
                </w:rPrChange>
              </w:rPr>
              <w:t xml:space="preserve"> </w:t>
            </w:r>
            <w:r w:rsidRPr="00305E0A">
              <w:rPr>
                <w:b/>
                <w:rPrChange w:id="753" w:author="Author" w:date="2023-03-17T07:19:00Z">
                  <w:rPr/>
                </w:rPrChange>
              </w:rPr>
              <w:t>(continuous)</w:t>
            </w:r>
          </w:p>
        </w:tc>
      </w:tr>
      <w:tr w:rsidR="00305E0A" w:rsidRPr="002272EF" w14:paraId="2155F118" w14:textId="77777777" w:rsidTr="008A7AE9">
        <w:trPr>
          <w:trHeight w:val="77"/>
        </w:trPr>
        <w:tc>
          <w:tcPr>
            <w:tcW w:w="3369" w:type="dxa"/>
            <w:tcBorders>
              <w:top w:val="single" w:sz="4" w:space="0" w:color="auto"/>
              <w:left w:val="nil"/>
              <w:bottom w:val="single" w:sz="7" w:space="0" w:color="000000"/>
              <w:right w:val="single" w:sz="2" w:space="0" w:color="000000"/>
            </w:tcBorders>
            <w:cellMerge w:id="754" w:author="Author" w:date="2023-03-17T07:19:00Z" w:vMergeOrig="cont"/>
          </w:tcPr>
          <w:p w14:paraId="1C2D9D19" w14:textId="77777777" w:rsidR="008A7AE9" w:rsidRPr="00305E0A" w:rsidRDefault="008A7AE9" w:rsidP="002272EF">
            <w:pPr>
              <w:pStyle w:val="MDPI42tablebody"/>
              <w:rPr>
                <w:moveTo w:id="755" w:author="Author" w:date="2023-03-17T07:19:00Z"/>
              </w:rPr>
            </w:pPr>
            <w:moveToRangeStart w:id="756" w:author="Author" w:date="2023-03-17T07:19:00Z" w:name="move129930011"/>
            <w:moveTo w:id="757" w:author="Author" w:date="2023-03-17T07:19:00Z">
              <w:r w:rsidRPr="00305E0A">
                <w:t>Dominant Algae</w:t>
              </w:r>
            </w:moveTo>
          </w:p>
          <w:moveToRangeEnd w:id="756"/>
          <w:p w14:paraId="48843D3F" w14:textId="1CF076B1" w:rsidR="00A5499F" w:rsidRPr="002272EF" w:rsidRDefault="008A7AE9" w:rsidP="002272EF">
            <w:pPr>
              <w:pStyle w:val="MDPI42tablebody"/>
            </w:pPr>
            <w:ins w:id="758" w:author="Author" w:date="2023-03-17T07:19:00Z">
              <w:r w:rsidRPr="00305E0A">
                <w:t>(</w:t>
              </w:r>
              <w:proofErr w:type="gramStart"/>
              <w:r w:rsidRPr="00305E0A">
                <w:t>based</w:t>
              </w:r>
              <w:proofErr w:type="gramEnd"/>
              <w:r w:rsidRPr="00305E0A">
                <w:t xml:space="preserve"> on total cell count)</w:t>
              </w:r>
            </w:ins>
          </w:p>
        </w:tc>
        <w:tc>
          <w:tcPr>
            <w:tcW w:w="3974" w:type="dxa"/>
            <w:tcBorders>
              <w:top w:val="single" w:sz="2" w:space="0" w:color="000000"/>
              <w:left w:val="single" w:sz="2" w:space="0" w:color="000000"/>
              <w:bottom w:val="single" w:sz="7" w:space="0" w:color="000000"/>
              <w:right w:val="single" w:sz="2" w:space="0" w:color="000000"/>
            </w:tcBorders>
            <w:vAlign w:val="center"/>
          </w:tcPr>
          <w:p w14:paraId="142E6605" w14:textId="6107B0A2" w:rsidR="00A5499F" w:rsidRPr="002272EF" w:rsidRDefault="00A5499F" w:rsidP="002272EF">
            <w:pPr>
              <w:pStyle w:val="MDPI42tablebody"/>
            </w:pPr>
            <w:del w:id="759" w:author="Author" w:date="2023-03-17T07:19:00Z">
              <w:r>
                <w:delText>water quality</w:delText>
              </w:r>
              <w:r w:rsidR="00B8104E">
                <w:delText xml:space="preserve"> (units)</w:delText>
              </w:r>
            </w:del>
            <w:ins w:id="760" w:author="Author" w:date="2023-03-17T07:19:00Z">
              <w:r w:rsidR="002264C4" w:rsidRPr="002272EF">
                <w:t xml:space="preserve">Water </w:t>
              </w:r>
              <w:r w:rsidR="007D548E">
                <w:t>Q</w:t>
              </w:r>
              <w:r w:rsidR="002264C4" w:rsidRPr="002272EF">
                <w:t>uality</w:t>
              </w:r>
            </w:ins>
          </w:p>
        </w:tc>
        <w:tc>
          <w:tcPr>
            <w:tcW w:w="3147" w:type="dxa"/>
            <w:tcBorders>
              <w:top w:val="single" w:sz="2" w:space="0" w:color="000000"/>
              <w:left w:val="single" w:sz="2" w:space="0" w:color="000000"/>
              <w:bottom w:val="single" w:sz="7" w:space="0" w:color="000000"/>
              <w:right w:val="nil"/>
            </w:tcBorders>
            <w:vAlign w:val="center"/>
          </w:tcPr>
          <w:p w14:paraId="530C7E4B" w14:textId="7F1027FD" w:rsidR="00A5499F" w:rsidRPr="002272EF" w:rsidRDefault="00A5499F" w:rsidP="002272EF">
            <w:pPr>
              <w:pStyle w:val="MDPI42tablebody"/>
            </w:pPr>
            <w:del w:id="761" w:author="Author" w:date="2023-03-17T07:19:00Z">
              <w:r>
                <w:delText>hydraulics, hydrological</w:delText>
              </w:r>
            </w:del>
            <w:ins w:id="762" w:author="Author" w:date="2023-03-17T07:19:00Z">
              <w:r w:rsidR="002264C4" w:rsidRPr="002272EF">
                <w:t>H</w:t>
              </w:r>
              <w:r w:rsidRPr="002272EF">
                <w:t>ydraulic</w:t>
              </w:r>
              <w:r w:rsidR="003653D3">
                <w:t>/H</w:t>
              </w:r>
              <w:r w:rsidRPr="002272EF">
                <w:t>ydrological</w:t>
              </w:r>
            </w:ins>
          </w:p>
        </w:tc>
      </w:tr>
      <w:tr w:rsidR="00305E0A" w:rsidRPr="002272EF" w14:paraId="4D81D2C2" w14:textId="77777777" w:rsidTr="00093642">
        <w:trPr>
          <w:trHeight w:val="3380"/>
        </w:trPr>
        <w:tc>
          <w:tcPr>
            <w:tcW w:w="3369" w:type="dxa"/>
            <w:tcBorders>
              <w:top w:val="single" w:sz="7" w:space="0" w:color="000000"/>
              <w:left w:val="nil"/>
              <w:right w:val="single" w:sz="2" w:space="0" w:color="000000"/>
            </w:tcBorders>
            <w:vAlign w:val="center"/>
          </w:tcPr>
          <w:p w14:paraId="038A67A3" w14:textId="0C843A0E" w:rsidR="006A04FA" w:rsidRPr="00305E0A" w:rsidRDefault="006A04FA" w:rsidP="002272EF">
            <w:pPr>
              <w:pStyle w:val="MDPI42tablebody"/>
              <w:rPr>
                <w:ins w:id="763" w:author="Author" w:date="2023-03-17T07:19:00Z"/>
              </w:rPr>
            </w:pPr>
            <w:moveToRangeStart w:id="764" w:author="Author" w:date="2023-03-17T07:19:00Z" w:name="move129930012"/>
            <w:moveTo w:id="765" w:author="Author" w:date="2023-03-17T07:19:00Z">
              <w:r w:rsidRPr="00305E0A">
                <w:rPr>
                  <w:rPrChange w:id="766" w:author="Author" w:date="2023-03-17T07:19:00Z">
                    <w:rPr>
                      <w:spacing w:val="2"/>
                    </w:rPr>
                  </w:rPrChange>
                </w:rPr>
                <w:t>Cyanophytes</w:t>
              </w:r>
            </w:moveTo>
            <w:moveToRangeEnd w:id="764"/>
            <w:ins w:id="767" w:author="Author" w:date="2023-03-17T07:19:00Z">
              <w:r w:rsidRPr="00305E0A" w:rsidDel="008A7AE9">
                <w:t xml:space="preserve"> </w:t>
              </w:r>
            </w:ins>
          </w:p>
          <w:p w14:paraId="47F1C44B" w14:textId="5A348E92" w:rsidR="006A04FA" w:rsidRPr="00305E0A" w:rsidRDefault="006A04FA" w:rsidP="002272EF">
            <w:pPr>
              <w:pStyle w:val="MDPI42tablebody"/>
              <w:rPr>
                <w:ins w:id="768" w:author="Author" w:date="2023-03-17T07:19:00Z"/>
              </w:rPr>
            </w:pPr>
            <w:moveToRangeStart w:id="769" w:author="Author" w:date="2023-03-17T07:19:00Z" w:name="move129930013"/>
            <w:moveTo w:id="770" w:author="Author" w:date="2023-03-17T07:19:00Z">
              <w:r w:rsidRPr="00305E0A">
                <w:rPr>
                  <w:rPrChange w:id="771" w:author="Author" w:date="2023-03-17T07:19:00Z">
                    <w:rPr>
                      <w:spacing w:val="2"/>
                    </w:rPr>
                  </w:rPrChange>
                </w:rPr>
                <w:t>Diatoms</w:t>
              </w:r>
            </w:moveTo>
            <w:moveToRangeEnd w:id="769"/>
          </w:p>
          <w:p w14:paraId="21044D2F" w14:textId="2D4E5620" w:rsidR="006A04FA" w:rsidRPr="00305E0A" w:rsidRDefault="006A04FA" w:rsidP="002272EF">
            <w:pPr>
              <w:pStyle w:val="MDPI42tablebody"/>
              <w:rPr>
                <w:ins w:id="772" w:author="Author" w:date="2023-03-17T07:19:00Z"/>
              </w:rPr>
            </w:pPr>
            <w:moveToRangeStart w:id="773" w:author="Author" w:date="2023-03-17T07:19:00Z" w:name="move129930014"/>
            <w:moveTo w:id="774" w:author="Author" w:date="2023-03-17T07:19:00Z">
              <w:r w:rsidRPr="00305E0A">
                <w:rPr>
                  <w:rPrChange w:id="775" w:author="Author" w:date="2023-03-17T07:19:00Z">
                    <w:rPr>
                      <w:spacing w:val="2"/>
                    </w:rPr>
                  </w:rPrChange>
                </w:rPr>
                <w:t>Chlorophytes</w:t>
              </w:r>
            </w:moveTo>
            <w:moveToRangeEnd w:id="773"/>
            <w:ins w:id="776" w:author="Author" w:date="2023-03-17T07:19:00Z">
              <w:r w:rsidRPr="00305E0A" w:rsidDel="000C6AE8">
                <w:t xml:space="preserve"> </w:t>
              </w:r>
            </w:ins>
          </w:p>
          <w:p w14:paraId="3D11D90B" w14:textId="314AD05C" w:rsidR="006A04FA" w:rsidRPr="00305E0A" w:rsidRDefault="006A04FA" w:rsidP="002272EF">
            <w:pPr>
              <w:pStyle w:val="MDPI42tablebody"/>
              <w:rPr>
                <w:ins w:id="777" w:author="Author" w:date="2023-03-17T07:19:00Z"/>
              </w:rPr>
            </w:pPr>
            <w:moveToRangeStart w:id="778" w:author="Author" w:date="2023-03-17T07:19:00Z" w:name="move129930015"/>
            <w:moveTo w:id="779" w:author="Author" w:date="2023-03-17T07:19:00Z">
              <w:r w:rsidRPr="00305E0A">
                <w:rPr>
                  <w:rPrChange w:id="780" w:author="Author" w:date="2023-03-17T07:19:00Z">
                    <w:rPr>
                      <w:spacing w:val="2"/>
                    </w:rPr>
                  </w:rPrChange>
                </w:rPr>
                <w:t>Others</w:t>
              </w:r>
            </w:moveTo>
            <w:moveToRangeEnd w:id="778"/>
            <w:ins w:id="781" w:author="Author" w:date="2023-03-17T07:19:00Z">
              <w:r w:rsidRPr="00305E0A" w:rsidDel="000C6AE8">
                <w:t xml:space="preserve"> </w:t>
              </w:r>
            </w:ins>
          </w:p>
          <w:p w14:paraId="29DB1FC1" w14:textId="77777777" w:rsidR="008A7AE9" w:rsidRPr="00305E0A" w:rsidRDefault="008A7AE9" w:rsidP="002272EF">
            <w:pPr>
              <w:pStyle w:val="MDPI42tablebody"/>
              <w:rPr>
                <w:moveFrom w:id="782" w:author="Author" w:date="2023-03-17T07:19:00Z"/>
              </w:rPr>
            </w:pPr>
            <w:moveFromRangeStart w:id="783" w:author="Author" w:date="2023-03-17T07:19:00Z" w:name="move129930011"/>
            <w:moveFrom w:id="784" w:author="Author" w:date="2023-03-17T07:19:00Z">
              <w:r w:rsidRPr="00305E0A">
                <w:t>Dominant Algae</w:t>
              </w:r>
            </w:moveFrom>
          </w:p>
          <w:moveFromRangeEnd w:id="783"/>
          <w:p w14:paraId="4B52D1F4" w14:textId="565DF8EB" w:rsidR="006A04FA" w:rsidRPr="002272EF" w:rsidRDefault="00A5499F" w:rsidP="002272EF">
            <w:pPr>
              <w:pStyle w:val="MDPI42tablebody"/>
            </w:pPr>
            <w:del w:id="785" w:author="Author" w:date="2023-03-17T07:19:00Z">
              <w:r>
                <w:delText>(based sum of cell count)</w:delText>
              </w:r>
            </w:del>
          </w:p>
        </w:tc>
        <w:tc>
          <w:tcPr>
            <w:tcW w:w="3974" w:type="dxa"/>
            <w:tcBorders>
              <w:top w:val="single" w:sz="7" w:space="0" w:color="000000"/>
              <w:left w:val="single" w:sz="2" w:space="0" w:color="000000"/>
              <w:bottom w:val="single" w:sz="7" w:space="0" w:color="000000"/>
              <w:right w:val="single" w:sz="2" w:space="0" w:color="000000"/>
            </w:tcBorders>
            <w:vAlign w:val="center"/>
            <w:cellMerge w:id="786" w:author="Author" w:date="2023-03-17T07:19:00Z" w:vMergeOrig="rest"/>
          </w:tcPr>
          <w:p w14:paraId="434D632B" w14:textId="28A00F2B" w:rsidR="006A04FA" w:rsidRPr="00B97904" w:rsidRDefault="006A04FA">
            <w:pPr>
              <w:pStyle w:val="MDPI42tablebody"/>
            </w:pPr>
            <w:commentRangeStart w:id="787"/>
            <w:ins w:id="788" w:author="Author" w:date="2023-03-17T07:19:00Z">
              <w:r w:rsidRPr="002272EF">
                <w:t>Biological Oxygen Demand (</w:t>
              </w:r>
            </w:ins>
            <w:r w:rsidRPr="002272EF">
              <w:t>BOD</w:t>
            </w:r>
            <w:del w:id="789" w:author="Author" w:date="2023-03-17T07:19:00Z">
              <w:r w:rsidR="00A5499F">
                <w:delText>(</w:delText>
              </w:r>
            </w:del>
            <w:ins w:id="790" w:author="Author" w:date="2023-03-17T07:19:00Z">
              <w:r w:rsidRPr="002272EF">
                <w:t xml:space="preserve">), </w:t>
              </w:r>
            </w:ins>
            <w:r w:rsidRPr="002272EF">
              <w:t>mg</w:t>
            </w:r>
            <m:oMath>
              <m:r>
                <w:ins w:id="791" w:author="HSY" w:date="2023-03-18T21:29:00Z">
                  <m:rPr>
                    <m:sty m:val="p"/>
                  </m:rPr>
                  <w:rPr>
                    <w:rFonts w:ascii="Cambria Math" w:hAnsi="Cambria Math"/>
                  </w:rPr>
                  <m:t xml:space="preserve"> </m:t>
                </w:ins>
              </m:r>
            </m:oMath>
            <w:del w:id="792" w:author="HSY" w:date="2023-03-18T21:29:00Z">
              <w:r w:rsidRPr="002272EF" w:rsidDel="00B97904">
                <w:delText>/L</w:delText>
              </w:r>
            </w:del>
            <m:oMath>
              <m:sSup>
                <m:sSupPr>
                  <m:ctrlPr>
                    <w:ins w:id="793" w:author="HSY" w:date="2023-03-18T21:29:00Z">
                      <w:rPr>
                        <w:rFonts w:ascii="Cambria Math" w:hAnsi="Cambria Math"/>
                      </w:rPr>
                    </w:ins>
                  </m:ctrlPr>
                </m:sSupPr>
                <m:e>
                  <m:r>
                    <w:ins w:id="794" w:author="HSY" w:date="2023-03-18T21:29:00Z">
                      <m:rPr>
                        <m:sty m:val="p"/>
                      </m:rPr>
                      <w:rPr>
                        <w:rFonts w:ascii="Cambria Math" w:hAnsi="Cambria Math"/>
                      </w:rPr>
                      <m:t>L</m:t>
                    </w:ins>
                  </m:r>
                </m:e>
                <m:sup>
                  <m:r>
                    <w:ins w:id="795" w:author="HSY" w:date="2023-03-18T21:29:00Z">
                      <m:rPr>
                        <m:sty m:val="p"/>
                      </m:rPr>
                      <w:rPr>
                        <w:rFonts w:ascii="Cambria Math" w:hAnsi="Cambria Math"/>
                      </w:rPr>
                      <m:t>-1</m:t>
                    </w:ins>
                  </m:r>
                </m:sup>
              </m:sSup>
            </m:oMath>
            <w:del w:id="796" w:author="Author" w:date="2023-03-17T07:19:00Z">
              <w:r w:rsidR="00A5499F">
                <w:delText>)</w:delText>
              </w:r>
            </w:del>
          </w:p>
          <w:p w14:paraId="0AE2472F" w14:textId="153F5EC2" w:rsidR="006A04FA" w:rsidRPr="002272EF" w:rsidRDefault="006A04FA" w:rsidP="002272EF">
            <w:pPr>
              <w:pStyle w:val="MDPI42tablebody"/>
            </w:pPr>
            <w:ins w:id="797" w:author="Author" w:date="2023-03-17T07:19:00Z">
              <w:r w:rsidRPr="002272EF">
                <w:t>Chemical Oxygen Demand (</w:t>
              </w:r>
            </w:ins>
            <w:r w:rsidRPr="002272EF">
              <w:t>COD</w:t>
            </w:r>
            <w:del w:id="798" w:author="Author" w:date="2023-03-17T07:19:00Z">
              <w:r w:rsidR="00A5499F">
                <w:delText>(</w:delText>
              </w:r>
            </w:del>
            <w:ins w:id="799" w:author="Author" w:date="2023-03-17T07:19:00Z">
              <w:r w:rsidRPr="002272EF">
                <w:t>),</w:t>
              </w:r>
            </w:ins>
            <w:ins w:id="800" w:author="HSY" w:date="2023-03-18T21:30:00Z">
              <w:r w:rsidR="00B97904">
                <w:t xml:space="preserve"> </w:t>
              </w:r>
              <w:r w:rsidR="00B97904" w:rsidRPr="002272EF">
                <w:t>mg</w:t>
              </w:r>
            </w:ins>
            <m:oMath>
              <m:r>
                <w:ins w:id="801" w:author="HSY" w:date="2023-03-18T21:30:00Z">
                  <m:rPr>
                    <m:sty m:val="p"/>
                  </m:rPr>
                  <w:rPr>
                    <w:rFonts w:ascii="Cambria Math" w:hAnsi="Cambria Math"/>
                  </w:rPr>
                  <m:t xml:space="preserve"> </m:t>
                </w:ins>
              </m:r>
              <m:sSup>
                <m:sSupPr>
                  <m:ctrlPr>
                    <w:ins w:id="802" w:author="HSY" w:date="2023-03-18T21:30:00Z">
                      <w:rPr>
                        <w:rFonts w:ascii="Cambria Math" w:hAnsi="Cambria Math"/>
                      </w:rPr>
                    </w:ins>
                  </m:ctrlPr>
                </m:sSupPr>
                <m:e>
                  <m:r>
                    <w:ins w:id="803" w:author="HSY" w:date="2023-03-18T21:30:00Z">
                      <m:rPr>
                        <m:sty m:val="p"/>
                      </m:rPr>
                      <w:rPr>
                        <w:rFonts w:ascii="Cambria Math" w:hAnsi="Cambria Math"/>
                      </w:rPr>
                      <m:t>L</m:t>
                    </w:ins>
                  </m:r>
                </m:e>
                <m:sup>
                  <m:r>
                    <w:ins w:id="804" w:author="HSY" w:date="2023-03-18T21:30:00Z">
                      <m:rPr>
                        <m:sty m:val="p"/>
                      </m:rPr>
                      <w:rPr>
                        <w:rFonts w:ascii="Cambria Math" w:hAnsi="Cambria Math"/>
                      </w:rPr>
                      <m:t>-1</m:t>
                    </w:ins>
                  </m:r>
                </m:sup>
              </m:sSup>
            </m:oMath>
            <w:ins w:id="805" w:author="Author" w:date="2023-03-17T07:19:00Z">
              <w:del w:id="806" w:author="HSY" w:date="2023-03-18T21:30:00Z">
                <w:r w:rsidRPr="002272EF" w:rsidDel="00B97904">
                  <w:delText xml:space="preserve"> </w:delText>
                </w:r>
              </w:del>
            </w:ins>
            <w:del w:id="807" w:author="HSY" w:date="2023-03-18T21:30:00Z">
              <w:r w:rsidRPr="002272EF" w:rsidDel="00B97904">
                <w:delText>mg/L</w:delText>
              </w:r>
            </w:del>
            <w:del w:id="808" w:author="Author" w:date="2023-03-17T07:19:00Z">
              <w:r w:rsidR="00A5499F">
                <w:delText>)</w:delText>
              </w:r>
            </w:del>
          </w:p>
          <w:p w14:paraId="25D19265" w14:textId="064CD71F" w:rsidR="006A04FA" w:rsidRPr="002272EF" w:rsidRDefault="006A04FA" w:rsidP="002272EF">
            <w:pPr>
              <w:pStyle w:val="MDPI42tablebody"/>
            </w:pPr>
            <w:ins w:id="809" w:author="Author" w:date="2023-03-17T07:19:00Z">
              <w:r w:rsidRPr="002272EF">
                <w:t>Total Nitrogen (</w:t>
              </w:r>
            </w:ins>
            <w:r w:rsidRPr="002272EF">
              <w:t>TN</w:t>
            </w:r>
            <w:del w:id="810" w:author="Author" w:date="2023-03-17T07:19:00Z">
              <w:r w:rsidR="00A5499F">
                <w:delText>(</w:delText>
              </w:r>
            </w:del>
            <w:ins w:id="811" w:author="Author" w:date="2023-03-17T07:19:00Z">
              <w:r w:rsidRPr="002272EF">
                <w:t>),</w:t>
              </w:r>
            </w:ins>
            <w:ins w:id="812" w:author="HSY" w:date="2023-03-18T21:30:00Z">
              <w:r w:rsidR="00B97904">
                <w:t xml:space="preserve"> </w:t>
              </w:r>
              <w:r w:rsidR="00B97904" w:rsidRPr="002272EF">
                <w:t>mg</w:t>
              </w:r>
            </w:ins>
            <m:oMath>
              <m:r>
                <w:ins w:id="813" w:author="HSY" w:date="2023-03-18T21:30:00Z">
                  <m:rPr>
                    <m:sty m:val="p"/>
                  </m:rPr>
                  <w:rPr>
                    <w:rFonts w:ascii="Cambria Math" w:hAnsi="Cambria Math"/>
                  </w:rPr>
                  <m:t xml:space="preserve"> </m:t>
                </w:ins>
              </m:r>
              <m:sSup>
                <m:sSupPr>
                  <m:ctrlPr>
                    <w:ins w:id="814" w:author="HSY" w:date="2023-03-18T21:30:00Z">
                      <w:rPr>
                        <w:rFonts w:ascii="Cambria Math" w:hAnsi="Cambria Math"/>
                      </w:rPr>
                    </w:ins>
                  </m:ctrlPr>
                </m:sSupPr>
                <m:e>
                  <m:r>
                    <w:ins w:id="815" w:author="HSY" w:date="2023-03-18T21:30:00Z">
                      <m:rPr>
                        <m:sty m:val="p"/>
                      </m:rPr>
                      <w:rPr>
                        <w:rFonts w:ascii="Cambria Math" w:hAnsi="Cambria Math"/>
                      </w:rPr>
                      <m:t>L</m:t>
                    </w:ins>
                  </m:r>
                </m:e>
                <m:sup>
                  <m:r>
                    <w:ins w:id="816" w:author="HSY" w:date="2023-03-18T21:30:00Z">
                      <m:rPr>
                        <m:sty m:val="p"/>
                      </m:rPr>
                      <w:rPr>
                        <w:rFonts w:ascii="Cambria Math" w:hAnsi="Cambria Math"/>
                      </w:rPr>
                      <m:t>-1</m:t>
                    </w:ins>
                  </m:r>
                </m:sup>
              </m:sSup>
            </m:oMath>
            <w:ins w:id="817" w:author="Author" w:date="2023-03-17T07:19:00Z">
              <w:del w:id="818" w:author="HSY" w:date="2023-03-18T21:30:00Z">
                <w:r w:rsidRPr="002272EF" w:rsidDel="00B97904">
                  <w:delText xml:space="preserve"> </w:delText>
                </w:r>
              </w:del>
            </w:ins>
            <w:del w:id="819" w:author="HSY" w:date="2023-03-18T21:30:00Z">
              <w:r w:rsidRPr="002272EF" w:rsidDel="00B97904">
                <w:delText>mg/L</w:delText>
              </w:r>
            </w:del>
            <w:del w:id="820" w:author="Author" w:date="2023-03-17T07:19:00Z">
              <w:r w:rsidR="00A5499F">
                <w:delText>)</w:delText>
              </w:r>
            </w:del>
          </w:p>
          <w:p w14:paraId="73E9E8A2" w14:textId="5592ACD5" w:rsidR="006A04FA" w:rsidRPr="002272EF" w:rsidRDefault="006A04FA" w:rsidP="002272EF">
            <w:pPr>
              <w:pStyle w:val="MDPI42tablebody"/>
            </w:pPr>
            <w:ins w:id="821" w:author="Author" w:date="2023-03-17T07:19:00Z">
              <w:r w:rsidRPr="002272EF">
                <w:t>Total Phosphorus (</w:t>
              </w:r>
            </w:ins>
            <w:r w:rsidRPr="002272EF">
              <w:t>TP</w:t>
            </w:r>
            <w:del w:id="822" w:author="Author" w:date="2023-03-17T07:19:00Z">
              <w:r w:rsidR="00A5499F">
                <w:delText>(</w:delText>
              </w:r>
            </w:del>
            <w:ins w:id="823" w:author="Author" w:date="2023-03-17T07:19:00Z">
              <w:r w:rsidRPr="002272EF">
                <w:t>),</w:t>
              </w:r>
            </w:ins>
            <w:ins w:id="824" w:author="HSY" w:date="2023-03-18T21:30:00Z">
              <w:r w:rsidR="00B97904">
                <w:t xml:space="preserve"> </w:t>
              </w:r>
              <w:r w:rsidR="00B97904" w:rsidRPr="002272EF">
                <w:t>mg</w:t>
              </w:r>
            </w:ins>
            <m:oMath>
              <m:r>
                <w:ins w:id="825" w:author="HSY" w:date="2023-03-18T21:30:00Z">
                  <m:rPr>
                    <m:sty m:val="p"/>
                  </m:rPr>
                  <w:rPr>
                    <w:rFonts w:ascii="Cambria Math" w:hAnsi="Cambria Math"/>
                  </w:rPr>
                  <m:t xml:space="preserve"> </m:t>
                </w:ins>
              </m:r>
              <m:sSup>
                <m:sSupPr>
                  <m:ctrlPr>
                    <w:ins w:id="826" w:author="HSY" w:date="2023-03-18T21:30:00Z">
                      <w:rPr>
                        <w:rFonts w:ascii="Cambria Math" w:hAnsi="Cambria Math"/>
                      </w:rPr>
                    </w:ins>
                  </m:ctrlPr>
                </m:sSupPr>
                <m:e>
                  <m:r>
                    <w:ins w:id="827" w:author="HSY" w:date="2023-03-18T21:30:00Z">
                      <m:rPr>
                        <m:sty m:val="p"/>
                      </m:rPr>
                      <w:rPr>
                        <w:rFonts w:ascii="Cambria Math" w:hAnsi="Cambria Math"/>
                      </w:rPr>
                      <m:t>L</m:t>
                    </w:ins>
                  </m:r>
                </m:e>
                <m:sup>
                  <m:r>
                    <w:ins w:id="828" w:author="HSY" w:date="2023-03-18T21:30:00Z">
                      <m:rPr>
                        <m:sty m:val="p"/>
                      </m:rPr>
                      <w:rPr>
                        <w:rFonts w:ascii="Cambria Math" w:hAnsi="Cambria Math"/>
                      </w:rPr>
                      <m:t>-1</m:t>
                    </w:ins>
                  </m:r>
                </m:sup>
              </m:sSup>
            </m:oMath>
            <w:ins w:id="829" w:author="Author" w:date="2023-03-17T07:19:00Z">
              <w:del w:id="830" w:author="HSY" w:date="2023-03-18T21:30:00Z">
                <w:r w:rsidRPr="002272EF" w:rsidDel="00B97904">
                  <w:delText xml:space="preserve"> </w:delText>
                </w:r>
              </w:del>
            </w:ins>
            <w:del w:id="831" w:author="HSY" w:date="2023-03-18T21:30:00Z">
              <w:r w:rsidRPr="002272EF" w:rsidDel="00B97904">
                <w:delText>mg/L</w:delText>
              </w:r>
            </w:del>
            <w:del w:id="832" w:author="Author" w:date="2023-03-17T07:19:00Z">
              <w:r w:rsidR="00A5499F">
                <w:delText>)</w:delText>
              </w:r>
            </w:del>
          </w:p>
          <w:p w14:paraId="6F8E74AD" w14:textId="163EED05" w:rsidR="006A04FA" w:rsidRPr="002272EF" w:rsidRDefault="006A04FA" w:rsidP="002272EF">
            <w:pPr>
              <w:pStyle w:val="MDPI42tablebody"/>
            </w:pPr>
            <w:ins w:id="833" w:author="Author" w:date="2023-03-17T07:19:00Z">
              <w:r w:rsidRPr="002272EF">
                <w:t>Total Organic Carbon (</w:t>
              </w:r>
            </w:ins>
            <w:r w:rsidRPr="002272EF">
              <w:t>TOC</w:t>
            </w:r>
            <w:del w:id="834" w:author="Author" w:date="2023-03-17T07:19:00Z">
              <w:r w:rsidR="00A5499F">
                <w:delText>(</w:delText>
              </w:r>
            </w:del>
            <w:ins w:id="835" w:author="Author" w:date="2023-03-17T07:19:00Z">
              <w:r w:rsidRPr="002272EF">
                <w:t>),</w:t>
              </w:r>
            </w:ins>
            <w:ins w:id="836" w:author="HSY" w:date="2023-03-18T21:30:00Z">
              <w:r w:rsidR="00B97904">
                <w:t xml:space="preserve"> </w:t>
              </w:r>
              <w:r w:rsidR="00B97904" w:rsidRPr="002272EF">
                <w:t>mg</w:t>
              </w:r>
            </w:ins>
            <m:oMath>
              <m:r>
                <w:ins w:id="837" w:author="HSY" w:date="2023-03-18T21:30:00Z">
                  <m:rPr>
                    <m:sty m:val="p"/>
                  </m:rPr>
                  <w:rPr>
                    <w:rFonts w:ascii="Cambria Math" w:hAnsi="Cambria Math"/>
                  </w:rPr>
                  <m:t xml:space="preserve"> </m:t>
                </w:ins>
              </m:r>
              <m:sSup>
                <m:sSupPr>
                  <m:ctrlPr>
                    <w:ins w:id="838" w:author="HSY" w:date="2023-03-18T21:30:00Z">
                      <w:rPr>
                        <w:rFonts w:ascii="Cambria Math" w:hAnsi="Cambria Math"/>
                      </w:rPr>
                    </w:ins>
                  </m:ctrlPr>
                </m:sSupPr>
                <m:e>
                  <m:r>
                    <w:ins w:id="839" w:author="HSY" w:date="2023-03-18T21:30:00Z">
                      <m:rPr>
                        <m:sty m:val="p"/>
                      </m:rPr>
                      <w:rPr>
                        <w:rFonts w:ascii="Cambria Math" w:hAnsi="Cambria Math"/>
                      </w:rPr>
                      <m:t>L</m:t>
                    </w:ins>
                  </m:r>
                </m:e>
                <m:sup>
                  <m:r>
                    <w:ins w:id="840" w:author="HSY" w:date="2023-03-18T21:30:00Z">
                      <m:rPr>
                        <m:sty m:val="p"/>
                      </m:rPr>
                      <w:rPr>
                        <w:rFonts w:ascii="Cambria Math" w:hAnsi="Cambria Math"/>
                      </w:rPr>
                      <m:t>-1</m:t>
                    </w:ins>
                  </m:r>
                </m:sup>
              </m:sSup>
            </m:oMath>
            <w:ins w:id="841" w:author="Author" w:date="2023-03-17T07:19:00Z">
              <w:del w:id="842" w:author="HSY" w:date="2023-03-18T21:30:00Z">
                <w:r w:rsidRPr="002272EF" w:rsidDel="00B97904">
                  <w:delText xml:space="preserve"> </w:delText>
                </w:r>
              </w:del>
            </w:ins>
            <w:del w:id="843" w:author="HSY" w:date="2023-03-18T21:30:00Z">
              <w:r w:rsidRPr="002272EF" w:rsidDel="00B97904">
                <w:delText>mg/L</w:delText>
              </w:r>
            </w:del>
            <w:del w:id="844" w:author="Author" w:date="2023-03-17T07:19:00Z">
              <w:r w:rsidR="00A5499F">
                <w:delText>)</w:delText>
              </w:r>
            </w:del>
          </w:p>
          <w:p w14:paraId="471F0B5B" w14:textId="6A1E9E20" w:rsidR="006A04FA" w:rsidRPr="002272EF" w:rsidRDefault="006A04FA" w:rsidP="002272EF">
            <w:pPr>
              <w:pStyle w:val="MDPI42tablebody"/>
            </w:pPr>
            <w:ins w:id="845" w:author="Author" w:date="2023-03-17T07:19:00Z">
              <w:r w:rsidRPr="002272EF">
                <w:t>Suspended Solids (</w:t>
              </w:r>
            </w:ins>
            <w:r w:rsidRPr="002272EF">
              <w:t>SS</w:t>
            </w:r>
            <w:del w:id="846" w:author="Author" w:date="2023-03-17T07:19:00Z">
              <w:r w:rsidR="00A5499F">
                <w:delText>(</w:delText>
              </w:r>
            </w:del>
            <w:ins w:id="847" w:author="Author" w:date="2023-03-17T07:19:00Z">
              <w:r w:rsidRPr="002272EF">
                <w:t>),</w:t>
              </w:r>
            </w:ins>
            <w:ins w:id="848" w:author="HSY" w:date="2023-03-18T21:30:00Z">
              <w:r w:rsidR="00B97904">
                <w:t xml:space="preserve"> </w:t>
              </w:r>
              <w:r w:rsidR="00B97904" w:rsidRPr="002272EF">
                <w:t>mg</w:t>
              </w:r>
            </w:ins>
            <m:oMath>
              <m:r>
                <w:ins w:id="849" w:author="HSY" w:date="2023-03-18T21:30:00Z">
                  <m:rPr>
                    <m:sty m:val="p"/>
                  </m:rPr>
                  <w:rPr>
                    <w:rFonts w:ascii="Cambria Math" w:hAnsi="Cambria Math"/>
                  </w:rPr>
                  <m:t xml:space="preserve"> </m:t>
                </w:ins>
              </m:r>
              <m:sSup>
                <m:sSupPr>
                  <m:ctrlPr>
                    <w:ins w:id="850" w:author="HSY" w:date="2023-03-18T21:30:00Z">
                      <w:rPr>
                        <w:rFonts w:ascii="Cambria Math" w:hAnsi="Cambria Math"/>
                      </w:rPr>
                    </w:ins>
                  </m:ctrlPr>
                </m:sSupPr>
                <m:e>
                  <m:r>
                    <w:ins w:id="851" w:author="HSY" w:date="2023-03-18T21:30:00Z">
                      <m:rPr>
                        <m:sty m:val="p"/>
                      </m:rPr>
                      <w:rPr>
                        <w:rFonts w:ascii="Cambria Math" w:hAnsi="Cambria Math"/>
                      </w:rPr>
                      <m:t>L</m:t>
                    </w:ins>
                  </m:r>
                </m:e>
                <m:sup>
                  <m:r>
                    <w:ins w:id="852" w:author="HSY" w:date="2023-03-18T21:30:00Z">
                      <m:rPr>
                        <m:sty m:val="p"/>
                      </m:rPr>
                      <w:rPr>
                        <w:rFonts w:ascii="Cambria Math" w:hAnsi="Cambria Math"/>
                      </w:rPr>
                      <m:t>-1</m:t>
                    </w:ins>
                  </m:r>
                </m:sup>
              </m:sSup>
            </m:oMath>
            <w:ins w:id="853" w:author="Author" w:date="2023-03-17T07:19:00Z">
              <w:del w:id="854" w:author="HSY" w:date="2023-03-18T21:30:00Z">
                <w:r w:rsidRPr="002272EF" w:rsidDel="00B97904">
                  <w:delText xml:space="preserve"> </w:delText>
                </w:r>
              </w:del>
            </w:ins>
            <w:del w:id="855" w:author="HSY" w:date="2023-03-18T21:30:00Z">
              <w:r w:rsidRPr="002272EF" w:rsidDel="00B97904">
                <w:delText>mg/L</w:delText>
              </w:r>
            </w:del>
            <w:del w:id="856" w:author="Author" w:date="2023-03-17T07:19:00Z">
              <w:r w:rsidR="00A5499F">
                <w:delText>)</w:delText>
              </w:r>
            </w:del>
          </w:p>
          <w:p w14:paraId="0D037B4D" w14:textId="341F3F4D" w:rsidR="006A04FA" w:rsidRPr="00B97904" w:rsidRDefault="006A04FA">
            <w:pPr>
              <w:pStyle w:val="MDPI42tablebody"/>
              <w:rPr>
                <w:rFonts w:eastAsia="바탕" w:cs="바탕"/>
                <w:rPrChange w:id="857" w:author="HSY" w:date="2023-03-18T21:31:00Z">
                  <w:rPr/>
                </w:rPrChange>
              </w:rPr>
            </w:pPr>
            <w:ins w:id="858" w:author="Author" w:date="2023-03-17T07:19:00Z">
              <w:r w:rsidRPr="002272EF">
                <w:t>Electrical Conductivity (</w:t>
              </w:r>
            </w:ins>
            <w:r w:rsidRPr="002272EF">
              <w:t>EC</w:t>
            </w:r>
            <w:del w:id="859" w:author="Author" w:date="2023-03-17T07:19:00Z">
              <w:r w:rsidR="00A5499F">
                <w:delText>(</w:delText>
              </w:r>
            </w:del>
            <w:ins w:id="860" w:author="Author" w:date="2023-03-17T07:19:00Z">
              <w:r w:rsidRPr="002272EF">
                <w:t xml:space="preserve">), </w:t>
              </w:r>
            </w:ins>
            <w:proofErr w:type="spellStart"/>
            <w:r w:rsidRPr="00B97904">
              <w:t>μS</w:t>
            </w:r>
            <w:proofErr w:type="spellEnd"/>
            <w:ins w:id="861" w:author="HSY" w:date="2023-03-18T21:31:00Z">
              <w:r w:rsidR="00B97904">
                <w:t xml:space="preserve"> </w:t>
              </w:r>
            </w:ins>
            <w:del w:id="862" w:author="HSY" w:date="2023-03-18T21:31:00Z">
              <w:r w:rsidRPr="00B97904" w:rsidDel="00B97904">
                <w:delText>/</w:delText>
              </w:r>
            </w:del>
            <w:del w:id="863" w:author="HSY" w:date="2023-03-18T21:30:00Z">
              <w:r w:rsidRPr="00B97904" w:rsidDel="00B97904">
                <w:delText>cm</w:delText>
              </w:r>
            </w:del>
            <m:oMath>
              <m:sSup>
                <m:sSupPr>
                  <m:ctrlPr>
                    <w:ins w:id="864" w:author="HSY" w:date="2023-03-18T21:31:00Z">
                      <w:rPr>
                        <w:rFonts w:ascii="Cambria Math" w:eastAsia="바탕" w:hAnsi="Cambria Math" w:cs="바탕"/>
                      </w:rPr>
                    </w:ins>
                  </m:ctrlPr>
                </m:sSupPr>
                <m:e>
                  <m:r>
                    <w:ins w:id="865" w:author="HSY" w:date="2023-03-18T21:31:00Z">
                      <m:rPr>
                        <m:sty m:val="p"/>
                      </m:rPr>
                      <w:rPr>
                        <w:rFonts w:ascii="Cambria Math" w:eastAsia="바탕" w:hAnsi="Cambria Math" w:cs="바탕"/>
                      </w:rPr>
                      <m:t>cm</m:t>
                    </w:ins>
                  </m:r>
                </m:e>
                <m:sup>
                  <m:r>
                    <w:ins w:id="866" w:author="HSY" w:date="2023-03-18T21:31:00Z">
                      <m:rPr>
                        <m:sty m:val="p"/>
                      </m:rPr>
                      <w:rPr>
                        <w:rFonts w:ascii="Cambria Math" w:eastAsia="바탕" w:hAnsi="Cambria Math" w:cs="바탕"/>
                      </w:rPr>
                      <m:t>-1</m:t>
                    </w:ins>
                  </m:r>
                </m:sup>
              </m:sSup>
            </m:oMath>
            <w:del w:id="867" w:author="Author" w:date="2023-03-17T07:19:00Z">
              <w:r w:rsidR="00A5499F">
                <w:delText>)</w:delText>
              </w:r>
            </w:del>
          </w:p>
          <w:p w14:paraId="599DF943" w14:textId="77777777" w:rsidR="006A04FA" w:rsidRPr="002272EF" w:rsidRDefault="006A04FA" w:rsidP="002272EF">
            <w:pPr>
              <w:pStyle w:val="MDPI42tablebody"/>
            </w:pPr>
            <w:r w:rsidRPr="002272EF">
              <w:t>pH</w:t>
            </w:r>
          </w:p>
          <w:p w14:paraId="7E027A5B" w14:textId="53F22FC9" w:rsidR="006A04FA" w:rsidRPr="002272EF" w:rsidRDefault="006A04FA" w:rsidP="002272EF">
            <w:pPr>
              <w:pStyle w:val="MDPI42tablebody"/>
            </w:pPr>
            <w:ins w:id="868" w:author="Author" w:date="2023-03-17T07:19:00Z">
              <w:r w:rsidRPr="002272EF">
                <w:t>Dissolved Oxygen (</w:t>
              </w:r>
            </w:ins>
            <w:r w:rsidRPr="002272EF">
              <w:t>DO</w:t>
            </w:r>
            <w:del w:id="869" w:author="Author" w:date="2023-03-17T07:19:00Z">
              <w:r w:rsidR="00A5499F">
                <w:delText>(</w:delText>
              </w:r>
            </w:del>
            <w:ins w:id="870" w:author="Author" w:date="2023-03-17T07:19:00Z">
              <w:r w:rsidRPr="002272EF">
                <w:t>),</w:t>
              </w:r>
            </w:ins>
            <w:ins w:id="871" w:author="HSY" w:date="2023-03-18T21:32:00Z">
              <w:r w:rsidR="00B97904">
                <w:t xml:space="preserve"> </w:t>
              </w:r>
              <w:r w:rsidR="00B97904" w:rsidRPr="002272EF">
                <w:t>mg</w:t>
              </w:r>
            </w:ins>
            <m:oMath>
              <m:r>
                <w:ins w:id="872" w:author="HSY" w:date="2023-03-18T21:32:00Z">
                  <m:rPr>
                    <m:sty m:val="p"/>
                  </m:rPr>
                  <w:rPr>
                    <w:rFonts w:ascii="Cambria Math" w:hAnsi="Cambria Math"/>
                  </w:rPr>
                  <m:t xml:space="preserve"> </m:t>
                </w:ins>
              </m:r>
              <m:sSup>
                <m:sSupPr>
                  <m:ctrlPr>
                    <w:ins w:id="873" w:author="HSY" w:date="2023-03-18T21:32:00Z">
                      <w:rPr>
                        <w:rFonts w:ascii="Cambria Math" w:hAnsi="Cambria Math"/>
                      </w:rPr>
                    </w:ins>
                  </m:ctrlPr>
                </m:sSupPr>
                <m:e>
                  <m:r>
                    <w:ins w:id="874" w:author="HSY" w:date="2023-03-18T21:32:00Z">
                      <m:rPr>
                        <m:sty m:val="p"/>
                      </m:rPr>
                      <w:rPr>
                        <w:rFonts w:ascii="Cambria Math" w:hAnsi="Cambria Math"/>
                      </w:rPr>
                      <m:t>L</m:t>
                    </w:ins>
                  </m:r>
                </m:e>
                <m:sup>
                  <m:r>
                    <w:ins w:id="875" w:author="HSY" w:date="2023-03-18T21:32:00Z">
                      <m:rPr>
                        <m:sty m:val="p"/>
                      </m:rPr>
                      <w:rPr>
                        <w:rFonts w:ascii="Cambria Math" w:hAnsi="Cambria Math"/>
                      </w:rPr>
                      <m:t>-1</m:t>
                    </w:ins>
                  </m:r>
                </m:sup>
              </m:sSup>
            </m:oMath>
            <w:ins w:id="876" w:author="Author" w:date="2023-03-17T07:19:00Z">
              <w:del w:id="877" w:author="HSY" w:date="2023-03-18T21:32:00Z">
                <w:r w:rsidRPr="002272EF" w:rsidDel="00B97904">
                  <w:delText xml:space="preserve"> </w:delText>
                </w:r>
              </w:del>
            </w:ins>
            <w:del w:id="878" w:author="HSY" w:date="2023-03-18T21:32:00Z">
              <w:r w:rsidRPr="002272EF" w:rsidDel="00B97904">
                <w:delText>mg/L</w:delText>
              </w:r>
            </w:del>
            <w:del w:id="879" w:author="Author" w:date="2023-03-17T07:19:00Z">
              <w:r w:rsidR="00A5499F">
                <w:delText>)</w:delText>
              </w:r>
            </w:del>
          </w:p>
          <w:p w14:paraId="1C39D579" w14:textId="38EDC9F9" w:rsidR="006A04FA" w:rsidRPr="002272EF" w:rsidRDefault="006A04FA" w:rsidP="002272EF">
            <w:pPr>
              <w:pStyle w:val="MDPI42tablebody"/>
            </w:pPr>
            <w:r w:rsidRPr="002272EF">
              <w:t>Temperature</w:t>
            </w:r>
            <w:del w:id="880" w:author="Author" w:date="2023-03-17T07:19:00Z">
              <w:r w:rsidR="00A5499F">
                <w:delText>(</w:delText>
              </w:r>
              <w:r w:rsidR="00A5499F">
                <w:rPr>
                  <w:rFonts w:ascii="Cambria Math" w:hAnsi="Cambria Math" w:cs="Cambria Math"/>
                </w:rPr>
                <w:delText>℃</w:delText>
              </w:r>
              <w:r w:rsidR="00A5499F">
                <w:delText>)</w:delText>
              </w:r>
            </w:del>
            <w:ins w:id="881" w:author="Author" w:date="2023-03-17T07:19:00Z">
              <w:r w:rsidRPr="002272EF">
                <w:t xml:space="preserve">, </w:t>
              </w:r>
              <w:r w:rsidRPr="002272EF">
                <w:rPr>
                  <w:rFonts w:ascii="Cambria Math" w:hAnsi="Cambria Math" w:cs="Cambria Math"/>
                </w:rPr>
                <w:t>℃</w:t>
              </w:r>
            </w:ins>
          </w:p>
          <w:p w14:paraId="71BF4484" w14:textId="246BF661" w:rsidR="006A04FA" w:rsidRPr="002272EF" w:rsidRDefault="006A04FA" w:rsidP="002272EF">
            <w:pPr>
              <w:pStyle w:val="MDPI42tablebody"/>
            </w:pPr>
            <w:r w:rsidRPr="002272EF">
              <w:t>Turbidity</w:t>
            </w:r>
            <w:del w:id="882" w:author="Author" w:date="2023-03-17T07:19:00Z">
              <w:r w:rsidR="00A5499F">
                <w:delText>(</w:delText>
              </w:r>
            </w:del>
            <w:ins w:id="883" w:author="Author" w:date="2023-03-17T07:19:00Z">
              <w:r w:rsidRPr="002272EF">
                <w:t xml:space="preserve">, </w:t>
              </w:r>
            </w:ins>
            <w:r w:rsidRPr="002272EF">
              <w:t>NTU</w:t>
            </w:r>
            <w:del w:id="884" w:author="Author" w:date="2023-03-17T07:19:00Z">
              <w:r w:rsidR="00A5499F">
                <w:delText>)</w:delText>
              </w:r>
            </w:del>
          </w:p>
          <w:p w14:paraId="51B479AF" w14:textId="5A5961FB" w:rsidR="006A04FA" w:rsidRPr="002272EF" w:rsidRDefault="006A04FA" w:rsidP="002272EF">
            <w:pPr>
              <w:pStyle w:val="MDPI42tablebody"/>
            </w:pPr>
            <w:r w:rsidRPr="002272EF">
              <w:t>Transparency</w:t>
            </w:r>
            <w:del w:id="885" w:author="Author" w:date="2023-03-17T07:19:00Z">
              <w:r w:rsidR="00A5499F">
                <w:delText>(</w:delText>
              </w:r>
            </w:del>
            <w:ins w:id="886" w:author="Author" w:date="2023-03-17T07:19:00Z">
              <w:r w:rsidRPr="002272EF">
                <w:t xml:space="preserve">, </w:t>
              </w:r>
            </w:ins>
            <w:r w:rsidRPr="002272EF">
              <w:t>m</w:t>
            </w:r>
            <w:del w:id="887" w:author="Author" w:date="2023-03-17T07:19:00Z">
              <w:r w:rsidR="00A5499F">
                <w:delText>)</w:delText>
              </w:r>
            </w:del>
          </w:p>
          <w:p w14:paraId="13AD00A0" w14:textId="2ACE59E1" w:rsidR="006A04FA" w:rsidRPr="00B97904" w:rsidRDefault="006A04FA">
            <w:pPr>
              <w:pStyle w:val="MDPI42tablebody"/>
            </w:pPr>
            <w:ins w:id="888" w:author="Author" w:date="2023-03-17T07:19:00Z">
              <w:r w:rsidRPr="002272EF">
                <w:t>Chlorophyll a (</w:t>
              </w:r>
            </w:ins>
            <w:proofErr w:type="spellStart"/>
            <w:r w:rsidRPr="002272EF">
              <w:t>Chla</w:t>
            </w:r>
            <w:proofErr w:type="spellEnd"/>
            <w:del w:id="889" w:author="Author" w:date="2023-03-17T07:19:00Z">
              <w:r w:rsidR="00A5499F">
                <w:delText>(</w:delText>
              </w:r>
            </w:del>
            <w:ins w:id="890" w:author="Author" w:date="2023-03-17T07:19:00Z">
              <w:r w:rsidRPr="002272EF">
                <w:t xml:space="preserve">), </w:t>
              </w:r>
            </w:ins>
            <w:r w:rsidRPr="002272EF">
              <w:t>mg</w:t>
            </w:r>
            <w:ins w:id="891" w:author="HSY" w:date="2023-03-18T21:33:00Z">
              <w:r w:rsidR="00B97904">
                <w:t xml:space="preserve"> </w:t>
              </w:r>
            </w:ins>
            <w:del w:id="892" w:author="HSY" w:date="2023-03-18T21:33:00Z">
              <w:r w:rsidRPr="002272EF" w:rsidDel="00B97904">
                <w:delText>/</w:delText>
              </w:r>
            </w:del>
            <w:ins w:id="893" w:author="Hi" w:date="2023-03-18T15:55:00Z">
              <w:del w:id="894" w:author="HSY" w:date="2023-03-18T21:33:00Z">
                <w:r w:rsidR="005E272B" w:rsidRPr="002272EF" w:rsidDel="00B97904">
                  <w:delText xml:space="preserve"> m³</w:delText>
                </w:r>
              </w:del>
            </w:ins>
            <m:oMath>
              <m:sSup>
                <m:sSupPr>
                  <m:ctrlPr>
                    <w:ins w:id="895" w:author="HSY" w:date="2023-03-18T21:32:00Z">
                      <w:rPr>
                        <w:rFonts w:ascii="Cambria Math" w:hAnsi="Cambria Math"/>
                      </w:rPr>
                    </w:ins>
                  </m:ctrlPr>
                </m:sSupPr>
                <m:e>
                  <m:r>
                    <w:ins w:id="896" w:author="HSY" w:date="2023-03-18T21:32:00Z">
                      <m:rPr>
                        <m:sty m:val="p"/>
                      </m:rPr>
                      <w:rPr>
                        <w:rFonts w:ascii="Cambria Math" w:hAnsi="Cambria Math"/>
                      </w:rPr>
                      <m:t>m</m:t>
                    </w:ins>
                  </m:r>
                </m:e>
                <m:sup>
                  <m:r>
                    <w:ins w:id="897" w:author="HSY" w:date="2023-03-18T21:32:00Z">
                      <m:rPr>
                        <m:sty m:val="p"/>
                      </m:rPr>
                      <w:rPr>
                        <w:rFonts w:ascii="Cambria Math" w:hAnsi="Cambria Math"/>
                      </w:rPr>
                      <m:t>-3</m:t>
                    </w:ins>
                  </m:r>
                </m:sup>
              </m:sSup>
            </m:oMath>
            <w:del w:id="898" w:author="Hi" w:date="2023-03-18T15:55:00Z">
              <w:r w:rsidRPr="00305E0A" w:rsidDel="005E272B">
                <w:rPr>
                  <w:rFonts w:eastAsia="MS Mincho" w:hint="eastAsia"/>
                  <w:rPrChange w:id="899" w:author="Author" w:date="2023-03-17T07:19:00Z">
                    <w:rPr>
                      <w:rFonts w:ascii="MS Mincho" w:eastAsia="MS Mincho" w:hAnsi="MS Mincho" w:hint="eastAsia"/>
                    </w:rPr>
                  </w:rPrChange>
                </w:rPr>
                <w:delText>㎥</w:delText>
              </w:r>
              <w:r w:rsidRPr="002272EF" w:rsidDel="005E272B">
                <w:delText>)</w:delText>
              </w:r>
            </w:del>
            <w:commentRangeStart w:id="900"/>
            <w:commentRangeEnd w:id="900"/>
            <w:commentRangeEnd w:id="787"/>
            <w:r w:rsidR="00011AC8">
              <w:rPr>
                <w:rStyle w:val="ab"/>
                <w:rFonts w:eastAsia="SimSun"/>
                <w:noProof/>
                <w:snapToGrid/>
                <w:lang w:eastAsia="zh-CN" w:bidi="ar-SA"/>
              </w:rPr>
              <w:commentReference w:id="900"/>
            </w:r>
            <w:r w:rsidRPr="00305E0A">
              <w:rPr>
                <w:rStyle w:val="ab"/>
                <w:rFonts w:eastAsia="SimSun"/>
                <w:sz w:val="20"/>
                <w:szCs w:val="20"/>
              </w:rPr>
              <w:commentReference w:id="787"/>
            </w:r>
          </w:p>
        </w:tc>
        <w:tc>
          <w:tcPr>
            <w:tcW w:w="3147" w:type="dxa"/>
            <w:tcBorders>
              <w:top w:val="single" w:sz="7" w:space="0" w:color="000000"/>
              <w:left w:val="single" w:sz="2" w:space="0" w:color="000000"/>
              <w:bottom w:val="single" w:sz="7" w:space="0" w:color="000000"/>
              <w:right w:val="nil"/>
            </w:tcBorders>
            <w:vAlign w:val="center"/>
            <w:cellMerge w:id="901" w:author="Author" w:date="2023-03-17T07:19:00Z" w:vMergeOrig="rest"/>
          </w:tcPr>
          <w:p w14:paraId="6EFDA9A1" w14:textId="4398CB42" w:rsidR="006A04FA" w:rsidRPr="002272EF" w:rsidRDefault="006A04FA" w:rsidP="002272EF">
            <w:pPr>
              <w:pStyle w:val="MDPI42tablebody"/>
            </w:pPr>
            <w:proofErr w:type="spellStart"/>
            <w:r w:rsidRPr="002272EF">
              <w:t>LowWaterLevel</w:t>
            </w:r>
            <w:proofErr w:type="spellEnd"/>
            <w:del w:id="902" w:author="Author" w:date="2023-03-17T07:19:00Z">
              <w:r w:rsidR="00A5499F">
                <w:delText>(</w:delText>
              </w:r>
            </w:del>
            <w:ins w:id="903" w:author="Author" w:date="2023-03-17T07:19:00Z">
              <w:r w:rsidRPr="002272EF">
                <w:t xml:space="preserve">, </w:t>
              </w:r>
            </w:ins>
            <w:r w:rsidRPr="002272EF">
              <w:t>cm</w:t>
            </w:r>
            <w:del w:id="904" w:author="Author" w:date="2023-03-17T07:19:00Z">
              <w:r w:rsidR="00A5499F">
                <w:delText>)</w:delText>
              </w:r>
            </w:del>
          </w:p>
          <w:p w14:paraId="14616579" w14:textId="2858EF57" w:rsidR="006A04FA" w:rsidRPr="002272EF" w:rsidRDefault="006A04FA" w:rsidP="002272EF">
            <w:pPr>
              <w:pStyle w:val="MDPI42tablebody"/>
            </w:pPr>
            <w:r w:rsidRPr="002272EF">
              <w:t>Inflow</w:t>
            </w:r>
            <w:del w:id="905" w:author="Author" w:date="2023-03-17T07:19:00Z">
              <w:r w:rsidR="00A5499F">
                <w:delText>(</w:delText>
              </w:r>
            </w:del>
            <w:ins w:id="906" w:author="Author" w:date="2023-03-17T07:19:00Z">
              <w:r w:rsidRPr="002272EF">
                <w:t xml:space="preserve"> Rate (Inflow), </w:t>
              </w:r>
            </w:ins>
            <w:proofErr w:type="spellStart"/>
            <w:r w:rsidRPr="002272EF">
              <w:t>cms</w:t>
            </w:r>
            <w:proofErr w:type="spellEnd"/>
            <w:del w:id="907" w:author="Author" w:date="2023-03-17T07:19:00Z">
              <w:r w:rsidR="00A5499F">
                <w:delText>)</w:delText>
              </w:r>
            </w:del>
          </w:p>
          <w:p w14:paraId="777EA0A8" w14:textId="71309416" w:rsidR="006A04FA" w:rsidRPr="002272EF" w:rsidRDefault="006A04FA" w:rsidP="002272EF">
            <w:pPr>
              <w:pStyle w:val="MDPI42tablebody"/>
            </w:pPr>
            <w:r w:rsidRPr="002272EF">
              <w:t>Discharge</w:t>
            </w:r>
            <w:del w:id="908" w:author="Author" w:date="2023-03-17T07:19:00Z">
              <w:r w:rsidR="00A5499F">
                <w:delText>(</w:delText>
              </w:r>
            </w:del>
            <w:ins w:id="909" w:author="Author" w:date="2023-03-17T07:19:00Z">
              <w:r w:rsidRPr="002272EF">
                <w:t xml:space="preserve"> Rate (Discharge), </w:t>
              </w:r>
            </w:ins>
            <w:proofErr w:type="spellStart"/>
            <w:r w:rsidRPr="002272EF">
              <w:t>cms</w:t>
            </w:r>
            <w:proofErr w:type="spellEnd"/>
            <w:del w:id="910" w:author="Author" w:date="2023-03-17T07:19:00Z">
              <w:r w:rsidR="00A5499F">
                <w:delText>)</w:delText>
              </w:r>
            </w:del>
          </w:p>
          <w:p w14:paraId="11EB9DBD" w14:textId="6962EE9C" w:rsidR="002272EF" w:rsidRDefault="006A04FA" w:rsidP="002272EF">
            <w:pPr>
              <w:pStyle w:val="MDPI42tablebody"/>
              <w:rPr>
                <w:ins w:id="911" w:author="Author" w:date="2023-03-17T07:19:00Z"/>
              </w:rPr>
            </w:pPr>
            <w:commentRangeStart w:id="912"/>
            <w:ins w:id="913" w:author="Author" w:date="2023-03-17T07:19:00Z">
              <w:r w:rsidRPr="002272EF">
                <w:t xml:space="preserve">Water Storage Capacity </w:t>
              </w:r>
              <w:commentRangeEnd w:id="912"/>
              <w:r w:rsidR="00DC51EB">
                <w:rPr>
                  <w:rStyle w:val="ab"/>
                  <w:rFonts w:eastAsia="SimSun"/>
                  <w:noProof/>
                  <w:snapToGrid/>
                  <w:lang w:eastAsia="zh-CN" w:bidi="ar-SA"/>
                </w:rPr>
                <w:commentReference w:id="912"/>
              </w:r>
            </w:ins>
          </w:p>
          <w:p w14:paraId="4FE634BB" w14:textId="008B4420" w:rsidR="006A04FA" w:rsidRPr="002272EF" w:rsidRDefault="006A04FA" w:rsidP="002272EF">
            <w:pPr>
              <w:pStyle w:val="MDPI42tablebody"/>
            </w:pPr>
            <w:ins w:id="914" w:author="Author" w:date="2023-03-17T07:19:00Z">
              <w:r w:rsidRPr="002272EF">
                <w:t>(</w:t>
              </w:r>
            </w:ins>
            <w:r w:rsidRPr="002272EF">
              <w:t>Reservoir</w:t>
            </w:r>
            <w:del w:id="915" w:author="Author" w:date="2023-03-17T07:19:00Z">
              <w:r w:rsidR="00A5499F">
                <w:delText>(</w:delText>
              </w:r>
            </w:del>
            <w:ins w:id="916" w:author="Author" w:date="2023-03-17T07:19:00Z">
              <w:r w:rsidRPr="002272EF">
                <w:t xml:space="preserve">), </w:t>
              </w:r>
            </w:ins>
            <w:r w:rsidRPr="002272EF">
              <w:t>10,</w:t>
            </w:r>
            <w:del w:id="917" w:author="Author" w:date="2023-03-17T07:19:00Z">
              <w:r w:rsidR="00A5499F">
                <w:delText>000m³)</w:delText>
              </w:r>
            </w:del>
            <w:ins w:id="918" w:author="Author" w:date="2023-03-17T07:19:00Z">
              <w:r w:rsidRPr="002272EF">
                <w:t>000 m³</w:t>
              </w:r>
            </w:ins>
          </w:p>
        </w:tc>
      </w:tr>
      <w:tr w:rsidR="00A5499F" w14:paraId="49A5DF51" w14:textId="77777777" w:rsidTr="00B8104E">
        <w:tblPrEx>
          <w:jc w:val="right"/>
        </w:tblPrEx>
        <w:trPr>
          <w:trHeight w:val="576"/>
          <w:jc w:val="right"/>
          <w:del w:id="919" w:author="Author" w:date="2023-03-17T07:19:00Z"/>
        </w:trPr>
        <w:tc>
          <w:tcPr>
            <w:tcW w:w="1276" w:type="dxa"/>
            <w:vMerge w:val="restart"/>
            <w:tcBorders>
              <w:top w:val="single" w:sz="2" w:space="0" w:color="000000"/>
              <w:left w:val="nil"/>
              <w:bottom w:val="single" w:sz="7" w:space="0" w:color="000000"/>
              <w:right w:val="single" w:sz="2" w:space="0" w:color="000000"/>
            </w:tcBorders>
            <w:vAlign w:val="center"/>
          </w:tcPr>
          <w:p w14:paraId="79C13CB0" w14:textId="77777777" w:rsidR="00A5499F" w:rsidRDefault="00A5499F" w:rsidP="00A5499F">
            <w:pPr>
              <w:pStyle w:val="MDPI42tablebody"/>
              <w:rPr>
                <w:del w:id="920" w:author="Author" w:date="2023-03-17T07:19:00Z"/>
              </w:rPr>
            </w:pPr>
            <w:del w:id="921" w:author="Author" w:date="2023-03-17T07:19:00Z">
              <w:r>
                <w:delText>category</w:delText>
              </w:r>
            </w:del>
          </w:p>
        </w:tc>
        <w:tc>
          <w:tcPr>
            <w:tcW w:w="1521" w:type="dxa"/>
            <w:tcBorders>
              <w:top w:val="single" w:sz="2" w:space="0" w:color="000000"/>
              <w:left w:val="single" w:sz="2" w:space="0" w:color="000000"/>
              <w:bottom w:val="single" w:sz="2" w:space="0" w:color="000000"/>
              <w:right w:val="single" w:sz="2" w:space="0" w:color="000000"/>
            </w:tcBorders>
            <w:vAlign w:val="center"/>
          </w:tcPr>
          <w:p w14:paraId="05422D92" w14:textId="77777777" w:rsidR="00A5499F" w:rsidRDefault="00A5499F" w:rsidP="00A5499F">
            <w:pPr>
              <w:pStyle w:val="MDPI42tablebody"/>
              <w:rPr>
                <w:del w:id="922" w:author="Author" w:date="2023-03-17T07:19:00Z"/>
              </w:rPr>
            </w:pPr>
            <w:moveFromRangeStart w:id="923" w:author="Author" w:date="2023-03-17T07:19:00Z" w:name="move129930012"/>
            <w:moveFrom w:id="924" w:author="Author" w:date="2023-03-17T07:19:00Z">
              <w:r>
                <w:rPr>
                  <w:spacing w:val="2"/>
                </w:rPr>
                <w:t>Cyanophytes</w:t>
              </w:r>
            </w:moveFrom>
            <w:moveFromRangeEnd w:id="923"/>
          </w:p>
        </w:tc>
        <w:tc>
          <w:tcPr>
            <w:tcW w:w="2797" w:type="dxa"/>
            <w:tcBorders>
              <w:top w:val="single" w:sz="7" w:space="0" w:color="000000"/>
              <w:left w:val="single" w:sz="2" w:space="0" w:color="000000"/>
              <w:bottom w:val="single" w:sz="7" w:space="0" w:color="000000"/>
              <w:right w:val="single" w:sz="2" w:space="0" w:color="000000"/>
            </w:tcBorders>
            <w:cellMerge w:id="925" w:author="Author" w:date="2023-03-17T07:19:00Z" w:vMergeOrig="cont"/>
          </w:tcPr>
          <w:p w14:paraId="56DADBD5" w14:textId="77777777" w:rsidR="00A5499F" w:rsidRDefault="00A5499F" w:rsidP="00A5499F">
            <w:pPr>
              <w:pStyle w:val="MDPI42tablebody"/>
              <w:rPr>
                <w:del w:id="926" w:author="Author" w:date="2023-03-17T07:19:00Z"/>
              </w:rPr>
            </w:pPr>
          </w:p>
        </w:tc>
        <w:tc>
          <w:tcPr>
            <w:tcW w:w="2797" w:type="dxa"/>
            <w:tcBorders>
              <w:top w:val="single" w:sz="7" w:space="0" w:color="000000"/>
              <w:left w:val="single" w:sz="2" w:space="0" w:color="000000"/>
              <w:bottom w:val="single" w:sz="7" w:space="0" w:color="000000"/>
              <w:right w:val="nil"/>
            </w:tcBorders>
            <w:cellMerge w:id="927" w:author="Author" w:date="2023-03-17T07:19:00Z" w:vMergeOrig="cont"/>
          </w:tcPr>
          <w:p w14:paraId="25305126" w14:textId="77777777" w:rsidR="00A5499F" w:rsidRDefault="00A5499F" w:rsidP="00A5499F">
            <w:pPr>
              <w:pStyle w:val="MDPI42tablebody"/>
              <w:rPr>
                <w:del w:id="928" w:author="Author" w:date="2023-03-17T07:19:00Z"/>
              </w:rPr>
            </w:pPr>
          </w:p>
        </w:tc>
      </w:tr>
      <w:tr w:rsidR="00A5499F" w14:paraId="2B046546" w14:textId="77777777" w:rsidTr="00B8104E">
        <w:tblPrEx>
          <w:jc w:val="right"/>
        </w:tblPrEx>
        <w:trPr>
          <w:trHeight w:val="576"/>
          <w:jc w:val="right"/>
          <w:del w:id="929" w:author="Author" w:date="2023-03-17T07:19:00Z"/>
        </w:trPr>
        <w:tc>
          <w:tcPr>
            <w:tcW w:w="1276" w:type="dxa"/>
            <w:vMerge/>
            <w:tcBorders>
              <w:top w:val="single" w:sz="2" w:space="0" w:color="000000"/>
              <w:left w:val="nil"/>
              <w:bottom w:val="single" w:sz="7" w:space="0" w:color="000000"/>
              <w:right w:val="single" w:sz="2" w:space="0" w:color="000000"/>
            </w:tcBorders>
          </w:tcPr>
          <w:p w14:paraId="7B750F52" w14:textId="77777777" w:rsidR="00A5499F" w:rsidRDefault="00A5499F" w:rsidP="00A5499F">
            <w:pPr>
              <w:pStyle w:val="MDPI42tablebody"/>
              <w:rPr>
                <w:del w:id="930" w:author="Author" w:date="2023-03-17T07:19:00Z"/>
              </w:rPr>
            </w:pPr>
          </w:p>
        </w:tc>
        <w:tc>
          <w:tcPr>
            <w:tcW w:w="1521" w:type="dxa"/>
            <w:tcBorders>
              <w:top w:val="single" w:sz="2" w:space="0" w:color="000000"/>
              <w:left w:val="single" w:sz="2" w:space="0" w:color="000000"/>
              <w:bottom w:val="single" w:sz="2" w:space="0" w:color="000000"/>
              <w:right w:val="single" w:sz="2" w:space="0" w:color="000000"/>
            </w:tcBorders>
            <w:vAlign w:val="center"/>
          </w:tcPr>
          <w:p w14:paraId="54D9C861" w14:textId="77777777" w:rsidR="00A5499F" w:rsidRDefault="00A5499F" w:rsidP="00A5499F">
            <w:pPr>
              <w:pStyle w:val="MDPI42tablebody"/>
              <w:rPr>
                <w:del w:id="931" w:author="Author" w:date="2023-03-17T07:19:00Z"/>
              </w:rPr>
            </w:pPr>
            <w:moveFromRangeStart w:id="932" w:author="Author" w:date="2023-03-17T07:19:00Z" w:name="move129930013"/>
            <w:moveFrom w:id="933" w:author="Author" w:date="2023-03-17T07:19:00Z">
              <w:r>
                <w:rPr>
                  <w:spacing w:val="2"/>
                </w:rPr>
                <w:t>Diatoms</w:t>
              </w:r>
            </w:moveFrom>
            <w:moveFromRangeEnd w:id="932"/>
          </w:p>
        </w:tc>
        <w:tc>
          <w:tcPr>
            <w:tcW w:w="2797" w:type="dxa"/>
            <w:tcBorders>
              <w:top w:val="single" w:sz="7" w:space="0" w:color="000000"/>
              <w:left w:val="single" w:sz="2" w:space="0" w:color="000000"/>
              <w:bottom w:val="single" w:sz="7" w:space="0" w:color="000000"/>
              <w:right w:val="single" w:sz="2" w:space="0" w:color="000000"/>
            </w:tcBorders>
            <w:cellMerge w:id="934" w:author="Author" w:date="2023-03-17T07:19:00Z" w:vMergeOrig="cont"/>
          </w:tcPr>
          <w:p w14:paraId="41E91A5D" w14:textId="77777777" w:rsidR="00A5499F" w:rsidRDefault="00A5499F" w:rsidP="00A5499F">
            <w:pPr>
              <w:pStyle w:val="MDPI42tablebody"/>
              <w:rPr>
                <w:del w:id="935" w:author="Author" w:date="2023-03-17T07:19:00Z"/>
              </w:rPr>
            </w:pPr>
          </w:p>
        </w:tc>
        <w:tc>
          <w:tcPr>
            <w:tcW w:w="2797" w:type="dxa"/>
            <w:tcBorders>
              <w:top w:val="single" w:sz="7" w:space="0" w:color="000000"/>
              <w:left w:val="single" w:sz="2" w:space="0" w:color="000000"/>
              <w:bottom w:val="single" w:sz="7" w:space="0" w:color="000000"/>
              <w:right w:val="nil"/>
            </w:tcBorders>
            <w:cellMerge w:id="936" w:author="Author" w:date="2023-03-17T07:19:00Z" w:vMergeOrig="cont"/>
          </w:tcPr>
          <w:p w14:paraId="26A5358F" w14:textId="77777777" w:rsidR="00A5499F" w:rsidRDefault="00A5499F" w:rsidP="00A5499F">
            <w:pPr>
              <w:pStyle w:val="MDPI42tablebody"/>
              <w:rPr>
                <w:del w:id="937" w:author="Author" w:date="2023-03-17T07:19:00Z"/>
              </w:rPr>
            </w:pPr>
          </w:p>
        </w:tc>
      </w:tr>
      <w:tr w:rsidR="00A5499F" w14:paraId="3AF70E5C" w14:textId="77777777" w:rsidTr="00B8104E">
        <w:tblPrEx>
          <w:jc w:val="right"/>
        </w:tblPrEx>
        <w:trPr>
          <w:trHeight w:val="576"/>
          <w:jc w:val="right"/>
          <w:del w:id="938" w:author="Author" w:date="2023-03-17T07:19:00Z"/>
        </w:trPr>
        <w:tc>
          <w:tcPr>
            <w:tcW w:w="1276" w:type="dxa"/>
            <w:vMerge/>
            <w:tcBorders>
              <w:top w:val="single" w:sz="2" w:space="0" w:color="000000"/>
              <w:left w:val="nil"/>
              <w:bottom w:val="single" w:sz="7" w:space="0" w:color="000000"/>
              <w:right w:val="single" w:sz="2" w:space="0" w:color="000000"/>
            </w:tcBorders>
          </w:tcPr>
          <w:p w14:paraId="62ADFC5A" w14:textId="77777777" w:rsidR="00A5499F" w:rsidRDefault="00A5499F" w:rsidP="00A5499F">
            <w:pPr>
              <w:pStyle w:val="MDPI42tablebody"/>
              <w:rPr>
                <w:del w:id="939" w:author="Author" w:date="2023-03-17T07:19:00Z"/>
              </w:rPr>
            </w:pPr>
          </w:p>
        </w:tc>
        <w:tc>
          <w:tcPr>
            <w:tcW w:w="1521" w:type="dxa"/>
            <w:tcBorders>
              <w:top w:val="single" w:sz="2" w:space="0" w:color="000000"/>
              <w:left w:val="single" w:sz="2" w:space="0" w:color="000000"/>
              <w:bottom w:val="single" w:sz="2" w:space="0" w:color="000000"/>
              <w:right w:val="single" w:sz="2" w:space="0" w:color="000000"/>
            </w:tcBorders>
            <w:vAlign w:val="center"/>
          </w:tcPr>
          <w:p w14:paraId="47B7054D" w14:textId="77777777" w:rsidR="00A5499F" w:rsidRDefault="00A5499F" w:rsidP="00A5499F">
            <w:pPr>
              <w:pStyle w:val="MDPI42tablebody"/>
              <w:rPr>
                <w:del w:id="940" w:author="Author" w:date="2023-03-17T07:19:00Z"/>
              </w:rPr>
            </w:pPr>
            <w:moveFromRangeStart w:id="941" w:author="Author" w:date="2023-03-17T07:19:00Z" w:name="move129930014"/>
            <w:moveFrom w:id="942" w:author="Author" w:date="2023-03-17T07:19:00Z">
              <w:r>
                <w:rPr>
                  <w:spacing w:val="2"/>
                </w:rPr>
                <w:t>Chlorophytes</w:t>
              </w:r>
            </w:moveFrom>
            <w:moveFromRangeEnd w:id="941"/>
          </w:p>
        </w:tc>
        <w:tc>
          <w:tcPr>
            <w:tcW w:w="2797" w:type="dxa"/>
            <w:tcBorders>
              <w:top w:val="single" w:sz="7" w:space="0" w:color="000000"/>
              <w:left w:val="single" w:sz="2" w:space="0" w:color="000000"/>
              <w:bottom w:val="single" w:sz="7" w:space="0" w:color="000000"/>
              <w:right w:val="single" w:sz="2" w:space="0" w:color="000000"/>
            </w:tcBorders>
            <w:cellMerge w:id="943" w:author="Author" w:date="2023-03-17T07:19:00Z" w:vMergeOrig="cont"/>
          </w:tcPr>
          <w:p w14:paraId="5353376F" w14:textId="77777777" w:rsidR="00A5499F" w:rsidRDefault="00A5499F" w:rsidP="00A5499F">
            <w:pPr>
              <w:pStyle w:val="MDPI42tablebody"/>
              <w:rPr>
                <w:del w:id="944" w:author="Author" w:date="2023-03-17T07:19:00Z"/>
              </w:rPr>
            </w:pPr>
          </w:p>
        </w:tc>
        <w:tc>
          <w:tcPr>
            <w:tcW w:w="2797" w:type="dxa"/>
            <w:tcBorders>
              <w:top w:val="single" w:sz="7" w:space="0" w:color="000000"/>
              <w:left w:val="single" w:sz="2" w:space="0" w:color="000000"/>
              <w:bottom w:val="single" w:sz="7" w:space="0" w:color="000000"/>
              <w:right w:val="nil"/>
            </w:tcBorders>
            <w:cellMerge w:id="945" w:author="Author" w:date="2023-03-17T07:19:00Z" w:vMergeOrig="cont"/>
          </w:tcPr>
          <w:p w14:paraId="3A827CB5" w14:textId="77777777" w:rsidR="00A5499F" w:rsidRDefault="00A5499F" w:rsidP="00A5499F">
            <w:pPr>
              <w:pStyle w:val="MDPI42tablebody"/>
              <w:rPr>
                <w:del w:id="946" w:author="Author" w:date="2023-03-17T07:19:00Z"/>
              </w:rPr>
            </w:pPr>
          </w:p>
        </w:tc>
      </w:tr>
      <w:tr w:rsidR="00A5499F" w14:paraId="583456C7" w14:textId="77777777" w:rsidTr="00B8104E">
        <w:tblPrEx>
          <w:jc w:val="right"/>
        </w:tblPrEx>
        <w:trPr>
          <w:trHeight w:val="1031"/>
          <w:jc w:val="right"/>
          <w:del w:id="947" w:author="Author" w:date="2023-03-17T07:19:00Z"/>
        </w:trPr>
        <w:tc>
          <w:tcPr>
            <w:tcW w:w="1276" w:type="dxa"/>
            <w:vMerge/>
            <w:tcBorders>
              <w:top w:val="single" w:sz="2" w:space="0" w:color="000000"/>
              <w:left w:val="nil"/>
              <w:bottom w:val="single" w:sz="7" w:space="0" w:color="000000"/>
              <w:right w:val="single" w:sz="2" w:space="0" w:color="000000"/>
            </w:tcBorders>
          </w:tcPr>
          <w:p w14:paraId="32EEBAC3" w14:textId="77777777" w:rsidR="00A5499F" w:rsidRDefault="00A5499F" w:rsidP="00A5499F">
            <w:pPr>
              <w:pStyle w:val="MDPI42tablebody"/>
              <w:rPr>
                <w:del w:id="948" w:author="Author" w:date="2023-03-17T07:19:00Z"/>
              </w:rPr>
            </w:pPr>
          </w:p>
        </w:tc>
        <w:tc>
          <w:tcPr>
            <w:tcW w:w="1521" w:type="dxa"/>
            <w:tcBorders>
              <w:top w:val="single" w:sz="2" w:space="0" w:color="000000"/>
              <w:left w:val="single" w:sz="2" w:space="0" w:color="000000"/>
              <w:bottom w:val="single" w:sz="7" w:space="0" w:color="000000"/>
              <w:right w:val="single" w:sz="2" w:space="0" w:color="000000"/>
            </w:tcBorders>
            <w:vAlign w:val="center"/>
          </w:tcPr>
          <w:p w14:paraId="0B7F8E6E" w14:textId="77777777" w:rsidR="00A5499F" w:rsidRDefault="00A5499F" w:rsidP="00A5499F">
            <w:pPr>
              <w:pStyle w:val="MDPI42tablebody"/>
              <w:rPr>
                <w:del w:id="949" w:author="Author" w:date="2023-03-17T07:19:00Z"/>
              </w:rPr>
            </w:pPr>
            <w:moveFromRangeStart w:id="950" w:author="Author" w:date="2023-03-17T07:19:00Z" w:name="move129930015"/>
            <w:moveFrom w:id="951" w:author="Author" w:date="2023-03-17T07:19:00Z">
              <w:r>
                <w:rPr>
                  <w:spacing w:val="2"/>
                </w:rPr>
                <w:t>Others</w:t>
              </w:r>
            </w:moveFrom>
            <w:moveFromRangeEnd w:id="950"/>
          </w:p>
        </w:tc>
        <w:tc>
          <w:tcPr>
            <w:tcW w:w="2797" w:type="dxa"/>
            <w:tcBorders>
              <w:top w:val="single" w:sz="7" w:space="0" w:color="000000"/>
              <w:left w:val="single" w:sz="2" w:space="0" w:color="000000"/>
              <w:bottom w:val="single" w:sz="7" w:space="0" w:color="000000"/>
              <w:right w:val="single" w:sz="2" w:space="0" w:color="000000"/>
            </w:tcBorders>
            <w:cellMerge w:id="952" w:author="Author" w:date="2023-03-17T07:19:00Z" w:vMergeOrig="cont"/>
          </w:tcPr>
          <w:p w14:paraId="3787BF4B" w14:textId="77777777" w:rsidR="00A5499F" w:rsidRDefault="00A5499F" w:rsidP="00A5499F">
            <w:pPr>
              <w:pStyle w:val="MDPI42tablebody"/>
              <w:rPr>
                <w:del w:id="953" w:author="Author" w:date="2023-03-17T07:19:00Z"/>
              </w:rPr>
            </w:pPr>
          </w:p>
        </w:tc>
        <w:tc>
          <w:tcPr>
            <w:tcW w:w="2797" w:type="dxa"/>
            <w:tcBorders>
              <w:top w:val="single" w:sz="7" w:space="0" w:color="000000"/>
              <w:left w:val="single" w:sz="2" w:space="0" w:color="000000"/>
              <w:bottom w:val="single" w:sz="7" w:space="0" w:color="000000"/>
              <w:right w:val="nil"/>
            </w:tcBorders>
            <w:cellMerge w:id="954" w:author="Author" w:date="2023-03-17T07:19:00Z" w:vMergeOrig="cont"/>
          </w:tcPr>
          <w:p w14:paraId="6DC275F6" w14:textId="77777777" w:rsidR="00A5499F" w:rsidRDefault="00A5499F" w:rsidP="00A5499F">
            <w:pPr>
              <w:pStyle w:val="MDPI42tablebody"/>
              <w:rPr>
                <w:del w:id="955" w:author="Author" w:date="2023-03-17T07:19:00Z"/>
              </w:rPr>
            </w:pPr>
          </w:p>
        </w:tc>
      </w:tr>
    </w:tbl>
    <w:p w14:paraId="6AF1E63C" w14:textId="77777777" w:rsidR="00A5499F" w:rsidRDefault="00A5499F" w:rsidP="00A5499F">
      <w:pPr>
        <w:pStyle w:val="af5"/>
        <w:wordWrap/>
        <w:jc w:val="center"/>
        <w:rPr>
          <w:del w:id="956" w:author="Author" w:date="2023-03-17T07:19:00Z"/>
          <w:rFonts w:ascii="Times New Roman" w:hAnsi="Times New Roman" w:cs="Times New Roman"/>
        </w:rPr>
      </w:pPr>
    </w:p>
    <w:p w14:paraId="113DE43A" w14:textId="77777777" w:rsidR="00A5499F" w:rsidRDefault="00A5499F" w:rsidP="00A5499F">
      <w:pPr>
        <w:pStyle w:val="af5"/>
        <w:wordWrap/>
        <w:rPr>
          <w:rFonts w:ascii="Times New Roman" w:eastAsia="한양신명조" w:hAnsi="Times New Roman" w:cs="Times New Roman"/>
          <w:spacing w:val="3"/>
        </w:rPr>
      </w:pPr>
    </w:p>
    <w:p w14:paraId="0E693C12" w14:textId="3A01E30F" w:rsidR="00A5499F" w:rsidRPr="00305E0A" w:rsidDel="0011571C" w:rsidRDefault="00A5499F" w:rsidP="00577634">
      <w:pPr>
        <w:pStyle w:val="MDPI41tablecaption"/>
        <w:rPr>
          <w:del w:id="957" w:author="HSY" w:date="2023-03-17T23:52:00Z"/>
          <w:strike/>
          <w:color w:val="FF0000"/>
          <w:rPrChange w:id="958" w:author="Author" w:date="2023-03-17T07:19:00Z">
            <w:rPr>
              <w:del w:id="959" w:author="HSY" w:date="2023-03-17T23:52:00Z"/>
            </w:rPr>
          </w:rPrChange>
        </w:rPr>
      </w:pPr>
      <w:commentRangeStart w:id="960"/>
      <w:del w:id="961" w:author="HSY" w:date="2023-03-17T23:52:00Z">
        <w:r w:rsidRPr="00305E0A" w:rsidDel="0011571C">
          <w:rPr>
            <w:b/>
            <w:strike/>
            <w:color w:val="FF0000"/>
            <w:rPrChange w:id="962" w:author="Author" w:date="2023-03-17T07:19:00Z">
              <w:rPr>
                <w:b/>
              </w:rPr>
            </w:rPrChange>
          </w:rPr>
          <w:delText>Table 2.</w:delText>
        </w:r>
        <w:r w:rsidRPr="00305E0A" w:rsidDel="0011571C">
          <w:rPr>
            <w:strike/>
            <w:color w:val="FF0000"/>
            <w:rPrChange w:id="963" w:author="Author" w:date="2023-03-17T07:19:00Z">
              <w:rPr/>
            </w:rPrChange>
          </w:rPr>
          <w:delText xml:space="preserve"> Number of observations per </w:delText>
        </w:r>
        <w:r w:rsidDel="0011571C">
          <w:delText>sampling</w:delText>
        </w:r>
      </w:del>
      <w:ins w:id="964" w:author="Author" w:date="2023-03-17T07:19:00Z">
        <w:del w:id="965" w:author="HSY" w:date="2023-03-17T23:52:00Z">
          <w:r w:rsidR="00990184" w:rsidRPr="00305E0A" w:rsidDel="0011571C">
            <w:rPr>
              <w:strike/>
              <w:color w:val="FF0000"/>
            </w:rPr>
            <w:delText>survey</w:delText>
          </w:r>
        </w:del>
      </w:ins>
      <w:del w:id="966" w:author="HSY" w:date="2023-03-17T23:52:00Z">
        <w:r w:rsidRPr="00305E0A" w:rsidDel="0011571C">
          <w:rPr>
            <w:strike/>
            <w:color w:val="FF0000"/>
            <w:rPrChange w:id="967" w:author="Author" w:date="2023-03-17T07:19:00Z">
              <w:rPr/>
            </w:rPrChange>
          </w:rPr>
          <w:delText xml:space="preserve"> site</w:delText>
        </w:r>
      </w:del>
      <w:ins w:id="968" w:author="Author" w:date="2023-03-17T07:19:00Z">
        <w:del w:id="969" w:author="HSY" w:date="2023-03-17T23:52:00Z">
          <w:r w:rsidR="0054197F" w:rsidRPr="00305E0A" w:rsidDel="0011571C">
            <w:rPr>
              <w:strike/>
              <w:color w:val="FF0000"/>
            </w:rPr>
            <w:delText>.</w:delText>
          </w:r>
          <w:commentRangeEnd w:id="960"/>
          <w:r w:rsidR="00E47B7C" w:rsidRPr="00305E0A" w:rsidDel="0011571C">
            <w:rPr>
              <w:rStyle w:val="ab"/>
              <w:rFonts w:eastAsia="SimSun" w:cs="Times New Roman"/>
              <w:strike/>
              <w:noProof/>
              <w:color w:val="FF0000"/>
              <w:lang w:eastAsia="zh-CN" w:bidi="ar-SA"/>
            </w:rPr>
            <w:commentReference w:id="960"/>
          </w:r>
        </w:del>
      </w:ins>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DC51EB" w:rsidRPr="00947624" w:rsidDel="0011571C" w14:paraId="18CF6FDE" w14:textId="0AD10387" w:rsidTr="00536BC7">
        <w:trPr>
          <w:trHeight w:val="443"/>
          <w:jc w:val="right"/>
          <w:del w:id="970" w:author="HSY" w:date="2023-03-17T23:52:00Z"/>
        </w:trPr>
        <w:tc>
          <w:tcPr>
            <w:tcW w:w="4196" w:type="dxa"/>
            <w:gridSpan w:val="2"/>
            <w:tcBorders>
              <w:top w:val="single" w:sz="7" w:space="0" w:color="000000"/>
              <w:left w:val="nil"/>
              <w:bottom w:val="single" w:sz="7" w:space="0" w:color="000000"/>
              <w:right w:val="single" w:sz="2" w:space="0" w:color="000000"/>
            </w:tcBorders>
            <w:vAlign w:val="center"/>
          </w:tcPr>
          <w:p w14:paraId="76323E73" w14:textId="4B4D1DEB" w:rsidR="00A5499F" w:rsidRPr="00305E0A" w:rsidDel="0011571C" w:rsidRDefault="00A5499F" w:rsidP="00536BC7">
            <w:pPr>
              <w:pStyle w:val="MDPI42tablebody"/>
              <w:rPr>
                <w:del w:id="971" w:author="HSY" w:date="2023-03-17T23:52:00Z"/>
                <w:strike/>
                <w:color w:val="FF0000"/>
                <w:rPrChange w:id="972" w:author="Author" w:date="2023-03-17T07:19:00Z">
                  <w:rPr>
                    <w:del w:id="973" w:author="HSY" w:date="2023-03-17T23:52:00Z"/>
                  </w:rPr>
                </w:rPrChange>
              </w:rPr>
            </w:pPr>
            <w:del w:id="974" w:author="HSY" w:date="2023-03-17T23:52:00Z">
              <w:r w:rsidRPr="00305E0A" w:rsidDel="0011571C">
                <w:rPr>
                  <w:strike/>
                  <w:color w:val="FF0000"/>
                  <w:rPrChange w:id="975" w:author="Author" w:date="2023-03-17T07:19:00Z">
                    <w:rPr/>
                  </w:rPrChange>
                </w:rPr>
                <w:delText xml:space="preserve">Juam </w:delText>
              </w:r>
              <w:r w:rsidDel="0011571C">
                <w:delText>lake</w:delText>
              </w:r>
            </w:del>
            <w:ins w:id="976" w:author="Author" w:date="2023-03-17T07:19:00Z">
              <w:del w:id="977" w:author="HSY" w:date="2023-03-17T23:52:00Z">
                <w:r w:rsidR="00716C73" w:rsidRPr="00305E0A" w:rsidDel="0011571C">
                  <w:rPr>
                    <w:strike/>
                    <w:color w:val="FF0000"/>
                  </w:rPr>
                  <w:delText>L</w:delText>
                </w:r>
                <w:r w:rsidRPr="00305E0A" w:rsidDel="0011571C">
                  <w:rPr>
                    <w:strike/>
                    <w:color w:val="FF0000"/>
                  </w:rPr>
                  <w:delText>ake</w:delText>
                </w:r>
              </w:del>
            </w:ins>
          </w:p>
        </w:tc>
        <w:tc>
          <w:tcPr>
            <w:tcW w:w="4196" w:type="dxa"/>
            <w:gridSpan w:val="2"/>
            <w:tcBorders>
              <w:top w:val="single" w:sz="7" w:space="0" w:color="000000"/>
              <w:left w:val="single" w:sz="2" w:space="0" w:color="000000"/>
              <w:bottom w:val="single" w:sz="7" w:space="0" w:color="000000"/>
              <w:right w:val="nil"/>
            </w:tcBorders>
            <w:vAlign w:val="center"/>
          </w:tcPr>
          <w:p w14:paraId="0092BFA9" w14:textId="436813EB" w:rsidR="00A5499F" w:rsidRPr="00305E0A" w:rsidDel="0011571C" w:rsidRDefault="00A5499F" w:rsidP="00536BC7">
            <w:pPr>
              <w:pStyle w:val="MDPI42tablebody"/>
              <w:rPr>
                <w:del w:id="978" w:author="HSY" w:date="2023-03-17T23:52:00Z"/>
                <w:strike/>
                <w:color w:val="FF0000"/>
                <w:rPrChange w:id="979" w:author="Author" w:date="2023-03-17T07:19:00Z">
                  <w:rPr>
                    <w:del w:id="980" w:author="HSY" w:date="2023-03-17T23:52:00Z"/>
                  </w:rPr>
                </w:rPrChange>
              </w:rPr>
            </w:pPr>
            <w:del w:id="981" w:author="HSY" w:date="2023-03-17T23:52:00Z">
              <w:r w:rsidRPr="00305E0A" w:rsidDel="0011571C">
                <w:rPr>
                  <w:strike/>
                  <w:color w:val="FF0000"/>
                  <w:rPrChange w:id="982" w:author="Author" w:date="2023-03-17T07:19:00Z">
                    <w:rPr/>
                  </w:rPrChange>
                </w:rPr>
                <w:delText xml:space="preserve">Tamjin </w:delText>
              </w:r>
              <w:r w:rsidDel="0011571C">
                <w:delText>lake</w:delText>
              </w:r>
            </w:del>
            <w:ins w:id="983" w:author="Author" w:date="2023-03-17T07:19:00Z">
              <w:del w:id="984" w:author="HSY" w:date="2023-03-17T23:52:00Z">
                <w:r w:rsidR="00716C73" w:rsidRPr="00305E0A" w:rsidDel="0011571C">
                  <w:rPr>
                    <w:strike/>
                    <w:color w:val="FF0000"/>
                  </w:rPr>
                  <w:delText>L</w:delText>
                </w:r>
                <w:r w:rsidRPr="00305E0A" w:rsidDel="0011571C">
                  <w:rPr>
                    <w:strike/>
                    <w:color w:val="FF0000"/>
                  </w:rPr>
                  <w:delText>ake</w:delText>
                </w:r>
              </w:del>
            </w:ins>
          </w:p>
        </w:tc>
      </w:tr>
      <w:tr w:rsidR="00DC51EB" w:rsidRPr="00947624" w:rsidDel="0011571C" w14:paraId="4136E472" w14:textId="414DDAEA" w:rsidTr="00536BC7">
        <w:trPr>
          <w:trHeight w:val="56"/>
          <w:jc w:val="right"/>
          <w:del w:id="985" w:author="HSY" w:date="2023-03-17T23:52:00Z"/>
        </w:trPr>
        <w:tc>
          <w:tcPr>
            <w:tcW w:w="2098" w:type="dxa"/>
            <w:tcBorders>
              <w:top w:val="single" w:sz="7" w:space="0" w:color="000000"/>
              <w:left w:val="nil"/>
              <w:bottom w:val="single" w:sz="2" w:space="0" w:color="000000"/>
              <w:right w:val="single" w:sz="2" w:space="0" w:color="000000"/>
            </w:tcBorders>
            <w:vAlign w:val="center"/>
          </w:tcPr>
          <w:p w14:paraId="69035756" w14:textId="0F810DC4" w:rsidR="00A5499F" w:rsidRPr="00305E0A" w:rsidDel="0011571C" w:rsidRDefault="00A5499F" w:rsidP="00536BC7">
            <w:pPr>
              <w:pStyle w:val="MDPI42tablebody"/>
              <w:rPr>
                <w:del w:id="986" w:author="HSY" w:date="2023-03-17T23:52:00Z"/>
                <w:strike/>
                <w:color w:val="FF0000"/>
                <w:rPrChange w:id="987" w:author="Author" w:date="2023-03-17T07:19:00Z">
                  <w:rPr>
                    <w:del w:id="988" w:author="HSY" w:date="2023-03-17T23:52:00Z"/>
                  </w:rPr>
                </w:rPrChange>
              </w:rPr>
            </w:pPr>
            <w:del w:id="989" w:author="HSY" w:date="2023-03-17T23:52:00Z">
              <w:r w:rsidRPr="00305E0A" w:rsidDel="0011571C">
                <w:rPr>
                  <w:strike/>
                  <w:color w:val="FF0000"/>
                  <w:rPrChange w:id="990" w:author="Author" w:date="2023-03-17T07:19:00Z">
                    <w:rPr/>
                  </w:rPrChange>
                </w:rPr>
                <w:delText>J1</w:delText>
              </w:r>
            </w:del>
          </w:p>
          <w:p w14:paraId="403A72B8" w14:textId="64F9C2C3" w:rsidR="00A5499F" w:rsidRPr="00305E0A" w:rsidDel="0011571C" w:rsidRDefault="00A5499F" w:rsidP="00536BC7">
            <w:pPr>
              <w:pStyle w:val="MDPI42tablebody"/>
              <w:rPr>
                <w:del w:id="991" w:author="HSY" w:date="2023-03-17T23:52:00Z"/>
                <w:strike/>
                <w:color w:val="FF0000"/>
                <w:rPrChange w:id="992" w:author="Author" w:date="2023-03-17T07:19:00Z">
                  <w:rPr>
                    <w:del w:id="993" w:author="HSY" w:date="2023-03-17T23:52:00Z"/>
                  </w:rPr>
                </w:rPrChange>
              </w:rPr>
            </w:pPr>
            <w:del w:id="994" w:author="HSY" w:date="2023-03-17T23:52:00Z">
              <w:r w:rsidRPr="00305E0A" w:rsidDel="0011571C">
                <w:rPr>
                  <w:strike/>
                  <w:color w:val="FF0000"/>
                  <w:rPrChange w:id="995" w:author="Author" w:date="2023-03-17T07:19:00Z">
                    <w:rPr/>
                  </w:rPrChange>
                </w:rPr>
                <w:delText>(dam front)</w:delText>
              </w:r>
            </w:del>
          </w:p>
        </w:tc>
        <w:tc>
          <w:tcPr>
            <w:tcW w:w="2098" w:type="dxa"/>
            <w:tcBorders>
              <w:top w:val="single" w:sz="7" w:space="0" w:color="000000"/>
              <w:left w:val="single" w:sz="2" w:space="0" w:color="000000"/>
              <w:bottom w:val="single" w:sz="2" w:space="0" w:color="000000"/>
              <w:right w:val="single" w:sz="2" w:space="0" w:color="000000"/>
            </w:tcBorders>
            <w:vAlign w:val="center"/>
          </w:tcPr>
          <w:p w14:paraId="1D4FD15E" w14:textId="5CB19345" w:rsidR="00A5499F" w:rsidRPr="00305E0A" w:rsidDel="0011571C" w:rsidRDefault="00A5499F" w:rsidP="00536BC7">
            <w:pPr>
              <w:pStyle w:val="MDPI42tablebody"/>
              <w:rPr>
                <w:del w:id="996" w:author="HSY" w:date="2023-03-17T23:52:00Z"/>
                <w:strike/>
                <w:color w:val="FF0000"/>
                <w:rPrChange w:id="997" w:author="Author" w:date="2023-03-17T07:19:00Z">
                  <w:rPr>
                    <w:del w:id="998" w:author="HSY" w:date="2023-03-17T23:52:00Z"/>
                  </w:rPr>
                </w:rPrChange>
              </w:rPr>
            </w:pPr>
            <w:del w:id="999" w:author="HSY" w:date="2023-03-17T23:52:00Z">
              <w:r w:rsidRPr="00305E0A" w:rsidDel="0011571C">
                <w:rPr>
                  <w:strike/>
                  <w:color w:val="FF0000"/>
                  <w:rPrChange w:id="1000" w:author="Author" w:date="2023-03-17T07:19:00Z">
                    <w:rPr/>
                  </w:rPrChange>
                </w:rPr>
                <w:delText>J2</w:delText>
              </w:r>
            </w:del>
          </w:p>
          <w:p w14:paraId="1A1FB26E" w14:textId="761EDDDE" w:rsidR="00A5499F" w:rsidRPr="00305E0A" w:rsidDel="0011571C" w:rsidRDefault="00A5499F" w:rsidP="00536BC7">
            <w:pPr>
              <w:pStyle w:val="MDPI42tablebody"/>
              <w:rPr>
                <w:del w:id="1001" w:author="HSY" w:date="2023-03-17T23:52:00Z"/>
                <w:strike/>
                <w:color w:val="FF0000"/>
                <w:rPrChange w:id="1002" w:author="Author" w:date="2023-03-17T07:19:00Z">
                  <w:rPr>
                    <w:del w:id="1003" w:author="HSY" w:date="2023-03-17T23:52:00Z"/>
                  </w:rPr>
                </w:rPrChange>
              </w:rPr>
            </w:pPr>
            <w:del w:id="1004" w:author="HSY" w:date="2023-03-17T23:52:00Z">
              <w:r w:rsidRPr="00305E0A" w:rsidDel="0011571C">
                <w:rPr>
                  <w:strike/>
                  <w:color w:val="FF0000"/>
                  <w:rPrChange w:id="1005" w:author="Author" w:date="2023-03-17T07:19:00Z">
                    <w:rPr/>
                  </w:rPrChange>
                </w:rPr>
                <w:delText>(Shinpyeong Bridge)</w:delText>
              </w:r>
            </w:del>
          </w:p>
        </w:tc>
        <w:tc>
          <w:tcPr>
            <w:tcW w:w="2098" w:type="dxa"/>
            <w:tcBorders>
              <w:top w:val="single" w:sz="7" w:space="0" w:color="000000"/>
              <w:left w:val="single" w:sz="2" w:space="0" w:color="000000"/>
              <w:bottom w:val="single" w:sz="2" w:space="0" w:color="000000"/>
              <w:right w:val="single" w:sz="2" w:space="0" w:color="000000"/>
            </w:tcBorders>
            <w:vAlign w:val="center"/>
          </w:tcPr>
          <w:p w14:paraId="4D0CF10A" w14:textId="19327CD8" w:rsidR="00A5499F" w:rsidRPr="00305E0A" w:rsidDel="0011571C" w:rsidRDefault="00A5499F" w:rsidP="00536BC7">
            <w:pPr>
              <w:pStyle w:val="MDPI42tablebody"/>
              <w:rPr>
                <w:del w:id="1006" w:author="HSY" w:date="2023-03-17T23:52:00Z"/>
                <w:strike/>
                <w:color w:val="FF0000"/>
                <w:rPrChange w:id="1007" w:author="Author" w:date="2023-03-17T07:19:00Z">
                  <w:rPr>
                    <w:del w:id="1008" w:author="HSY" w:date="2023-03-17T23:52:00Z"/>
                  </w:rPr>
                </w:rPrChange>
              </w:rPr>
            </w:pPr>
            <w:del w:id="1009" w:author="HSY" w:date="2023-03-17T23:52:00Z">
              <w:r w:rsidRPr="00305E0A" w:rsidDel="0011571C">
                <w:rPr>
                  <w:strike/>
                  <w:color w:val="FF0000"/>
                  <w:rPrChange w:id="1010" w:author="Author" w:date="2023-03-17T07:19:00Z">
                    <w:rPr/>
                  </w:rPrChange>
                </w:rPr>
                <w:delText>T1</w:delText>
              </w:r>
            </w:del>
          </w:p>
          <w:p w14:paraId="0487E6A0" w14:textId="40EC3339" w:rsidR="00A5499F" w:rsidRPr="00305E0A" w:rsidDel="0011571C" w:rsidRDefault="00A5499F" w:rsidP="00536BC7">
            <w:pPr>
              <w:pStyle w:val="MDPI42tablebody"/>
              <w:rPr>
                <w:del w:id="1011" w:author="HSY" w:date="2023-03-17T23:52:00Z"/>
                <w:strike/>
                <w:color w:val="FF0000"/>
                <w:rPrChange w:id="1012" w:author="Author" w:date="2023-03-17T07:19:00Z">
                  <w:rPr>
                    <w:del w:id="1013" w:author="HSY" w:date="2023-03-17T23:52:00Z"/>
                  </w:rPr>
                </w:rPrChange>
              </w:rPr>
            </w:pPr>
            <w:del w:id="1014" w:author="HSY" w:date="2023-03-17T23:52:00Z">
              <w:r w:rsidRPr="00305E0A" w:rsidDel="0011571C">
                <w:rPr>
                  <w:strike/>
                  <w:color w:val="FF0000"/>
                  <w:rPrChange w:id="1015" w:author="Author" w:date="2023-03-17T07:19:00Z">
                    <w:rPr/>
                  </w:rPrChange>
                </w:rPr>
                <w:delText>(dam front)</w:delText>
              </w:r>
            </w:del>
          </w:p>
        </w:tc>
        <w:tc>
          <w:tcPr>
            <w:tcW w:w="2098" w:type="dxa"/>
            <w:tcBorders>
              <w:top w:val="single" w:sz="7" w:space="0" w:color="000000"/>
              <w:left w:val="single" w:sz="2" w:space="0" w:color="000000"/>
              <w:bottom w:val="single" w:sz="2" w:space="0" w:color="000000"/>
              <w:right w:val="nil"/>
            </w:tcBorders>
            <w:vAlign w:val="center"/>
          </w:tcPr>
          <w:p w14:paraId="6CA7415E" w14:textId="4075F9DC" w:rsidR="00A5499F" w:rsidRPr="00305E0A" w:rsidDel="0011571C" w:rsidRDefault="00A5499F" w:rsidP="00536BC7">
            <w:pPr>
              <w:pStyle w:val="MDPI42tablebody"/>
              <w:rPr>
                <w:del w:id="1016" w:author="HSY" w:date="2023-03-17T23:52:00Z"/>
                <w:strike/>
                <w:color w:val="FF0000"/>
                <w:rPrChange w:id="1017" w:author="Author" w:date="2023-03-17T07:19:00Z">
                  <w:rPr>
                    <w:del w:id="1018" w:author="HSY" w:date="2023-03-17T23:52:00Z"/>
                  </w:rPr>
                </w:rPrChange>
              </w:rPr>
            </w:pPr>
            <w:del w:id="1019" w:author="HSY" w:date="2023-03-17T23:52:00Z">
              <w:r w:rsidRPr="00305E0A" w:rsidDel="0011571C">
                <w:rPr>
                  <w:strike/>
                  <w:color w:val="FF0000"/>
                  <w:rPrChange w:id="1020" w:author="Author" w:date="2023-03-17T07:19:00Z">
                    <w:rPr/>
                  </w:rPrChange>
                </w:rPr>
                <w:delText>T2</w:delText>
              </w:r>
            </w:del>
          </w:p>
          <w:p w14:paraId="6783AAA8" w14:textId="08FF32D5" w:rsidR="00A5499F" w:rsidRPr="00305E0A" w:rsidDel="0011571C" w:rsidRDefault="00A5499F" w:rsidP="00536BC7">
            <w:pPr>
              <w:pStyle w:val="MDPI42tablebody"/>
              <w:rPr>
                <w:del w:id="1021" w:author="HSY" w:date="2023-03-17T23:52:00Z"/>
                <w:strike/>
                <w:color w:val="FF0000"/>
                <w:rPrChange w:id="1022" w:author="Author" w:date="2023-03-17T07:19:00Z">
                  <w:rPr>
                    <w:del w:id="1023" w:author="HSY" w:date="2023-03-17T23:52:00Z"/>
                  </w:rPr>
                </w:rPrChange>
              </w:rPr>
            </w:pPr>
            <w:del w:id="1024" w:author="HSY" w:date="2023-03-17T23:52:00Z">
              <w:r w:rsidRPr="00305E0A" w:rsidDel="0011571C">
                <w:rPr>
                  <w:strike/>
                  <w:color w:val="FF0000"/>
                  <w:rPrChange w:id="1025" w:author="Author" w:date="2023-03-17T07:19:00Z">
                    <w:rPr/>
                  </w:rPrChange>
                </w:rPr>
                <w:delText>(Yuchi Stream Confluence)</w:delText>
              </w:r>
            </w:del>
          </w:p>
        </w:tc>
      </w:tr>
      <w:tr w:rsidR="00DC51EB" w:rsidRPr="00947624" w:rsidDel="0011571C" w14:paraId="207046EB" w14:textId="3A019813" w:rsidTr="00536BC7">
        <w:trPr>
          <w:trHeight w:val="386"/>
          <w:jc w:val="right"/>
          <w:del w:id="1026" w:author="HSY" w:date="2023-03-17T23:52:00Z"/>
        </w:trPr>
        <w:tc>
          <w:tcPr>
            <w:tcW w:w="2098" w:type="dxa"/>
            <w:tcBorders>
              <w:top w:val="single" w:sz="2" w:space="0" w:color="000000"/>
              <w:left w:val="nil"/>
              <w:bottom w:val="single" w:sz="2" w:space="0" w:color="000000"/>
              <w:right w:val="single" w:sz="2" w:space="0" w:color="000000"/>
            </w:tcBorders>
            <w:vAlign w:val="center"/>
          </w:tcPr>
          <w:p w14:paraId="71E6B517" w14:textId="62D40C10" w:rsidR="00A5499F" w:rsidRPr="00305E0A" w:rsidDel="0011571C" w:rsidRDefault="00A5499F" w:rsidP="00536BC7">
            <w:pPr>
              <w:pStyle w:val="MDPI42tablebody"/>
              <w:rPr>
                <w:del w:id="1027" w:author="HSY" w:date="2023-03-17T23:52:00Z"/>
                <w:strike/>
                <w:color w:val="FF0000"/>
                <w:rPrChange w:id="1028" w:author="Author" w:date="2023-03-17T07:19:00Z">
                  <w:rPr>
                    <w:del w:id="1029" w:author="HSY" w:date="2023-03-17T23:52:00Z"/>
                  </w:rPr>
                </w:rPrChange>
              </w:rPr>
            </w:pPr>
            <w:del w:id="1030" w:author="HSY" w:date="2023-03-17T23:52:00Z">
              <w:r w:rsidRPr="00305E0A" w:rsidDel="0011571C">
                <w:rPr>
                  <w:strike/>
                  <w:color w:val="FF0000"/>
                  <w:rPrChange w:id="1031" w:author="Author" w:date="2023-03-17T07:19:00Z">
                    <w:rPr/>
                  </w:rPrChange>
                </w:rPr>
                <w:delText>307</w:delText>
              </w:r>
            </w:del>
          </w:p>
        </w:tc>
        <w:tc>
          <w:tcPr>
            <w:tcW w:w="2098" w:type="dxa"/>
            <w:tcBorders>
              <w:top w:val="single" w:sz="2" w:space="0" w:color="000000"/>
              <w:left w:val="single" w:sz="2" w:space="0" w:color="000000"/>
              <w:bottom w:val="single" w:sz="2" w:space="0" w:color="000000"/>
              <w:right w:val="single" w:sz="2" w:space="0" w:color="000000"/>
            </w:tcBorders>
            <w:vAlign w:val="center"/>
          </w:tcPr>
          <w:p w14:paraId="3ABE1EBA" w14:textId="7BDF9F78" w:rsidR="00A5499F" w:rsidRPr="00305E0A" w:rsidDel="0011571C" w:rsidRDefault="00A5499F" w:rsidP="00536BC7">
            <w:pPr>
              <w:pStyle w:val="MDPI42tablebody"/>
              <w:rPr>
                <w:del w:id="1032" w:author="HSY" w:date="2023-03-17T23:52:00Z"/>
                <w:strike/>
                <w:color w:val="FF0000"/>
                <w:rPrChange w:id="1033" w:author="Author" w:date="2023-03-17T07:19:00Z">
                  <w:rPr>
                    <w:del w:id="1034" w:author="HSY" w:date="2023-03-17T23:52:00Z"/>
                  </w:rPr>
                </w:rPrChange>
              </w:rPr>
            </w:pPr>
            <w:del w:id="1035" w:author="HSY" w:date="2023-03-17T23:52:00Z">
              <w:r w:rsidRPr="00305E0A" w:rsidDel="0011571C">
                <w:rPr>
                  <w:strike/>
                  <w:color w:val="FF0000"/>
                  <w:rPrChange w:id="1036" w:author="Author" w:date="2023-03-17T07:19:00Z">
                    <w:rPr/>
                  </w:rPrChange>
                </w:rPr>
                <w:delText>307</w:delText>
              </w:r>
            </w:del>
          </w:p>
        </w:tc>
        <w:tc>
          <w:tcPr>
            <w:tcW w:w="2098" w:type="dxa"/>
            <w:tcBorders>
              <w:top w:val="single" w:sz="2" w:space="0" w:color="000000"/>
              <w:left w:val="single" w:sz="2" w:space="0" w:color="000000"/>
              <w:bottom w:val="single" w:sz="2" w:space="0" w:color="000000"/>
              <w:right w:val="single" w:sz="2" w:space="0" w:color="000000"/>
            </w:tcBorders>
            <w:vAlign w:val="center"/>
          </w:tcPr>
          <w:p w14:paraId="2AADAAA6" w14:textId="4CF5C0BE" w:rsidR="00A5499F" w:rsidRPr="00305E0A" w:rsidDel="0011571C" w:rsidRDefault="00A5499F" w:rsidP="00536BC7">
            <w:pPr>
              <w:pStyle w:val="MDPI42tablebody"/>
              <w:rPr>
                <w:del w:id="1037" w:author="HSY" w:date="2023-03-17T23:52:00Z"/>
                <w:strike/>
                <w:color w:val="FF0000"/>
                <w:rPrChange w:id="1038" w:author="Author" w:date="2023-03-17T07:19:00Z">
                  <w:rPr>
                    <w:del w:id="1039" w:author="HSY" w:date="2023-03-17T23:52:00Z"/>
                  </w:rPr>
                </w:rPrChange>
              </w:rPr>
            </w:pPr>
            <w:del w:id="1040" w:author="HSY" w:date="2023-03-17T23:52:00Z">
              <w:r w:rsidRPr="00305E0A" w:rsidDel="0011571C">
                <w:rPr>
                  <w:strike/>
                  <w:color w:val="FF0000"/>
                  <w:rPrChange w:id="1041" w:author="Author" w:date="2023-03-17T07:19:00Z">
                    <w:rPr/>
                  </w:rPrChange>
                </w:rPr>
                <w:delText>304</w:delText>
              </w:r>
            </w:del>
          </w:p>
        </w:tc>
        <w:tc>
          <w:tcPr>
            <w:tcW w:w="2098" w:type="dxa"/>
            <w:tcBorders>
              <w:top w:val="single" w:sz="2" w:space="0" w:color="000000"/>
              <w:left w:val="single" w:sz="2" w:space="0" w:color="000000"/>
              <w:bottom w:val="single" w:sz="2" w:space="0" w:color="000000"/>
              <w:right w:val="nil"/>
            </w:tcBorders>
            <w:vAlign w:val="center"/>
          </w:tcPr>
          <w:p w14:paraId="63787D6A" w14:textId="0AF0267F" w:rsidR="00A5499F" w:rsidRPr="00305E0A" w:rsidDel="0011571C" w:rsidRDefault="00A5499F" w:rsidP="00536BC7">
            <w:pPr>
              <w:pStyle w:val="MDPI42tablebody"/>
              <w:rPr>
                <w:del w:id="1042" w:author="HSY" w:date="2023-03-17T23:52:00Z"/>
                <w:strike/>
                <w:color w:val="FF0000"/>
                <w:rPrChange w:id="1043" w:author="Author" w:date="2023-03-17T07:19:00Z">
                  <w:rPr>
                    <w:del w:id="1044" w:author="HSY" w:date="2023-03-17T23:52:00Z"/>
                  </w:rPr>
                </w:rPrChange>
              </w:rPr>
            </w:pPr>
            <w:del w:id="1045" w:author="HSY" w:date="2023-03-17T23:52:00Z">
              <w:r w:rsidRPr="00305E0A" w:rsidDel="0011571C">
                <w:rPr>
                  <w:strike/>
                  <w:color w:val="FF0000"/>
                  <w:rPrChange w:id="1046" w:author="Author" w:date="2023-03-17T07:19:00Z">
                    <w:rPr/>
                  </w:rPrChange>
                </w:rPr>
                <w:delText>304</w:delText>
              </w:r>
            </w:del>
          </w:p>
        </w:tc>
      </w:tr>
      <w:tr w:rsidR="00DC51EB" w:rsidRPr="00947624" w:rsidDel="0011571C" w14:paraId="2F14E3C5" w14:textId="63DB570A" w:rsidTr="00536BC7">
        <w:trPr>
          <w:trHeight w:val="386"/>
          <w:jc w:val="right"/>
          <w:del w:id="1047" w:author="HSY" w:date="2023-03-17T23:52:00Z"/>
        </w:trPr>
        <w:tc>
          <w:tcPr>
            <w:tcW w:w="8391" w:type="dxa"/>
            <w:gridSpan w:val="4"/>
            <w:tcBorders>
              <w:top w:val="single" w:sz="2" w:space="0" w:color="000000"/>
              <w:left w:val="nil"/>
              <w:bottom w:val="single" w:sz="7" w:space="0" w:color="000000"/>
              <w:right w:val="nil"/>
            </w:tcBorders>
            <w:vAlign w:val="center"/>
          </w:tcPr>
          <w:p w14:paraId="0E5D5F12" w14:textId="6A33E4BF" w:rsidR="00A5499F" w:rsidRPr="00305E0A" w:rsidDel="0011571C" w:rsidRDefault="00A5499F" w:rsidP="00536BC7">
            <w:pPr>
              <w:pStyle w:val="MDPI42tablebody"/>
              <w:rPr>
                <w:del w:id="1048" w:author="HSY" w:date="2023-03-17T23:52:00Z"/>
                <w:strike/>
                <w:color w:val="FF0000"/>
                <w:rPrChange w:id="1049" w:author="Author" w:date="2023-03-17T07:19:00Z">
                  <w:rPr>
                    <w:del w:id="1050" w:author="HSY" w:date="2023-03-17T23:52:00Z"/>
                  </w:rPr>
                </w:rPrChange>
              </w:rPr>
            </w:pPr>
            <w:del w:id="1051" w:author="HSY" w:date="2023-03-17T23:52:00Z">
              <w:r w:rsidRPr="00305E0A" w:rsidDel="0011571C">
                <w:rPr>
                  <w:strike/>
                  <w:color w:val="FF0000"/>
                  <w:rPrChange w:id="1052" w:author="Author" w:date="2023-03-17T07:19:00Z">
                    <w:rPr/>
                  </w:rPrChange>
                </w:rPr>
                <w:delText>total : 1222</w:delText>
              </w:r>
            </w:del>
          </w:p>
        </w:tc>
      </w:tr>
    </w:tbl>
    <w:p w14:paraId="3DFE8040" w14:textId="1E2D2538" w:rsidR="00536BC7" w:rsidRDefault="00536BC7" w:rsidP="00C536B2">
      <w:pPr>
        <w:pStyle w:val="MDPI52figure"/>
        <w:jc w:val="right"/>
      </w:pPr>
      <w:del w:id="1053" w:author="HSY" w:date="2023-03-18T01:06:00Z">
        <w:r w:rsidDel="00E32FA7">
          <w:rPr>
            <w:noProof/>
            <w:lang w:eastAsia="ko-KR" w:bidi="ar-SA"/>
          </w:rPr>
          <w:lastRenderedPageBreak/>
          <w:drawing>
            <wp:inline distT="0" distB="0" distL="180" distR="180" wp14:anchorId="5991C28B" wp14:editId="5AD6BE98">
              <wp:extent cx="5400040" cy="3036570"/>
              <wp:effectExtent l="0" t="0" r="0" b="0"/>
              <wp:docPr id="1142" name="Picture 114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shape1142" descr="Diagram, timelin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del>
      <w:ins w:id="1054" w:author="HSY" w:date="2023-03-18T01:06:00Z">
        <w:r w:rsidR="00E32FA7">
          <w:rPr>
            <w:noProof/>
            <w:snapToGrid/>
            <w:lang w:eastAsia="ko-KR" w:bidi="ar-SA"/>
          </w:rPr>
          <w:drawing>
            <wp:inline distT="0" distB="0" distL="0" distR="0" wp14:anchorId="44F99B54" wp14:editId="132A7BE7">
              <wp:extent cx="6645910" cy="3737610"/>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thodology-flowchart.png"/>
                      <pic:cNvPicPr/>
                    </pic:nvPicPr>
                    <pic:blipFill>
                      <a:blip r:embed="rId19">
                        <a:extLst>
                          <a:ext uri="{28A0092B-C50C-407E-A947-70E740481C1C}">
                            <a14:useLocalDpi xmlns:a14="http://schemas.microsoft.com/office/drawing/2010/main" val="0"/>
                          </a:ext>
                        </a:extLst>
                      </a:blip>
                      <a:stretch>
                        <a:fillRect/>
                      </a:stretch>
                    </pic:blipFill>
                    <pic:spPr>
                      <a:xfrm>
                        <a:off x="0" y="0"/>
                        <a:ext cx="6645910" cy="3737610"/>
                      </a:xfrm>
                      <a:prstGeom prst="rect">
                        <a:avLst/>
                      </a:prstGeom>
                    </pic:spPr>
                  </pic:pic>
                </a:graphicData>
              </a:graphic>
            </wp:inline>
          </w:drawing>
        </w:r>
      </w:ins>
    </w:p>
    <w:p w14:paraId="19DDC8E2" w14:textId="14BD868E" w:rsidR="00536BC7" w:rsidRDefault="00536BC7" w:rsidP="00C536B2">
      <w:pPr>
        <w:pStyle w:val="MDPI51figurecaption"/>
      </w:pPr>
      <w:r w:rsidRPr="00E32FA7">
        <w:rPr>
          <w:b/>
          <w:bCs/>
          <w:highlight w:val="cyan"/>
          <w:rPrChange w:id="1055" w:author="HSY" w:date="2023-03-18T01:07:00Z">
            <w:rPr>
              <w:b/>
              <w:bCs/>
            </w:rPr>
          </w:rPrChange>
        </w:rPr>
        <w:t>Fig</w:t>
      </w:r>
      <w:r w:rsidR="00C536B2" w:rsidRPr="00E32FA7">
        <w:rPr>
          <w:b/>
          <w:bCs/>
          <w:highlight w:val="cyan"/>
          <w:rPrChange w:id="1056" w:author="HSY" w:date="2023-03-18T01:07:00Z">
            <w:rPr>
              <w:b/>
              <w:bCs/>
            </w:rPr>
          </w:rPrChange>
        </w:rPr>
        <w:t>ure</w:t>
      </w:r>
      <w:r w:rsidRPr="00E32FA7">
        <w:rPr>
          <w:b/>
          <w:bCs/>
          <w:highlight w:val="cyan"/>
          <w:rPrChange w:id="1057" w:author="HSY" w:date="2023-03-18T01:07:00Z">
            <w:rPr>
              <w:b/>
              <w:bCs/>
            </w:rPr>
          </w:rPrChange>
        </w:rPr>
        <w:t xml:space="preserve"> 2.</w:t>
      </w:r>
      <w:r w:rsidRPr="00E32FA7">
        <w:rPr>
          <w:highlight w:val="cyan"/>
          <w:rPrChange w:id="1058" w:author="HSY" w:date="2023-03-18T01:07:00Z">
            <w:rPr/>
          </w:rPrChange>
        </w:rPr>
        <w:t xml:space="preserve"> Methodology flowchart</w:t>
      </w:r>
      <w:ins w:id="1059" w:author="Author" w:date="2023-03-17T07:19:00Z">
        <w:r w:rsidR="009E594C" w:rsidRPr="00E32FA7">
          <w:rPr>
            <w:highlight w:val="cyan"/>
            <w:rPrChange w:id="1060" w:author="HSY" w:date="2023-03-18T01:07:00Z">
              <w:rPr/>
            </w:rPrChange>
          </w:rPr>
          <w:t xml:space="preserve"> used in this study.</w:t>
        </w:r>
      </w:ins>
    </w:p>
    <w:p w14:paraId="1B91E89B" w14:textId="27586CC0" w:rsidR="009171DB" w:rsidRDefault="009171DB">
      <w:pPr>
        <w:pStyle w:val="MDPI31text"/>
        <w:ind w:left="0" w:firstLine="0"/>
        <w:rPr>
          <w:ins w:id="1061" w:author="Hi" w:date="2023-03-18T15:02:00Z"/>
        </w:rPr>
        <w:pPrChange w:id="1062" w:author="Hi" w:date="2023-03-18T23:14:00Z">
          <w:pPr>
            <w:pStyle w:val="MDPI31text"/>
          </w:pPr>
        </w:pPrChange>
      </w:pPr>
    </w:p>
    <w:p w14:paraId="05D82A93" w14:textId="1EA78479" w:rsidR="007F5E2A" w:rsidRDefault="00C536B2" w:rsidP="002349AE">
      <w:pPr>
        <w:pStyle w:val="MDPI31text"/>
      </w:pPr>
      <w:r>
        <w:t xml:space="preserve">Of the variables listed </w:t>
      </w:r>
      <w:del w:id="1063" w:author="Author" w:date="2023-03-17T07:19:00Z">
        <w:r>
          <w:delText>above, Biochemical Oxygen Demand (</w:delText>
        </w:r>
      </w:del>
      <w:ins w:id="1064" w:author="Author" w:date="2023-03-17T07:19:00Z">
        <w:r w:rsidR="00FD4B1A">
          <w:t xml:space="preserve">in </w:t>
        </w:r>
        <w:r w:rsidR="00FD4B1A" w:rsidRPr="007D3D8E">
          <w:t>Table 1</w:t>
        </w:r>
        <w:r>
          <w:t xml:space="preserve">, </w:t>
        </w:r>
      </w:ins>
      <w:r>
        <w:t>BOD</w:t>
      </w:r>
      <w:del w:id="1065" w:author="Author" w:date="2023-03-17T07:19:00Z">
        <w:r>
          <w:delText>), Chemical Oxygen Demand (</w:delText>
        </w:r>
      </w:del>
      <w:ins w:id="1066" w:author="Author" w:date="2023-03-17T07:19:00Z">
        <w:r>
          <w:t xml:space="preserve">, </w:t>
        </w:r>
      </w:ins>
      <w:r>
        <w:t>COD</w:t>
      </w:r>
      <w:del w:id="1067" w:author="Author" w:date="2023-03-17T07:19:00Z">
        <w:r>
          <w:delText>), Total Nitrogen(</w:delText>
        </w:r>
      </w:del>
      <w:ins w:id="1068" w:author="Author" w:date="2023-03-17T07:19:00Z">
        <w:r>
          <w:t xml:space="preserve">, </w:t>
        </w:r>
      </w:ins>
      <w:r>
        <w:t>TN</w:t>
      </w:r>
      <w:del w:id="1069" w:author="Author" w:date="2023-03-17T07:19:00Z">
        <w:r>
          <w:delText>), Total Phosphorus(</w:delText>
        </w:r>
      </w:del>
      <w:ins w:id="1070" w:author="Author" w:date="2023-03-17T07:19:00Z">
        <w:r>
          <w:t xml:space="preserve">, </w:t>
        </w:r>
      </w:ins>
      <w:r>
        <w:t>TP</w:t>
      </w:r>
      <w:del w:id="1071" w:author="Author" w:date="2023-03-17T07:19:00Z">
        <w:r>
          <w:delText>), Total Organic Carbon(</w:delText>
        </w:r>
      </w:del>
      <w:ins w:id="1072" w:author="Author" w:date="2023-03-17T07:19:00Z">
        <w:r>
          <w:t xml:space="preserve">, </w:t>
        </w:r>
      </w:ins>
      <w:r>
        <w:t>TOC</w:t>
      </w:r>
      <w:del w:id="1073" w:author="Author" w:date="2023-03-17T07:19:00Z">
        <w:r>
          <w:delText>), Suspended Solids(</w:delText>
        </w:r>
      </w:del>
      <w:ins w:id="1074" w:author="Author" w:date="2023-03-17T07:19:00Z">
        <w:r>
          <w:t xml:space="preserve">, </w:t>
        </w:r>
      </w:ins>
      <w:r>
        <w:t>SS</w:t>
      </w:r>
      <w:del w:id="1075" w:author="Author" w:date="2023-03-17T07:19:00Z">
        <w:r>
          <w:delText>),</w:delText>
        </w:r>
      </w:del>
      <w:ins w:id="1076" w:author="Author" w:date="2023-03-17T07:19:00Z">
        <w:r>
          <w:t>,</w:t>
        </w:r>
      </w:ins>
      <w:r>
        <w:t xml:space="preserve"> and </w:t>
      </w:r>
      <w:del w:id="1077" w:author="Author" w:date="2023-03-17T07:19:00Z">
        <w:r>
          <w:delText>Electrical Conductivity(</w:delText>
        </w:r>
      </w:del>
      <w:r w:rsidR="00FD4B1A">
        <w:t>EC</w:t>
      </w:r>
      <w:del w:id="1078" w:author="Author" w:date="2023-03-17T07:19:00Z">
        <w:r>
          <w:delText>)</w:delText>
        </w:r>
      </w:del>
      <w:r w:rsidR="00FD4B1A">
        <w:t xml:space="preserve"> </w:t>
      </w:r>
      <w:r>
        <w:t xml:space="preserve">were collected from the water quality monitoring network data, </w:t>
      </w:r>
      <w:del w:id="1079" w:author="Author" w:date="2023-03-17T07:19:00Z">
        <w:r>
          <w:delText>and power of Hydrogen(</w:delText>
        </w:r>
      </w:del>
      <w:ins w:id="1080" w:author="Author" w:date="2023-03-17T07:19:00Z">
        <w:r w:rsidR="00FD4B1A">
          <w:t xml:space="preserve">while </w:t>
        </w:r>
      </w:ins>
      <w:r w:rsidR="00FD4B1A">
        <w:t>pH</w:t>
      </w:r>
      <w:del w:id="1081" w:author="Author" w:date="2023-03-17T07:19:00Z">
        <w:r>
          <w:delText>), Dissolved Oxygen(</w:delText>
        </w:r>
      </w:del>
      <w:ins w:id="1082" w:author="Author" w:date="2023-03-17T07:19:00Z">
        <w:r>
          <w:t xml:space="preserve">, </w:t>
        </w:r>
      </w:ins>
      <w:r>
        <w:t>DO</w:t>
      </w:r>
      <w:del w:id="1083" w:author="Author" w:date="2023-03-17T07:19:00Z">
        <w:r>
          <w:delText>),</w:delText>
        </w:r>
      </w:del>
      <w:ins w:id="1084" w:author="Author" w:date="2023-03-17T07:19:00Z">
        <w:r>
          <w:t>,</w:t>
        </w:r>
      </w:ins>
      <w:r>
        <w:t xml:space="preserve"> Temperature, Turbidity, Transparency, </w:t>
      </w:r>
      <w:del w:id="1085" w:author="Author" w:date="2023-03-17T07:19:00Z">
        <w:r>
          <w:delText>Chlorophyll-a(</w:delText>
        </w:r>
      </w:del>
      <w:proofErr w:type="spellStart"/>
      <w:r>
        <w:t>Chla</w:t>
      </w:r>
      <w:proofErr w:type="spellEnd"/>
      <w:del w:id="1086" w:author="Author" w:date="2023-03-17T07:19:00Z">
        <w:r>
          <w:delText>),</w:delText>
        </w:r>
      </w:del>
      <w:ins w:id="1087" w:author="Author" w:date="2023-03-17T07:19:00Z">
        <w:r>
          <w:t>,</w:t>
        </w:r>
      </w:ins>
      <w:r>
        <w:t xml:space="preserve"> and Dominant Algae were collected from the algae alert system data. The remaining variables, </w:t>
      </w:r>
      <w:del w:id="1088" w:author="Author" w:date="2023-03-17T07:19:00Z">
        <w:r>
          <w:delText>Low water level (</w:delText>
        </w:r>
      </w:del>
      <w:proofErr w:type="spellStart"/>
      <w:r>
        <w:t>LowWaterLevel</w:t>
      </w:r>
      <w:proofErr w:type="spellEnd"/>
      <w:del w:id="1089" w:author="Author" w:date="2023-03-17T07:19:00Z">
        <w:r>
          <w:delText>),</w:delText>
        </w:r>
      </w:del>
      <w:ins w:id="1090" w:author="Author" w:date="2023-03-17T07:19:00Z">
        <w:r>
          <w:t>,</w:t>
        </w:r>
      </w:ins>
      <w:r>
        <w:t xml:space="preserve"> Inflow, Discharge, and Reservoir, were collected from the National Water Resources Management Information System (http://www.wamis.go.kr/). The </w:t>
      </w:r>
      <w:commentRangeStart w:id="1091"/>
      <w:ins w:id="1092" w:author="Author" w:date="2023-03-17T07:19:00Z">
        <w:r w:rsidR="00707421">
          <w:t>gen</w:t>
        </w:r>
        <w:r w:rsidR="00BD127A">
          <w:t>era</w:t>
        </w:r>
        <w:r w:rsidR="00707421">
          <w:t xml:space="preserve"> of </w:t>
        </w:r>
      </w:ins>
      <w:r w:rsidR="00707421">
        <w:t xml:space="preserve">algae </w:t>
      </w:r>
      <w:commentRangeEnd w:id="1091"/>
      <w:del w:id="1093" w:author="Author" w:date="2023-03-17T07:19:00Z">
        <w:r>
          <w:delText xml:space="preserve">species </w:delText>
        </w:r>
      </w:del>
      <w:r w:rsidR="00707421">
        <w:rPr>
          <w:rStyle w:val="ab"/>
          <w:rFonts w:eastAsia="SimSun"/>
          <w:noProof/>
          <w:snapToGrid/>
          <w:lang w:eastAsia="zh-CN" w:bidi="ar-SA"/>
        </w:rPr>
        <w:commentReference w:id="1091"/>
      </w:r>
      <w:r>
        <w:t xml:space="preserve">that occurred at the </w:t>
      </w:r>
      <w:del w:id="1094" w:author="Author" w:date="2023-03-17T07:19:00Z">
        <w:r>
          <w:delText>survey</w:delText>
        </w:r>
      </w:del>
      <w:ins w:id="1095" w:author="HSY" w:date="2023-03-18T01:23:00Z">
        <w:r w:rsidR="00770F18">
          <w:t>sampling</w:t>
        </w:r>
      </w:ins>
      <w:ins w:id="1096" w:author="Author" w:date="2023-03-17T07:19:00Z">
        <w:del w:id="1097" w:author="HSY" w:date="2023-03-18T01:23:00Z">
          <w:r w:rsidR="00882837" w:rsidDel="00770F18">
            <w:delText>monitoring</w:delText>
          </w:r>
        </w:del>
      </w:ins>
      <w:r w:rsidR="006C77C3">
        <w:t xml:space="preserve"> site</w:t>
      </w:r>
      <w:r>
        <w:t xml:space="preserve">s when the data was measured are presented in Table </w:t>
      </w:r>
      <w:ins w:id="1098" w:author="HSY" w:date="2023-03-17T23:53:00Z">
        <w:r w:rsidR="00C47920">
          <w:t>2</w:t>
        </w:r>
      </w:ins>
      <w:del w:id="1099" w:author="HSY" w:date="2023-03-17T23:53:00Z">
        <w:r w:rsidDel="00C47920">
          <w:delText>3</w:delText>
        </w:r>
      </w:del>
      <w:r>
        <w:t xml:space="preserve">. </w:t>
      </w:r>
      <w:del w:id="1100" w:author="Author" w:date="2023-03-17T07:19:00Z">
        <w:r>
          <w:delText>Fig.</w:delText>
        </w:r>
      </w:del>
      <w:ins w:id="1101" w:author="Author" w:date="2023-03-17T07:19:00Z">
        <w:r w:rsidR="00FF5CD4">
          <w:t>Figure</w:t>
        </w:r>
      </w:ins>
      <w:r>
        <w:t xml:space="preserve"> 3 shows line graphs of the monthly mean number of algae cells occurring during the </w:t>
      </w:r>
      <w:r w:rsidR="00990184">
        <w:t>survey</w:t>
      </w:r>
      <w:r>
        <w:t xml:space="preserve"> period, divided according to the </w:t>
      </w:r>
      <w:r w:rsidR="0045436E">
        <w:t>survey</w:t>
      </w:r>
      <w:r w:rsidR="006C77C3">
        <w:t xml:space="preserve"> site</w:t>
      </w:r>
      <w:r>
        <w:t xml:space="preserve"> and type of algae. </w:t>
      </w:r>
      <w:del w:id="1102" w:author="HSY" w:date="2023-03-18T01:23:00Z">
        <w:r w:rsidDel="00770F18">
          <w:delText xml:space="preserve"> </w:delText>
        </w:r>
      </w:del>
      <w:r>
        <w:t xml:space="preserve">According to the results in Table </w:t>
      </w:r>
      <w:ins w:id="1103" w:author="HSY" w:date="2023-03-17T23:53:00Z">
        <w:r w:rsidR="00C47920">
          <w:t>2</w:t>
        </w:r>
      </w:ins>
      <w:del w:id="1104" w:author="HSY" w:date="2023-03-17T23:53:00Z">
        <w:r w:rsidDel="00C47920">
          <w:delText>3</w:delText>
        </w:r>
      </w:del>
      <w:r>
        <w:t xml:space="preserve"> and </w:t>
      </w:r>
      <w:del w:id="1105" w:author="Author" w:date="2023-03-17T07:19:00Z">
        <w:r>
          <w:delText>Fig.</w:delText>
        </w:r>
      </w:del>
      <w:ins w:id="1106" w:author="Author" w:date="2023-03-17T07:19:00Z">
        <w:r w:rsidR="00FF5CD4">
          <w:t>Figure</w:t>
        </w:r>
      </w:ins>
      <w:r>
        <w:t xml:space="preserve"> 3</w:t>
      </w:r>
      <w:del w:id="1107" w:author="Author" w:date="2023-03-17T07:19:00Z">
        <w:r>
          <w:delText>, overall</w:delText>
        </w:r>
      </w:del>
      <w:r>
        <w:t xml:space="preserve">, during the </w:t>
      </w:r>
      <w:r w:rsidR="0045436E">
        <w:t>survey</w:t>
      </w:r>
      <w:r>
        <w:t xml:space="preserve"> period, chlorophytes or diatoms tended to dominate in spring, cyanophytes in early summer and summer, and chlorophytes and diatoms in autumn and early winter </w:t>
      </w:r>
      <w:del w:id="1108" w:author="Author" w:date="2023-03-17T07:19:00Z">
        <w:r>
          <w:delText>(Seo et al.  (2013)).</w:delText>
        </w:r>
      </w:del>
      <w:ins w:id="1109" w:author="Author" w:date="2023-03-17T07:19:00Z">
        <w:r w:rsidR="002C1BE1">
          <w:t>[15]</w:t>
        </w:r>
        <w:r w:rsidR="00BD127A">
          <w:t>.</w:t>
        </w:r>
      </w:ins>
      <w:r>
        <w:t xml:space="preserve"> All of the data analyses in this study were performed through the program R version 4.2.1.    </w:t>
      </w:r>
    </w:p>
    <w:p w14:paraId="05E96F27" w14:textId="77777777" w:rsidR="001D5383" w:rsidRDefault="001D5383">
      <w:pPr>
        <w:spacing w:line="240" w:lineRule="auto"/>
        <w:jc w:val="left"/>
        <w:rPr>
          <w:ins w:id="1110" w:author="HSY" w:date="2023-03-20T13:28:00Z"/>
        </w:rPr>
        <w:pPrChange w:id="1111" w:author="Hi" w:date="2023-03-18T23:14:00Z">
          <w:pPr>
            <w:pStyle w:val="MDPI41tablecaption"/>
          </w:pPr>
        </w:pPrChange>
      </w:pPr>
    </w:p>
    <w:p w14:paraId="44EA0A62" w14:textId="77777777" w:rsidR="001D5383" w:rsidRDefault="001D5383">
      <w:pPr>
        <w:spacing w:line="240" w:lineRule="auto"/>
        <w:jc w:val="left"/>
        <w:rPr>
          <w:ins w:id="1112" w:author="HSY" w:date="2023-03-20T13:28:00Z"/>
        </w:rPr>
        <w:pPrChange w:id="1113" w:author="Hi" w:date="2023-03-18T23:14:00Z">
          <w:pPr>
            <w:pStyle w:val="MDPI41tablecaption"/>
          </w:pPr>
        </w:pPrChange>
      </w:pPr>
    </w:p>
    <w:p w14:paraId="62B92BBA" w14:textId="77777777" w:rsidR="001D5383" w:rsidRDefault="001D5383">
      <w:pPr>
        <w:spacing w:line="240" w:lineRule="auto"/>
        <w:jc w:val="left"/>
        <w:rPr>
          <w:ins w:id="1114" w:author="HSY" w:date="2023-03-20T13:28:00Z"/>
        </w:rPr>
        <w:pPrChange w:id="1115" w:author="Hi" w:date="2023-03-18T23:14:00Z">
          <w:pPr>
            <w:pStyle w:val="MDPI41tablecaption"/>
          </w:pPr>
        </w:pPrChange>
      </w:pPr>
    </w:p>
    <w:p w14:paraId="1FFC893E" w14:textId="77777777" w:rsidR="001D5383" w:rsidRDefault="001D5383">
      <w:pPr>
        <w:spacing w:line="240" w:lineRule="auto"/>
        <w:jc w:val="left"/>
        <w:rPr>
          <w:ins w:id="1116" w:author="HSY" w:date="2023-03-20T13:28:00Z"/>
        </w:rPr>
        <w:pPrChange w:id="1117" w:author="Hi" w:date="2023-03-18T23:14:00Z">
          <w:pPr>
            <w:pStyle w:val="MDPI41tablecaption"/>
          </w:pPr>
        </w:pPrChange>
      </w:pPr>
    </w:p>
    <w:p w14:paraId="013F6A6A" w14:textId="77777777" w:rsidR="001D5383" w:rsidRDefault="001D5383">
      <w:pPr>
        <w:spacing w:line="240" w:lineRule="auto"/>
        <w:jc w:val="left"/>
        <w:rPr>
          <w:ins w:id="1118" w:author="HSY" w:date="2023-03-20T13:28:00Z"/>
        </w:rPr>
        <w:pPrChange w:id="1119" w:author="Hi" w:date="2023-03-18T23:14:00Z">
          <w:pPr>
            <w:pStyle w:val="MDPI41tablecaption"/>
          </w:pPr>
        </w:pPrChange>
      </w:pPr>
    </w:p>
    <w:p w14:paraId="667F64B6" w14:textId="77777777" w:rsidR="001D5383" w:rsidRDefault="001D5383">
      <w:pPr>
        <w:spacing w:line="240" w:lineRule="auto"/>
        <w:jc w:val="left"/>
        <w:rPr>
          <w:ins w:id="1120" w:author="HSY" w:date="2023-03-20T13:28:00Z"/>
        </w:rPr>
        <w:pPrChange w:id="1121" w:author="Hi" w:date="2023-03-18T23:14:00Z">
          <w:pPr>
            <w:pStyle w:val="MDPI41tablecaption"/>
          </w:pPr>
        </w:pPrChange>
      </w:pPr>
    </w:p>
    <w:p w14:paraId="7CE41306" w14:textId="77777777" w:rsidR="001D5383" w:rsidRDefault="001D5383">
      <w:pPr>
        <w:spacing w:line="240" w:lineRule="auto"/>
        <w:jc w:val="left"/>
        <w:rPr>
          <w:ins w:id="1122" w:author="HSY" w:date="2023-03-20T13:28:00Z"/>
        </w:rPr>
        <w:pPrChange w:id="1123" w:author="Hi" w:date="2023-03-18T23:14:00Z">
          <w:pPr>
            <w:pStyle w:val="MDPI41tablecaption"/>
          </w:pPr>
        </w:pPrChange>
      </w:pPr>
    </w:p>
    <w:p w14:paraId="11DD2019" w14:textId="77777777" w:rsidR="001D5383" w:rsidRDefault="001D5383">
      <w:pPr>
        <w:spacing w:line="240" w:lineRule="auto"/>
        <w:jc w:val="left"/>
        <w:rPr>
          <w:ins w:id="1124" w:author="HSY" w:date="2023-03-20T13:28:00Z"/>
        </w:rPr>
        <w:pPrChange w:id="1125" w:author="Hi" w:date="2023-03-18T23:14:00Z">
          <w:pPr>
            <w:pStyle w:val="MDPI41tablecaption"/>
          </w:pPr>
        </w:pPrChange>
      </w:pPr>
    </w:p>
    <w:p w14:paraId="25E359C0" w14:textId="79DCB5A7" w:rsidR="00C536B2" w:rsidDel="0065392E" w:rsidRDefault="007F5E2A">
      <w:pPr>
        <w:spacing w:line="240" w:lineRule="auto"/>
        <w:jc w:val="left"/>
        <w:rPr>
          <w:del w:id="1126" w:author="Hi" w:date="2023-03-18T23:14:00Z"/>
        </w:rPr>
      </w:pPr>
      <w:del w:id="1127" w:author="HSY" w:date="2023-03-18T01:24:00Z">
        <w:r w:rsidDel="004C166A">
          <w:br w:type="page"/>
        </w:r>
      </w:del>
    </w:p>
    <w:p w14:paraId="2331B225" w14:textId="0381C3F2" w:rsidR="0065392E" w:rsidRDefault="0065392E" w:rsidP="007F5E2A">
      <w:pPr>
        <w:spacing w:line="240" w:lineRule="auto"/>
        <w:jc w:val="left"/>
        <w:rPr>
          <w:ins w:id="1128" w:author="User" w:date="2023-03-20T18:13:00Z"/>
        </w:rPr>
      </w:pPr>
    </w:p>
    <w:p w14:paraId="2446C52D" w14:textId="77777777" w:rsidR="0065392E" w:rsidRPr="007F5E2A" w:rsidRDefault="0065392E" w:rsidP="007F5E2A">
      <w:pPr>
        <w:spacing w:line="240" w:lineRule="auto"/>
        <w:jc w:val="left"/>
        <w:rPr>
          <w:ins w:id="1129" w:author="User" w:date="2023-03-20T18:13:00Z"/>
          <w:rFonts w:eastAsia="Times New Roman" w:hint="eastAsia"/>
          <w:snapToGrid w:val="0"/>
          <w:szCs w:val="22"/>
          <w:lang w:eastAsia="de-DE" w:bidi="en-US"/>
        </w:rPr>
      </w:pPr>
    </w:p>
    <w:p w14:paraId="0FB573D5" w14:textId="7E56751B" w:rsidR="009171DB" w:rsidRDefault="009171DB">
      <w:pPr>
        <w:spacing w:line="240" w:lineRule="auto"/>
        <w:jc w:val="left"/>
        <w:rPr>
          <w:ins w:id="1130" w:author="Hi" w:date="2023-03-18T15:03:00Z"/>
        </w:rPr>
        <w:pPrChange w:id="1131" w:author="Hi" w:date="2023-03-18T23:14:00Z">
          <w:pPr>
            <w:pStyle w:val="MDPI41tablecaption"/>
          </w:pPr>
        </w:pPrChange>
      </w:pPr>
    </w:p>
    <w:p w14:paraId="6969CFE8" w14:textId="1E93306C" w:rsidR="002349AE" w:rsidRDefault="002349AE" w:rsidP="007F5E2A">
      <w:pPr>
        <w:pStyle w:val="MDPI41tablecaption"/>
      </w:pPr>
      <w:r>
        <w:lastRenderedPageBreak/>
        <w:t xml:space="preserve">Table </w:t>
      </w:r>
      <w:ins w:id="1132" w:author="HSY" w:date="2023-03-17T23:53:00Z">
        <w:r w:rsidR="00C47920">
          <w:t>2</w:t>
        </w:r>
      </w:ins>
      <w:del w:id="1133" w:author="HSY" w:date="2023-03-17T23:53:00Z">
        <w:r w:rsidDel="00C47920">
          <w:delText>3</w:delText>
        </w:r>
      </w:del>
      <w:r>
        <w:t xml:space="preserve">. </w:t>
      </w:r>
      <w:del w:id="1134" w:author="Author" w:date="2023-03-17T07:19:00Z">
        <w:r>
          <w:delText>Species</w:delText>
        </w:r>
      </w:del>
      <w:ins w:id="1135" w:author="Author" w:date="2023-03-17T07:19:00Z">
        <w:r w:rsidR="006E7B3A">
          <w:t>Gen</w:t>
        </w:r>
        <w:r w:rsidR="00BD127A">
          <w:t>era</w:t>
        </w:r>
      </w:ins>
      <w:r w:rsidR="00BD127A">
        <w:t xml:space="preserve"> </w:t>
      </w:r>
      <w:r>
        <w:t xml:space="preserve">of algae that </w:t>
      </w:r>
      <w:del w:id="1136" w:author="Author" w:date="2023-03-17T07:19:00Z">
        <w:r>
          <w:delText>appeared at the sampling site</w:delText>
        </w:r>
      </w:del>
      <w:ins w:id="1137" w:author="Author" w:date="2023-03-17T07:19:00Z">
        <w:r w:rsidR="00BD127A">
          <w:t>were identified in water samples collected from s</w:t>
        </w:r>
      </w:ins>
      <w:ins w:id="1138" w:author="HSY" w:date="2023-03-18T01:24:00Z">
        <w:r w:rsidR="004C166A">
          <w:t>ampling</w:t>
        </w:r>
      </w:ins>
      <w:ins w:id="1139" w:author="Author" w:date="2023-03-17T07:19:00Z">
        <w:del w:id="1140" w:author="HSY" w:date="2023-03-18T01:24:00Z">
          <w:r w:rsidR="00BD127A" w:rsidDel="004C166A">
            <w:delText>urvey</w:delText>
          </w:r>
        </w:del>
        <w:r w:rsidR="00BD127A">
          <w:t xml:space="preserve"> sites.</w:t>
        </w:r>
      </w:ins>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2349AE" w14:paraId="0828049F" w14:textId="77777777" w:rsidTr="007F5E2A">
        <w:trPr>
          <w:trHeight w:val="426"/>
          <w:jc w:val="right"/>
        </w:trPr>
        <w:tc>
          <w:tcPr>
            <w:tcW w:w="3356" w:type="dxa"/>
            <w:gridSpan w:val="2"/>
            <w:tcBorders>
              <w:top w:val="single" w:sz="7" w:space="0" w:color="000000"/>
              <w:left w:val="nil"/>
              <w:bottom w:val="single" w:sz="2" w:space="0" w:color="000000"/>
              <w:right w:val="single" w:sz="2" w:space="0" w:color="000000"/>
            </w:tcBorders>
            <w:vAlign w:val="center"/>
          </w:tcPr>
          <w:p w14:paraId="1B59DC36" w14:textId="77777777" w:rsidR="002349AE" w:rsidRDefault="002349AE" w:rsidP="007F5E2A">
            <w:pPr>
              <w:pStyle w:val="MDPI42tablebody"/>
            </w:pPr>
            <w:r>
              <w:t>Cyanophytes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6161D0CB" w14:textId="77777777" w:rsidR="002349AE" w:rsidRDefault="002349AE" w:rsidP="007F5E2A">
            <w:pPr>
              <w:pStyle w:val="MDPI42tablebody"/>
            </w:pPr>
            <w:r>
              <w:t>Diatoms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0093D909" w14:textId="77777777" w:rsidR="002349AE" w:rsidRDefault="002349AE" w:rsidP="007F5E2A">
            <w:pPr>
              <w:pStyle w:val="MDPI42tablebody"/>
            </w:pPr>
            <w:r>
              <w:t>Chlorophytes</w:t>
            </w:r>
          </w:p>
        </w:tc>
        <w:tc>
          <w:tcPr>
            <w:tcW w:w="1678" w:type="dxa"/>
            <w:vMerge w:val="restart"/>
            <w:tcBorders>
              <w:top w:val="single" w:sz="7" w:space="0" w:color="000000"/>
              <w:left w:val="single" w:sz="2" w:space="0" w:color="000000"/>
              <w:bottom w:val="single" w:sz="7" w:space="0" w:color="000000"/>
              <w:right w:val="nil"/>
            </w:tcBorders>
            <w:vAlign w:val="center"/>
          </w:tcPr>
          <w:p w14:paraId="42F9E737" w14:textId="77777777" w:rsidR="002349AE" w:rsidRDefault="002349AE" w:rsidP="007F5E2A">
            <w:pPr>
              <w:pStyle w:val="MDPI42tablebody"/>
            </w:pPr>
            <w:r>
              <w:t>Others</w:t>
            </w:r>
          </w:p>
        </w:tc>
      </w:tr>
      <w:tr w:rsidR="002349AE" w14:paraId="56A0EBBA" w14:textId="77777777" w:rsidTr="007F5E2A">
        <w:trPr>
          <w:trHeight w:val="426"/>
          <w:jc w:val="right"/>
        </w:trPr>
        <w:tc>
          <w:tcPr>
            <w:tcW w:w="1678" w:type="dxa"/>
            <w:tcBorders>
              <w:top w:val="single" w:sz="2" w:space="0" w:color="000000"/>
              <w:left w:val="nil"/>
              <w:bottom w:val="single" w:sz="7" w:space="0" w:color="000000"/>
              <w:right w:val="single" w:sz="2" w:space="0" w:color="000000"/>
            </w:tcBorders>
            <w:vAlign w:val="center"/>
          </w:tcPr>
          <w:p w14:paraId="02460C53" w14:textId="77777777" w:rsidR="002349AE" w:rsidRDefault="002349AE" w:rsidP="007F5E2A">
            <w:pPr>
              <w:pStyle w:val="MDPI42tablebody"/>
            </w:pPr>
            <w:r>
              <w:t>normal</w:t>
            </w:r>
          </w:p>
        </w:tc>
        <w:tc>
          <w:tcPr>
            <w:tcW w:w="1678" w:type="dxa"/>
            <w:tcBorders>
              <w:top w:val="single" w:sz="2" w:space="0" w:color="000000"/>
              <w:left w:val="single" w:sz="2" w:space="0" w:color="000000"/>
              <w:bottom w:val="single" w:sz="7" w:space="0" w:color="000000"/>
              <w:right w:val="single" w:sz="2" w:space="0" w:color="000000"/>
            </w:tcBorders>
            <w:vAlign w:val="center"/>
          </w:tcPr>
          <w:p w14:paraId="54538758" w14:textId="77777777" w:rsidR="002349AE" w:rsidRDefault="002349AE" w:rsidP="007F5E2A">
            <w:pPr>
              <w:pStyle w:val="MDPI42tablebody"/>
            </w:pPr>
            <w:r>
              <w:t>harmful</w:t>
            </w:r>
          </w:p>
        </w:tc>
        <w:tc>
          <w:tcPr>
            <w:tcW w:w="1678" w:type="dxa"/>
            <w:vMerge/>
            <w:tcBorders>
              <w:top w:val="single" w:sz="7" w:space="0" w:color="000000"/>
              <w:left w:val="single" w:sz="2" w:space="0" w:color="000000"/>
              <w:bottom w:val="single" w:sz="7" w:space="0" w:color="000000"/>
              <w:right w:val="single" w:sz="2" w:space="0" w:color="000000"/>
            </w:tcBorders>
          </w:tcPr>
          <w:p w14:paraId="237C27D8" w14:textId="77777777" w:rsidR="002349AE" w:rsidRDefault="002349AE" w:rsidP="007F5E2A">
            <w:pPr>
              <w:pStyle w:val="MDPI42tablebody"/>
            </w:pPr>
          </w:p>
        </w:tc>
        <w:tc>
          <w:tcPr>
            <w:tcW w:w="1678" w:type="dxa"/>
            <w:vMerge/>
            <w:tcBorders>
              <w:top w:val="single" w:sz="7" w:space="0" w:color="000000"/>
              <w:left w:val="single" w:sz="2" w:space="0" w:color="000000"/>
              <w:bottom w:val="single" w:sz="7" w:space="0" w:color="000000"/>
              <w:right w:val="single" w:sz="2" w:space="0" w:color="000000"/>
            </w:tcBorders>
          </w:tcPr>
          <w:p w14:paraId="6D115106" w14:textId="77777777" w:rsidR="002349AE" w:rsidRDefault="002349AE" w:rsidP="007F5E2A">
            <w:pPr>
              <w:pStyle w:val="MDPI42tablebody"/>
            </w:pPr>
          </w:p>
        </w:tc>
        <w:tc>
          <w:tcPr>
            <w:tcW w:w="1678" w:type="dxa"/>
            <w:vMerge/>
            <w:tcBorders>
              <w:top w:val="single" w:sz="7" w:space="0" w:color="000000"/>
              <w:left w:val="single" w:sz="2" w:space="0" w:color="000000"/>
              <w:bottom w:val="single" w:sz="7" w:space="0" w:color="000000"/>
              <w:right w:val="nil"/>
            </w:tcBorders>
          </w:tcPr>
          <w:p w14:paraId="4C5E3EED" w14:textId="77777777" w:rsidR="002349AE" w:rsidRDefault="002349AE" w:rsidP="007F5E2A">
            <w:pPr>
              <w:pStyle w:val="MDPI42tablebody"/>
            </w:pPr>
          </w:p>
        </w:tc>
      </w:tr>
      <w:tr w:rsidR="002349AE" w:rsidRPr="008F60DD" w14:paraId="30947DFF" w14:textId="77777777" w:rsidTr="007F5E2A">
        <w:trPr>
          <w:trHeight w:val="8822"/>
          <w:jc w:val="right"/>
        </w:trPr>
        <w:tc>
          <w:tcPr>
            <w:tcW w:w="1678" w:type="dxa"/>
            <w:tcBorders>
              <w:top w:val="single" w:sz="7" w:space="0" w:color="000000"/>
              <w:left w:val="nil"/>
              <w:bottom w:val="single" w:sz="7" w:space="0" w:color="000000"/>
              <w:right w:val="single" w:sz="2" w:space="0" w:color="000000"/>
            </w:tcBorders>
          </w:tcPr>
          <w:p w14:paraId="76803268" w14:textId="77777777" w:rsidR="002349AE" w:rsidRDefault="002349AE" w:rsidP="007F5E2A">
            <w:pPr>
              <w:pStyle w:val="MDPI42tablebody"/>
            </w:pPr>
            <w:proofErr w:type="spellStart"/>
            <w:r>
              <w:rPr>
                <w:i/>
                <w:sz w:val="14"/>
              </w:rPr>
              <w:t>Aphanocapsa</w:t>
            </w:r>
            <w:proofErr w:type="spellEnd"/>
          </w:p>
          <w:p w14:paraId="2F1AB8F1" w14:textId="77777777" w:rsidR="002349AE" w:rsidRDefault="002349AE" w:rsidP="007F5E2A">
            <w:pPr>
              <w:pStyle w:val="MDPI42tablebody"/>
            </w:pPr>
            <w:proofErr w:type="spellStart"/>
            <w:r>
              <w:rPr>
                <w:i/>
                <w:sz w:val="14"/>
              </w:rPr>
              <w:t>Chroococcus</w:t>
            </w:r>
            <w:proofErr w:type="spellEnd"/>
          </w:p>
          <w:p w14:paraId="2F35C474" w14:textId="77777777" w:rsidR="002349AE" w:rsidRDefault="002349AE" w:rsidP="007F5E2A">
            <w:pPr>
              <w:pStyle w:val="MDPI42tablebody"/>
            </w:pPr>
            <w:proofErr w:type="spellStart"/>
            <w:r>
              <w:rPr>
                <w:i/>
                <w:sz w:val="14"/>
              </w:rPr>
              <w:t>Merismopedia</w:t>
            </w:r>
            <w:proofErr w:type="spellEnd"/>
          </w:p>
          <w:p w14:paraId="3CBE53E2" w14:textId="77777777" w:rsidR="002349AE" w:rsidRDefault="002349AE" w:rsidP="007F5E2A">
            <w:pPr>
              <w:pStyle w:val="MDPI42tablebody"/>
            </w:pPr>
            <w:proofErr w:type="spellStart"/>
            <w:r>
              <w:rPr>
                <w:i/>
                <w:sz w:val="14"/>
              </w:rPr>
              <w:t>Phormidium</w:t>
            </w:r>
            <w:proofErr w:type="spellEnd"/>
          </w:p>
          <w:p w14:paraId="6CA4D25A" w14:textId="77777777" w:rsidR="002349AE" w:rsidRDefault="002349AE" w:rsidP="007F5E2A">
            <w:pPr>
              <w:pStyle w:val="MDPI42tablebody"/>
            </w:pPr>
            <w:proofErr w:type="spellStart"/>
            <w:r>
              <w:rPr>
                <w:i/>
                <w:sz w:val="14"/>
              </w:rPr>
              <w:t>Pseudanabaena</w:t>
            </w:r>
            <w:proofErr w:type="spellEnd"/>
          </w:p>
          <w:p w14:paraId="0A26AAF4" w14:textId="77777777" w:rsidR="002349AE" w:rsidRDefault="002349AE" w:rsidP="007F5E2A">
            <w:pPr>
              <w:pStyle w:val="MDPI42tablebody"/>
            </w:pPr>
            <w:proofErr w:type="spellStart"/>
            <w:r>
              <w:rPr>
                <w:i/>
                <w:sz w:val="14"/>
              </w:rPr>
              <w:t>Worinochinia</w:t>
            </w:r>
            <w:proofErr w:type="spellEnd"/>
          </w:p>
        </w:tc>
        <w:tc>
          <w:tcPr>
            <w:tcW w:w="1678" w:type="dxa"/>
            <w:tcBorders>
              <w:top w:val="single" w:sz="7" w:space="0" w:color="000000"/>
              <w:left w:val="single" w:sz="2" w:space="0" w:color="000000"/>
              <w:bottom w:val="single" w:sz="7" w:space="0" w:color="000000"/>
              <w:right w:val="single" w:sz="2" w:space="0" w:color="000000"/>
            </w:tcBorders>
          </w:tcPr>
          <w:p w14:paraId="0879079E" w14:textId="77777777" w:rsidR="002349AE" w:rsidRDefault="002349AE" w:rsidP="007F5E2A">
            <w:pPr>
              <w:pStyle w:val="MDPI42tablebody"/>
            </w:pPr>
            <w:r>
              <w:rPr>
                <w:i/>
                <w:sz w:val="14"/>
              </w:rPr>
              <w:t>Anabaena</w:t>
            </w:r>
          </w:p>
          <w:p w14:paraId="2625FBFC" w14:textId="77777777" w:rsidR="002349AE" w:rsidRDefault="002349AE" w:rsidP="007F5E2A">
            <w:pPr>
              <w:pStyle w:val="MDPI42tablebody"/>
            </w:pPr>
            <w:proofErr w:type="spellStart"/>
            <w:r>
              <w:rPr>
                <w:i/>
                <w:sz w:val="14"/>
              </w:rPr>
              <w:t>Aphanizomenon</w:t>
            </w:r>
            <w:proofErr w:type="spellEnd"/>
          </w:p>
          <w:p w14:paraId="1A40C63F" w14:textId="77777777" w:rsidR="002349AE" w:rsidRDefault="002349AE" w:rsidP="007F5E2A">
            <w:pPr>
              <w:pStyle w:val="MDPI42tablebody"/>
            </w:pPr>
            <w:r>
              <w:rPr>
                <w:i/>
                <w:sz w:val="14"/>
              </w:rPr>
              <w:t>Microcystis</w:t>
            </w:r>
          </w:p>
          <w:p w14:paraId="42020E3E" w14:textId="77777777" w:rsidR="002349AE" w:rsidRDefault="002349AE" w:rsidP="007F5E2A">
            <w:pPr>
              <w:pStyle w:val="MDPI42tablebody"/>
            </w:pPr>
            <w:r>
              <w:rPr>
                <w:i/>
                <w:sz w:val="14"/>
              </w:rPr>
              <w:t>Oscillatoria</w:t>
            </w:r>
          </w:p>
        </w:tc>
        <w:tc>
          <w:tcPr>
            <w:tcW w:w="1678" w:type="dxa"/>
            <w:tcBorders>
              <w:top w:val="single" w:sz="7" w:space="0" w:color="000000"/>
              <w:left w:val="single" w:sz="2" w:space="0" w:color="000000"/>
              <w:bottom w:val="single" w:sz="7" w:space="0" w:color="000000"/>
              <w:right w:val="single" w:sz="2" w:space="0" w:color="000000"/>
            </w:tcBorders>
          </w:tcPr>
          <w:p w14:paraId="63E93291" w14:textId="77777777" w:rsidR="002349AE" w:rsidRPr="002126FA" w:rsidRDefault="002349AE" w:rsidP="007F5E2A">
            <w:pPr>
              <w:pStyle w:val="MDPI42tablebody"/>
              <w:rPr>
                <w:lang w:val="es-ES"/>
                <w:rPrChange w:id="1141" w:author="HSY" w:date="2023-03-17T22:31:00Z">
                  <w:rPr/>
                </w:rPrChange>
              </w:rPr>
            </w:pPr>
            <w:r w:rsidRPr="002126FA">
              <w:rPr>
                <w:i/>
                <w:sz w:val="14"/>
                <w:lang w:val="es-ES"/>
                <w:rPrChange w:id="1142" w:author="HSY" w:date="2023-03-17T22:31:00Z">
                  <w:rPr>
                    <w:i/>
                    <w:sz w:val="14"/>
                  </w:rPr>
                </w:rPrChange>
              </w:rPr>
              <w:t>Acanthoceras</w:t>
            </w:r>
          </w:p>
          <w:p w14:paraId="0445E0E9" w14:textId="77777777" w:rsidR="002349AE" w:rsidRPr="002126FA" w:rsidRDefault="002349AE" w:rsidP="007F5E2A">
            <w:pPr>
              <w:pStyle w:val="MDPI42tablebody"/>
              <w:rPr>
                <w:lang w:val="es-ES"/>
                <w:rPrChange w:id="1143" w:author="HSY" w:date="2023-03-17T22:31:00Z">
                  <w:rPr/>
                </w:rPrChange>
              </w:rPr>
            </w:pPr>
            <w:r w:rsidRPr="002126FA">
              <w:rPr>
                <w:i/>
                <w:sz w:val="14"/>
                <w:lang w:val="es-ES"/>
                <w:rPrChange w:id="1144" w:author="HSY" w:date="2023-03-17T22:31:00Z">
                  <w:rPr>
                    <w:i/>
                    <w:sz w:val="14"/>
                  </w:rPr>
                </w:rPrChange>
              </w:rPr>
              <w:t>Achnanthes</w:t>
            </w:r>
          </w:p>
          <w:p w14:paraId="07D20445" w14:textId="77777777" w:rsidR="002349AE" w:rsidRPr="002126FA" w:rsidRDefault="002349AE" w:rsidP="007F5E2A">
            <w:pPr>
              <w:pStyle w:val="MDPI42tablebody"/>
              <w:rPr>
                <w:lang w:val="es-ES"/>
                <w:rPrChange w:id="1145" w:author="HSY" w:date="2023-03-17T22:31:00Z">
                  <w:rPr/>
                </w:rPrChange>
              </w:rPr>
            </w:pPr>
            <w:r w:rsidRPr="002126FA">
              <w:rPr>
                <w:i/>
                <w:sz w:val="14"/>
                <w:lang w:val="es-ES"/>
                <w:rPrChange w:id="1146" w:author="HSY" w:date="2023-03-17T22:31:00Z">
                  <w:rPr>
                    <w:i/>
                    <w:sz w:val="14"/>
                  </w:rPr>
                </w:rPrChange>
              </w:rPr>
              <w:t>Asterionella</w:t>
            </w:r>
          </w:p>
          <w:p w14:paraId="1EFA7255" w14:textId="77777777" w:rsidR="002349AE" w:rsidRPr="002126FA" w:rsidRDefault="002349AE" w:rsidP="007F5E2A">
            <w:pPr>
              <w:pStyle w:val="MDPI42tablebody"/>
              <w:rPr>
                <w:lang w:val="es-ES"/>
                <w:rPrChange w:id="1147" w:author="HSY" w:date="2023-03-17T22:31:00Z">
                  <w:rPr/>
                </w:rPrChange>
              </w:rPr>
            </w:pPr>
            <w:r w:rsidRPr="002126FA">
              <w:rPr>
                <w:i/>
                <w:sz w:val="14"/>
                <w:lang w:val="es-ES"/>
                <w:rPrChange w:id="1148" w:author="HSY" w:date="2023-03-17T22:31:00Z">
                  <w:rPr>
                    <w:i/>
                    <w:sz w:val="14"/>
                  </w:rPr>
                </w:rPrChange>
              </w:rPr>
              <w:t>Attheya</w:t>
            </w:r>
          </w:p>
          <w:p w14:paraId="0900E140" w14:textId="77777777" w:rsidR="002349AE" w:rsidRPr="002126FA" w:rsidRDefault="002349AE" w:rsidP="007F5E2A">
            <w:pPr>
              <w:pStyle w:val="MDPI42tablebody"/>
              <w:rPr>
                <w:lang w:val="es-ES"/>
                <w:rPrChange w:id="1149" w:author="HSY" w:date="2023-03-17T22:31:00Z">
                  <w:rPr/>
                </w:rPrChange>
              </w:rPr>
            </w:pPr>
            <w:r w:rsidRPr="002126FA">
              <w:rPr>
                <w:i/>
                <w:sz w:val="14"/>
                <w:lang w:val="es-ES"/>
                <w:rPrChange w:id="1150" w:author="HSY" w:date="2023-03-17T22:31:00Z">
                  <w:rPr>
                    <w:i/>
                    <w:sz w:val="14"/>
                  </w:rPr>
                </w:rPrChange>
              </w:rPr>
              <w:t>Aulacoseira</w:t>
            </w:r>
          </w:p>
          <w:p w14:paraId="01CE1AD6" w14:textId="77777777" w:rsidR="002349AE" w:rsidRPr="002126FA" w:rsidRDefault="002349AE" w:rsidP="007F5E2A">
            <w:pPr>
              <w:pStyle w:val="MDPI42tablebody"/>
              <w:rPr>
                <w:lang w:val="es-ES"/>
                <w:rPrChange w:id="1151" w:author="HSY" w:date="2023-03-17T22:31:00Z">
                  <w:rPr/>
                </w:rPrChange>
              </w:rPr>
            </w:pPr>
            <w:r w:rsidRPr="002126FA">
              <w:rPr>
                <w:i/>
                <w:sz w:val="14"/>
                <w:lang w:val="es-ES"/>
                <w:rPrChange w:id="1152" w:author="HSY" w:date="2023-03-17T22:31:00Z">
                  <w:rPr>
                    <w:i/>
                    <w:sz w:val="14"/>
                  </w:rPr>
                </w:rPrChange>
              </w:rPr>
              <w:t>Coccoineis</w:t>
            </w:r>
          </w:p>
          <w:p w14:paraId="5AE83B43" w14:textId="77777777" w:rsidR="002349AE" w:rsidRPr="002126FA" w:rsidRDefault="002349AE" w:rsidP="007F5E2A">
            <w:pPr>
              <w:pStyle w:val="MDPI42tablebody"/>
              <w:rPr>
                <w:lang w:val="es-ES"/>
                <w:rPrChange w:id="1153" w:author="HSY" w:date="2023-03-17T22:31:00Z">
                  <w:rPr/>
                </w:rPrChange>
              </w:rPr>
            </w:pPr>
            <w:r w:rsidRPr="002126FA">
              <w:rPr>
                <w:i/>
                <w:sz w:val="14"/>
                <w:lang w:val="es-ES"/>
                <w:rPrChange w:id="1154" w:author="HSY" w:date="2023-03-17T22:31:00Z">
                  <w:rPr>
                    <w:i/>
                    <w:sz w:val="14"/>
                  </w:rPr>
                </w:rPrChange>
              </w:rPr>
              <w:t>Cyclotella</w:t>
            </w:r>
          </w:p>
          <w:p w14:paraId="1A366A09" w14:textId="77777777" w:rsidR="002349AE" w:rsidRPr="002126FA" w:rsidRDefault="002349AE" w:rsidP="007F5E2A">
            <w:pPr>
              <w:pStyle w:val="MDPI42tablebody"/>
              <w:rPr>
                <w:lang w:val="es-ES"/>
                <w:rPrChange w:id="1155" w:author="HSY" w:date="2023-03-17T22:31:00Z">
                  <w:rPr/>
                </w:rPrChange>
              </w:rPr>
            </w:pPr>
            <w:r w:rsidRPr="002126FA">
              <w:rPr>
                <w:i/>
                <w:sz w:val="14"/>
                <w:lang w:val="es-ES"/>
                <w:rPrChange w:id="1156" w:author="HSY" w:date="2023-03-17T22:31:00Z">
                  <w:rPr>
                    <w:i/>
                    <w:sz w:val="14"/>
                  </w:rPr>
                </w:rPrChange>
              </w:rPr>
              <w:t>Cymbella</w:t>
            </w:r>
          </w:p>
          <w:p w14:paraId="348EACF1" w14:textId="77777777" w:rsidR="002349AE" w:rsidRPr="002126FA" w:rsidRDefault="002349AE" w:rsidP="007F5E2A">
            <w:pPr>
              <w:pStyle w:val="MDPI42tablebody"/>
              <w:rPr>
                <w:lang w:val="es-ES"/>
                <w:rPrChange w:id="1157" w:author="HSY" w:date="2023-03-17T22:31:00Z">
                  <w:rPr/>
                </w:rPrChange>
              </w:rPr>
            </w:pPr>
            <w:r w:rsidRPr="002126FA">
              <w:rPr>
                <w:i/>
                <w:sz w:val="14"/>
                <w:lang w:val="es-ES"/>
                <w:rPrChange w:id="1158" w:author="HSY" w:date="2023-03-17T22:31:00Z">
                  <w:rPr>
                    <w:i/>
                    <w:sz w:val="14"/>
                  </w:rPr>
                </w:rPrChange>
              </w:rPr>
              <w:t>Fragilaria</w:t>
            </w:r>
          </w:p>
          <w:p w14:paraId="608D72F0" w14:textId="77777777" w:rsidR="002349AE" w:rsidRPr="002126FA" w:rsidRDefault="002349AE" w:rsidP="007F5E2A">
            <w:pPr>
              <w:pStyle w:val="MDPI42tablebody"/>
              <w:rPr>
                <w:lang w:val="es-ES"/>
                <w:rPrChange w:id="1159" w:author="HSY" w:date="2023-03-17T22:31:00Z">
                  <w:rPr/>
                </w:rPrChange>
              </w:rPr>
            </w:pPr>
            <w:r w:rsidRPr="002126FA">
              <w:rPr>
                <w:i/>
                <w:sz w:val="14"/>
                <w:lang w:val="es-ES"/>
                <w:rPrChange w:id="1160" w:author="HSY" w:date="2023-03-17T22:31:00Z">
                  <w:rPr>
                    <w:i/>
                    <w:sz w:val="14"/>
                  </w:rPr>
                </w:rPrChange>
              </w:rPr>
              <w:t>Gomphonema</w:t>
            </w:r>
          </w:p>
          <w:p w14:paraId="2D7F55C7" w14:textId="77777777" w:rsidR="002349AE" w:rsidRPr="002126FA" w:rsidRDefault="002349AE" w:rsidP="007F5E2A">
            <w:pPr>
              <w:pStyle w:val="MDPI42tablebody"/>
              <w:rPr>
                <w:lang w:val="es-ES"/>
                <w:rPrChange w:id="1161" w:author="HSY" w:date="2023-03-17T22:31:00Z">
                  <w:rPr/>
                </w:rPrChange>
              </w:rPr>
            </w:pPr>
            <w:r w:rsidRPr="002126FA">
              <w:rPr>
                <w:i/>
                <w:sz w:val="14"/>
                <w:lang w:val="es-ES"/>
                <w:rPrChange w:id="1162" w:author="HSY" w:date="2023-03-17T22:31:00Z">
                  <w:rPr>
                    <w:i/>
                    <w:sz w:val="14"/>
                  </w:rPr>
                </w:rPrChange>
              </w:rPr>
              <w:t>Melosira</w:t>
            </w:r>
          </w:p>
          <w:p w14:paraId="090A7F0D" w14:textId="77777777" w:rsidR="002349AE" w:rsidRPr="002126FA" w:rsidRDefault="002349AE" w:rsidP="007F5E2A">
            <w:pPr>
              <w:pStyle w:val="MDPI42tablebody"/>
              <w:rPr>
                <w:lang w:val="es-ES"/>
                <w:rPrChange w:id="1163" w:author="HSY" w:date="2023-03-17T22:31:00Z">
                  <w:rPr/>
                </w:rPrChange>
              </w:rPr>
            </w:pPr>
            <w:r w:rsidRPr="002126FA">
              <w:rPr>
                <w:i/>
                <w:sz w:val="14"/>
                <w:lang w:val="es-ES"/>
                <w:rPrChange w:id="1164" w:author="HSY" w:date="2023-03-17T22:31:00Z">
                  <w:rPr>
                    <w:i/>
                    <w:sz w:val="14"/>
                  </w:rPr>
                </w:rPrChange>
              </w:rPr>
              <w:t>Navicula</w:t>
            </w:r>
          </w:p>
          <w:p w14:paraId="72B8BB55" w14:textId="77777777" w:rsidR="002349AE" w:rsidRPr="002126FA" w:rsidRDefault="002349AE" w:rsidP="007F5E2A">
            <w:pPr>
              <w:pStyle w:val="MDPI42tablebody"/>
              <w:rPr>
                <w:lang w:val="es-ES"/>
                <w:rPrChange w:id="1165" w:author="HSY" w:date="2023-03-17T22:31:00Z">
                  <w:rPr/>
                </w:rPrChange>
              </w:rPr>
            </w:pPr>
            <w:r w:rsidRPr="002126FA">
              <w:rPr>
                <w:i/>
                <w:sz w:val="14"/>
                <w:lang w:val="es-ES"/>
                <w:rPrChange w:id="1166" w:author="HSY" w:date="2023-03-17T22:31:00Z">
                  <w:rPr>
                    <w:i/>
                    <w:sz w:val="14"/>
                  </w:rPr>
                </w:rPrChange>
              </w:rPr>
              <w:t>Nitzschia</w:t>
            </w:r>
          </w:p>
          <w:p w14:paraId="33F7B320" w14:textId="77777777" w:rsidR="002349AE" w:rsidRPr="002126FA" w:rsidRDefault="002349AE" w:rsidP="007F5E2A">
            <w:pPr>
              <w:pStyle w:val="MDPI42tablebody"/>
              <w:rPr>
                <w:lang w:val="es-ES"/>
                <w:rPrChange w:id="1167" w:author="HSY" w:date="2023-03-17T22:31:00Z">
                  <w:rPr/>
                </w:rPrChange>
              </w:rPr>
            </w:pPr>
            <w:r w:rsidRPr="002126FA">
              <w:rPr>
                <w:i/>
                <w:sz w:val="14"/>
                <w:lang w:val="es-ES"/>
                <w:rPrChange w:id="1168" w:author="HSY" w:date="2023-03-17T22:31:00Z">
                  <w:rPr>
                    <w:i/>
                    <w:sz w:val="14"/>
                  </w:rPr>
                </w:rPrChange>
              </w:rPr>
              <w:t>Rhizosolenia</w:t>
            </w:r>
          </w:p>
          <w:p w14:paraId="409FA738" w14:textId="77777777" w:rsidR="002349AE" w:rsidRPr="002126FA" w:rsidRDefault="002349AE" w:rsidP="007F5E2A">
            <w:pPr>
              <w:pStyle w:val="MDPI42tablebody"/>
              <w:rPr>
                <w:lang w:val="es-ES"/>
                <w:rPrChange w:id="1169" w:author="HSY" w:date="2023-03-17T22:31:00Z">
                  <w:rPr/>
                </w:rPrChange>
              </w:rPr>
            </w:pPr>
            <w:r w:rsidRPr="002126FA">
              <w:rPr>
                <w:i/>
                <w:sz w:val="14"/>
                <w:lang w:val="es-ES"/>
                <w:rPrChange w:id="1170" w:author="HSY" w:date="2023-03-17T22:31:00Z">
                  <w:rPr>
                    <w:i/>
                    <w:sz w:val="14"/>
                  </w:rPr>
                </w:rPrChange>
              </w:rPr>
              <w:t>Stephanodiscus</w:t>
            </w:r>
          </w:p>
          <w:p w14:paraId="47DEEBF4" w14:textId="77777777" w:rsidR="002349AE" w:rsidRPr="002126FA" w:rsidRDefault="002349AE" w:rsidP="007F5E2A">
            <w:pPr>
              <w:pStyle w:val="MDPI42tablebody"/>
              <w:rPr>
                <w:lang w:val="es-ES"/>
                <w:rPrChange w:id="1171" w:author="HSY" w:date="2023-03-17T22:31:00Z">
                  <w:rPr/>
                </w:rPrChange>
              </w:rPr>
            </w:pPr>
            <w:r w:rsidRPr="002126FA">
              <w:rPr>
                <w:i/>
                <w:sz w:val="14"/>
                <w:lang w:val="es-ES"/>
                <w:rPrChange w:id="1172" w:author="HSY" w:date="2023-03-17T22:31:00Z">
                  <w:rPr>
                    <w:i/>
                    <w:sz w:val="14"/>
                  </w:rPr>
                </w:rPrChange>
              </w:rPr>
              <w:t>Surirella</w:t>
            </w:r>
          </w:p>
          <w:p w14:paraId="4E0EDCF6" w14:textId="77777777" w:rsidR="002349AE" w:rsidRPr="002126FA" w:rsidRDefault="002349AE" w:rsidP="007F5E2A">
            <w:pPr>
              <w:pStyle w:val="MDPI42tablebody"/>
              <w:rPr>
                <w:lang w:val="es-ES"/>
                <w:rPrChange w:id="1173" w:author="HSY" w:date="2023-03-17T22:31:00Z">
                  <w:rPr/>
                </w:rPrChange>
              </w:rPr>
            </w:pPr>
            <w:r w:rsidRPr="002126FA">
              <w:rPr>
                <w:i/>
                <w:sz w:val="14"/>
                <w:lang w:val="es-ES"/>
                <w:rPrChange w:id="1174" w:author="HSY" w:date="2023-03-17T22:31:00Z">
                  <w:rPr>
                    <w:i/>
                    <w:sz w:val="14"/>
                  </w:rPr>
                </w:rPrChange>
              </w:rPr>
              <w:t>Synedra</w:t>
            </w:r>
          </w:p>
        </w:tc>
        <w:tc>
          <w:tcPr>
            <w:tcW w:w="1678" w:type="dxa"/>
            <w:tcBorders>
              <w:top w:val="single" w:sz="7" w:space="0" w:color="000000"/>
              <w:left w:val="single" w:sz="2" w:space="0" w:color="000000"/>
              <w:bottom w:val="single" w:sz="7" w:space="0" w:color="000000"/>
              <w:right w:val="single" w:sz="2" w:space="0" w:color="000000"/>
            </w:tcBorders>
          </w:tcPr>
          <w:p w14:paraId="2B3FA3BB" w14:textId="77777777" w:rsidR="002349AE" w:rsidRPr="002126FA" w:rsidRDefault="002349AE" w:rsidP="007F5E2A">
            <w:pPr>
              <w:pStyle w:val="MDPI42tablebody"/>
              <w:rPr>
                <w:lang w:val="es-ES"/>
                <w:rPrChange w:id="1175" w:author="HSY" w:date="2023-03-17T22:31:00Z">
                  <w:rPr/>
                </w:rPrChange>
              </w:rPr>
            </w:pPr>
            <w:r w:rsidRPr="002126FA">
              <w:rPr>
                <w:i/>
                <w:sz w:val="14"/>
                <w:lang w:val="es-ES"/>
                <w:rPrChange w:id="1176" w:author="HSY" w:date="2023-03-17T22:31:00Z">
                  <w:rPr>
                    <w:i/>
                    <w:sz w:val="14"/>
                  </w:rPr>
                </w:rPrChange>
              </w:rPr>
              <w:t>Actinastrum</w:t>
            </w:r>
          </w:p>
          <w:p w14:paraId="43791905" w14:textId="77777777" w:rsidR="002349AE" w:rsidRPr="002126FA" w:rsidRDefault="002349AE" w:rsidP="007F5E2A">
            <w:pPr>
              <w:pStyle w:val="MDPI42tablebody"/>
              <w:rPr>
                <w:lang w:val="es-ES"/>
                <w:rPrChange w:id="1177" w:author="HSY" w:date="2023-03-17T22:31:00Z">
                  <w:rPr/>
                </w:rPrChange>
              </w:rPr>
            </w:pPr>
            <w:r w:rsidRPr="002126FA">
              <w:rPr>
                <w:i/>
                <w:sz w:val="14"/>
                <w:lang w:val="es-ES"/>
                <w:rPrChange w:id="1178" w:author="HSY" w:date="2023-03-17T22:31:00Z">
                  <w:rPr>
                    <w:i/>
                    <w:sz w:val="14"/>
                  </w:rPr>
                </w:rPrChange>
              </w:rPr>
              <w:t>Ankistrodesmus</w:t>
            </w:r>
          </w:p>
          <w:p w14:paraId="17C1B7B9" w14:textId="77777777" w:rsidR="002349AE" w:rsidRPr="002126FA" w:rsidRDefault="002349AE" w:rsidP="007F5E2A">
            <w:pPr>
              <w:pStyle w:val="MDPI42tablebody"/>
              <w:rPr>
                <w:lang w:val="es-ES"/>
                <w:rPrChange w:id="1179" w:author="HSY" w:date="2023-03-17T22:31:00Z">
                  <w:rPr/>
                </w:rPrChange>
              </w:rPr>
            </w:pPr>
            <w:r w:rsidRPr="002126FA">
              <w:rPr>
                <w:i/>
                <w:sz w:val="14"/>
                <w:lang w:val="es-ES"/>
                <w:rPrChange w:id="1180" w:author="HSY" w:date="2023-03-17T22:31:00Z">
                  <w:rPr>
                    <w:i/>
                    <w:sz w:val="14"/>
                  </w:rPr>
                </w:rPrChange>
              </w:rPr>
              <w:t>Ankyra</w:t>
            </w:r>
          </w:p>
          <w:p w14:paraId="7DB2050D" w14:textId="77777777" w:rsidR="002349AE" w:rsidRPr="002126FA" w:rsidRDefault="002349AE" w:rsidP="007F5E2A">
            <w:pPr>
              <w:pStyle w:val="MDPI42tablebody"/>
              <w:rPr>
                <w:lang w:val="es-ES"/>
                <w:rPrChange w:id="1181" w:author="HSY" w:date="2023-03-17T22:31:00Z">
                  <w:rPr/>
                </w:rPrChange>
              </w:rPr>
            </w:pPr>
            <w:r w:rsidRPr="002126FA">
              <w:rPr>
                <w:i/>
                <w:sz w:val="14"/>
                <w:lang w:val="es-ES"/>
                <w:rPrChange w:id="1182" w:author="HSY" w:date="2023-03-17T22:31:00Z">
                  <w:rPr>
                    <w:i/>
                    <w:sz w:val="14"/>
                  </w:rPr>
                </w:rPrChange>
              </w:rPr>
              <w:t>Chlamydomonas</w:t>
            </w:r>
          </w:p>
          <w:p w14:paraId="3178C38D" w14:textId="77777777" w:rsidR="002349AE" w:rsidRPr="002126FA" w:rsidRDefault="002349AE" w:rsidP="007F5E2A">
            <w:pPr>
              <w:pStyle w:val="MDPI42tablebody"/>
              <w:rPr>
                <w:lang w:val="es-ES"/>
                <w:rPrChange w:id="1183" w:author="HSY" w:date="2023-03-17T22:31:00Z">
                  <w:rPr/>
                </w:rPrChange>
              </w:rPr>
            </w:pPr>
            <w:r w:rsidRPr="002126FA">
              <w:rPr>
                <w:i/>
                <w:sz w:val="14"/>
                <w:lang w:val="es-ES"/>
                <w:rPrChange w:id="1184" w:author="HSY" w:date="2023-03-17T22:31:00Z">
                  <w:rPr>
                    <w:i/>
                    <w:sz w:val="14"/>
                  </w:rPr>
                </w:rPrChange>
              </w:rPr>
              <w:t>Chlorella</w:t>
            </w:r>
          </w:p>
          <w:p w14:paraId="00F2CD92" w14:textId="77777777" w:rsidR="002349AE" w:rsidRPr="002126FA" w:rsidRDefault="002349AE" w:rsidP="007F5E2A">
            <w:pPr>
              <w:pStyle w:val="MDPI42tablebody"/>
              <w:rPr>
                <w:lang w:val="es-ES"/>
                <w:rPrChange w:id="1185" w:author="HSY" w:date="2023-03-17T22:31:00Z">
                  <w:rPr/>
                </w:rPrChange>
              </w:rPr>
            </w:pPr>
            <w:r w:rsidRPr="002126FA">
              <w:rPr>
                <w:i/>
                <w:sz w:val="14"/>
                <w:lang w:val="es-ES"/>
                <w:rPrChange w:id="1186" w:author="HSY" w:date="2023-03-17T22:31:00Z">
                  <w:rPr>
                    <w:i/>
                    <w:sz w:val="14"/>
                  </w:rPr>
                </w:rPrChange>
              </w:rPr>
              <w:t>Chodatella</w:t>
            </w:r>
          </w:p>
          <w:p w14:paraId="7DC5093E" w14:textId="77777777" w:rsidR="002349AE" w:rsidRPr="002126FA" w:rsidRDefault="002349AE" w:rsidP="007F5E2A">
            <w:pPr>
              <w:pStyle w:val="MDPI42tablebody"/>
              <w:rPr>
                <w:lang w:val="es-ES"/>
                <w:rPrChange w:id="1187" w:author="HSY" w:date="2023-03-17T22:31:00Z">
                  <w:rPr/>
                </w:rPrChange>
              </w:rPr>
            </w:pPr>
            <w:r w:rsidRPr="002126FA">
              <w:rPr>
                <w:i/>
                <w:sz w:val="14"/>
                <w:lang w:val="es-ES"/>
                <w:rPrChange w:id="1188" w:author="HSY" w:date="2023-03-17T22:31:00Z">
                  <w:rPr>
                    <w:i/>
                    <w:sz w:val="14"/>
                  </w:rPr>
                </w:rPrChange>
              </w:rPr>
              <w:t>Closteriopsis</w:t>
            </w:r>
          </w:p>
          <w:p w14:paraId="0B007A00" w14:textId="77777777" w:rsidR="002349AE" w:rsidRDefault="002349AE" w:rsidP="007F5E2A">
            <w:pPr>
              <w:pStyle w:val="MDPI42tablebody"/>
            </w:pPr>
            <w:r>
              <w:rPr>
                <w:i/>
                <w:sz w:val="14"/>
              </w:rPr>
              <w:t>Closterium</w:t>
            </w:r>
          </w:p>
          <w:p w14:paraId="2C55155D" w14:textId="77777777" w:rsidR="002349AE" w:rsidRDefault="002349AE" w:rsidP="007F5E2A">
            <w:pPr>
              <w:pStyle w:val="MDPI42tablebody"/>
            </w:pPr>
            <w:proofErr w:type="spellStart"/>
            <w:r>
              <w:rPr>
                <w:i/>
                <w:sz w:val="14"/>
              </w:rPr>
              <w:t>Coelastrum</w:t>
            </w:r>
            <w:proofErr w:type="spellEnd"/>
          </w:p>
          <w:p w14:paraId="57214F93" w14:textId="77777777" w:rsidR="002349AE" w:rsidRDefault="002349AE" w:rsidP="007F5E2A">
            <w:pPr>
              <w:pStyle w:val="MDPI42tablebody"/>
            </w:pPr>
            <w:proofErr w:type="spellStart"/>
            <w:r>
              <w:rPr>
                <w:i/>
                <w:sz w:val="14"/>
              </w:rPr>
              <w:t>Coenochloris</w:t>
            </w:r>
            <w:proofErr w:type="spellEnd"/>
          </w:p>
          <w:p w14:paraId="33F69C7C" w14:textId="77777777" w:rsidR="002349AE" w:rsidRDefault="002349AE" w:rsidP="007F5E2A">
            <w:pPr>
              <w:pStyle w:val="MDPI42tablebody"/>
            </w:pPr>
            <w:proofErr w:type="spellStart"/>
            <w:r>
              <w:rPr>
                <w:i/>
                <w:sz w:val="14"/>
              </w:rPr>
              <w:t>Cosmarium</w:t>
            </w:r>
            <w:proofErr w:type="spellEnd"/>
          </w:p>
          <w:p w14:paraId="16DE11F9" w14:textId="77777777" w:rsidR="002349AE" w:rsidRDefault="002349AE" w:rsidP="007F5E2A">
            <w:pPr>
              <w:pStyle w:val="MDPI42tablebody"/>
            </w:pPr>
            <w:proofErr w:type="spellStart"/>
            <w:r>
              <w:rPr>
                <w:i/>
                <w:sz w:val="14"/>
              </w:rPr>
              <w:t>Crucigenia</w:t>
            </w:r>
            <w:proofErr w:type="spellEnd"/>
          </w:p>
          <w:p w14:paraId="60643786" w14:textId="77777777" w:rsidR="002349AE" w:rsidRDefault="002349AE" w:rsidP="007F5E2A">
            <w:pPr>
              <w:pStyle w:val="MDPI42tablebody"/>
            </w:pPr>
            <w:proofErr w:type="spellStart"/>
            <w:r>
              <w:rPr>
                <w:i/>
                <w:sz w:val="14"/>
              </w:rPr>
              <w:t>Dictyosphaerium</w:t>
            </w:r>
            <w:proofErr w:type="spellEnd"/>
          </w:p>
          <w:p w14:paraId="7FB3071D" w14:textId="77777777" w:rsidR="002349AE" w:rsidRDefault="002349AE" w:rsidP="007F5E2A">
            <w:pPr>
              <w:pStyle w:val="MDPI42tablebody"/>
            </w:pPr>
            <w:proofErr w:type="spellStart"/>
            <w:r>
              <w:rPr>
                <w:i/>
                <w:sz w:val="14"/>
              </w:rPr>
              <w:t>Dimorphococcus</w:t>
            </w:r>
            <w:proofErr w:type="spellEnd"/>
          </w:p>
          <w:p w14:paraId="1224D1E8" w14:textId="77777777" w:rsidR="002349AE" w:rsidRDefault="002349AE" w:rsidP="007F5E2A">
            <w:pPr>
              <w:pStyle w:val="MDPI42tablebody"/>
            </w:pPr>
            <w:proofErr w:type="spellStart"/>
            <w:r>
              <w:rPr>
                <w:i/>
                <w:sz w:val="14"/>
              </w:rPr>
              <w:t>Elakatothrix</w:t>
            </w:r>
            <w:proofErr w:type="spellEnd"/>
          </w:p>
          <w:p w14:paraId="29957A30" w14:textId="77777777" w:rsidR="002349AE" w:rsidRDefault="002349AE" w:rsidP="007F5E2A">
            <w:pPr>
              <w:pStyle w:val="MDPI42tablebody"/>
            </w:pPr>
            <w:proofErr w:type="spellStart"/>
            <w:r>
              <w:rPr>
                <w:i/>
                <w:sz w:val="14"/>
              </w:rPr>
              <w:t>Euastrum</w:t>
            </w:r>
            <w:proofErr w:type="spellEnd"/>
          </w:p>
          <w:p w14:paraId="667D5329" w14:textId="77777777" w:rsidR="002349AE" w:rsidRDefault="002349AE" w:rsidP="007F5E2A">
            <w:pPr>
              <w:pStyle w:val="MDPI42tablebody"/>
            </w:pPr>
            <w:proofErr w:type="spellStart"/>
            <w:r>
              <w:rPr>
                <w:i/>
                <w:sz w:val="14"/>
              </w:rPr>
              <w:t>Eudorina</w:t>
            </w:r>
            <w:proofErr w:type="spellEnd"/>
          </w:p>
          <w:p w14:paraId="70EC2FEC" w14:textId="77777777" w:rsidR="002349AE" w:rsidRDefault="002349AE" w:rsidP="007F5E2A">
            <w:pPr>
              <w:pStyle w:val="MDPI42tablebody"/>
            </w:pPr>
            <w:proofErr w:type="spellStart"/>
            <w:r>
              <w:rPr>
                <w:i/>
                <w:sz w:val="14"/>
              </w:rPr>
              <w:t>Eunotia</w:t>
            </w:r>
            <w:proofErr w:type="spellEnd"/>
          </w:p>
          <w:p w14:paraId="2FF75D62" w14:textId="77777777" w:rsidR="002349AE" w:rsidRDefault="002349AE" w:rsidP="007F5E2A">
            <w:pPr>
              <w:pStyle w:val="MDPI42tablebody"/>
            </w:pPr>
            <w:proofErr w:type="spellStart"/>
            <w:r>
              <w:rPr>
                <w:i/>
                <w:sz w:val="14"/>
              </w:rPr>
              <w:t>Gloeocystis</w:t>
            </w:r>
            <w:proofErr w:type="spellEnd"/>
          </w:p>
          <w:p w14:paraId="3FC63AC3" w14:textId="77777777" w:rsidR="002349AE" w:rsidRDefault="002349AE" w:rsidP="007F5E2A">
            <w:pPr>
              <w:pStyle w:val="MDPI42tablebody"/>
            </w:pPr>
            <w:proofErr w:type="spellStart"/>
            <w:r>
              <w:rPr>
                <w:i/>
                <w:sz w:val="14"/>
              </w:rPr>
              <w:t>Golenkinia</w:t>
            </w:r>
            <w:proofErr w:type="spellEnd"/>
          </w:p>
          <w:p w14:paraId="32C93397" w14:textId="77777777" w:rsidR="002349AE" w:rsidRDefault="002349AE" w:rsidP="007F5E2A">
            <w:pPr>
              <w:pStyle w:val="MDPI42tablebody"/>
            </w:pPr>
            <w:r>
              <w:rPr>
                <w:i/>
                <w:sz w:val="14"/>
              </w:rPr>
              <w:t>Gonium</w:t>
            </w:r>
          </w:p>
          <w:p w14:paraId="6BCCFF25" w14:textId="77777777" w:rsidR="002349AE" w:rsidRDefault="002349AE" w:rsidP="007F5E2A">
            <w:pPr>
              <w:pStyle w:val="MDPI42tablebody"/>
            </w:pPr>
            <w:proofErr w:type="spellStart"/>
            <w:r>
              <w:rPr>
                <w:i/>
                <w:sz w:val="14"/>
              </w:rPr>
              <w:t>Kirchnerionella</w:t>
            </w:r>
            <w:proofErr w:type="spellEnd"/>
          </w:p>
          <w:p w14:paraId="32651FBC" w14:textId="77777777" w:rsidR="002349AE" w:rsidRDefault="002349AE" w:rsidP="007F5E2A">
            <w:pPr>
              <w:pStyle w:val="MDPI42tablebody"/>
            </w:pPr>
            <w:proofErr w:type="spellStart"/>
            <w:r>
              <w:rPr>
                <w:i/>
                <w:sz w:val="14"/>
              </w:rPr>
              <w:t>Micractinium</w:t>
            </w:r>
            <w:proofErr w:type="spellEnd"/>
          </w:p>
          <w:p w14:paraId="6C7F3B59" w14:textId="77777777" w:rsidR="002349AE" w:rsidRDefault="002349AE" w:rsidP="007F5E2A">
            <w:pPr>
              <w:pStyle w:val="MDPI42tablebody"/>
            </w:pPr>
            <w:proofErr w:type="spellStart"/>
            <w:r>
              <w:rPr>
                <w:i/>
                <w:sz w:val="14"/>
              </w:rPr>
              <w:t>Monoraphidium</w:t>
            </w:r>
            <w:proofErr w:type="spellEnd"/>
          </w:p>
          <w:p w14:paraId="6814AD2E" w14:textId="77777777" w:rsidR="002349AE" w:rsidRDefault="002349AE" w:rsidP="007F5E2A">
            <w:pPr>
              <w:pStyle w:val="MDPI42tablebody"/>
            </w:pPr>
            <w:proofErr w:type="spellStart"/>
            <w:r>
              <w:rPr>
                <w:i/>
                <w:sz w:val="14"/>
              </w:rPr>
              <w:t>Mougeotia</w:t>
            </w:r>
            <w:proofErr w:type="spellEnd"/>
          </w:p>
          <w:p w14:paraId="7C44B49E" w14:textId="77777777" w:rsidR="002349AE" w:rsidRDefault="002349AE" w:rsidP="007F5E2A">
            <w:pPr>
              <w:pStyle w:val="MDPI42tablebody"/>
            </w:pPr>
            <w:proofErr w:type="spellStart"/>
            <w:r>
              <w:rPr>
                <w:i/>
                <w:sz w:val="14"/>
              </w:rPr>
              <w:t>Nephrocystium</w:t>
            </w:r>
            <w:proofErr w:type="spellEnd"/>
          </w:p>
          <w:p w14:paraId="72D21BB7" w14:textId="77777777" w:rsidR="002349AE" w:rsidRDefault="002349AE" w:rsidP="007F5E2A">
            <w:pPr>
              <w:pStyle w:val="MDPI42tablebody"/>
            </w:pPr>
            <w:proofErr w:type="spellStart"/>
            <w:r>
              <w:rPr>
                <w:i/>
                <w:sz w:val="14"/>
              </w:rPr>
              <w:t>Oocystis</w:t>
            </w:r>
            <w:proofErr w:type="spellEnd"/>
          </w:p>
          <w:p w14:paraId="017E2150" w14:textId="77777777" w:rsidR="002349AE" w:rsidRDefault="002349AE" w:rsidP="007F5E2A">
            <w:pPr>
              <w:pStyle w:val="MDPI42tablebody"/>
            </w:pPr>
            <w:r>
              <w:rPr>
                <w:i/>
                <w:sz w:val="14"/>
              </w:rPr>
              <w:t>Pandorina</w:t>
            </w:r>
          </w:p>
          <w:p w14:paraId="5ED0A7D8" w14:textId="77777777" w:rsidR="002349AE" w:rsidRDefault="002349AE" w:rsidP="007F5E2A">
            <w:pPr>
              <w:pStyle w:val="MDPI42tablebody"/>
            </w:pPr>
            <w:proofErr w:type="spellStart"/>
            <w:r>
              <w:rPr>
                <w:i/>
                <w:sz w:val="14"/>
              </w:rPr>
              <w:t>Pectodictyon</w:t>
            </w:r>
            <w:proofErr w:type="spellEnd"/>
          </w:p>
          <w:p w14:paraId="05C3E2A3" w14:textId="77777777" w:rsidR="002349AE" w:rsidRDefault="002349AE" w:rsidP="007F5E2A">
            <w:pPr>
              <w:pStyle w:val="MDPI42tablebody"/>
            </w:pPr>
            <w:r>
              <w:rPr>
                <w:i/>
                <w:sz w:val="14"/>
              </w:rPr>
              <w:t>Pediastrum</w:t>
            </w:r>
          </w:p>
          <w:p w14:paraId="46DA4C00" w14:textId="77777777" w:rsidR="002349AE" w:rsidRDefault="002349AE" w:rsidP="007F5E2A">
            <w:pPr>
              <w:pStyle w:val="MDPI42tablebody"/>
            </w:pPr>
            <w:r>
              <w:rPr>
                <w:i/>
                <w:sz w:val="14"/>
              </w:rPr>
              <w:t>Scenedesmus</w:t>
            </w:r>
          </w:p>
          <w:p w14:paraId="3FA26C19" w14:textId="77777777" w:rsidR="002349AE" w:rsidRDefault="002349AE" w:rsidP="007F5E2A">
            <w:pPr>
              <w:pStyle w:val="MDPI42tablebody"/>
            </w:pPr>
            <w:proofErr w:type="spellStart"/>
            <w:r>
              <w:rPr>
                <w:i/>
                <w:sz w:val="14"/>
              </w:rPr>
              <w:t>Schroederia</w:t>
            </w:r>
            <w:proofErr w:type="spellEnd"/>
          </w:p>
          <w:p w14:paraId="5519DB97" w14:textId="77777777" w:rsidR="002349AE" w:rsidRDefault="002349AE" w:rsidP="007F5E2A">
            <w:pPr>
              <w:pStyle w:val="MDPI42tablebody"/>
            </w:pPr>
            <w:proofErr w:type="spellStart"/>
            <w:r>
              <w:rPr>
                <w:i/>
                <w:sz w:val="14"/>
              </w:rPr>
              <w:t>Selenastrum</w:t>
            </w:r>
            <w:proofErr w:type="spellEnd"/>
          </w:p>
          <w:p w14:paraId="5C0A07E5" w14:textId="77777777" w:rsidR="002349AE" w:rsidRDefault="002349AE" w:rsidP="007F5E2A">
            <w:pPr>
              <w:pStyle w:val="MDPI42tablebody"/>
            </w:pPr>
            <w:proofErr w:type="spellStart"/>
            <w:r>
              <w:rPr>
                <w:i/>
                <w:sz w:val="14"/>
              </w:rPr>
              <w:t>Sphaerocystis</w:t>
            </w:r>
            <w:proofErr w:type="spellEnd"/>
          </w:p>
          <w:p w14:paraId="07DDC672" w14:textId="77777777" w:rsidR="002349AE" w:rsidRDefault="002349AE" w:rsidP="007F5E2A">
            <w:pPr>
              <w:pStyle w:val="MDPI42tablebody"/>
            </w:pPr>
            <w:proofErr w:type="spellStart"/>
            <w:r>
              <w:rPr>
                <w:i/>
                <w:sz w:val="14"/>
              </w:rPr>
              <w:t>Spondylosium</w:t>
            </w:r>
            <w:proofErr w:type="spellEnd"/>
          </w:p>
          <w:p w14:paraId="6212A641" w14:textId="77777777" w:rsidR="002349AE" w:rsidRDefault="002349AE" w:rsidP="007F5E2A">
            <w:pPr>
              <w:pStyle w:val="MDPI42tablebody"/>
            </w:pPr>
            <w:proofErr w:type="spellStart"/>
            <w:r>
              <w:rPr>
                <w:i/>
                <w:sz w:val="14"/>
              </w:rPr>
              <w:t>Staurastrum</w:t>
            </w:r>
            <w:proofErr w:type="spellEnd"/>
          </w:p>
          <w:p w14:paraId="0080F737" w14:textId="77777777" w:rsidR="002349AE" w:rsidRDefault="002349AE" w:rsidP="007F5E2A">
            <w:pPr>
              <w:pStyle w:val="MDPI42tablebody"/>
            </w:pPr>
            <w:proofErr w:type="spellStart"/>
            <w:r>
              <w:rPr>
                <w:i/>
                <w:sz w:val="14"/>
              </w:rPr>
              <w:t>Tetraedron</w:t>
            </w:r>
            <w:proofErr w:type="spellEnd"/>
          </w:p>
          <w:p w14:paraId="6E98A629" w14:textId="77777777" w:rsidR="002349AE" w:rsidRDefault="002349AE" w:rsidP="007F5E2A">
            <w:pPr>
              <w:pStyle w:val="MDPI42tablebody"/>
            </w:pPr>
            <w:proofErr w:type="spellStart"/>
            <w:r>
              <w:rPr>
                <w:i/>
                <w:sz w:val="14"/>
              </w:rPr>
              <w:t>Tetrastrum</w:t>
            </w:r>
            <w:proofErr w:type="spellEnd"/>
          </w:p>
          <w:p w14:paraId="712B610A" w14:textId="77777777" w:rsidR="002349AE" w:rsidRDefault="002349AE" w:rsidP="007F5E2A">
            <w:pPr>
              <w:pStyle w:val="MDPI42tablebody"/>
            </w:pPr>
            <w:proofErr w:type="spellStart"/>
            <w:r>
              <w:rPr>
                <w:i/>
                <w:sz w:val="14"/>
              </w:rPr>
              <w:t>Treubaria</w:t>
            </w:r>
            <w:proofErr w:type="spellEnd"/>
          </w:p>
        </w:tc>
        <w:tc>
          <w:tcPr>
            <w:tcW w:w="1678" w:type="dxa"/>
            <w:tcBorders>
              <w:top w:val="single" w:sz="7" w:space="0" w:color="000000"/>
              <w:left w:val="single" w:sz="2" w:space="0" w:color="000000"/>
              <w:bottom w:val="single" w:sz="7" w:space="0" w:color="000000"/>
              <w:right w:val="nil"/>
            </w:tcBorders>
          </w:tcPr>
          <w:p w14:paraId="2836A276" w14:textId="77777777" w:rsidR="002349AE" w:rsidRDefault="002349AE" w:rsidP="007F5E2A">
            <w:pPr>
              <w:pStyle w:val="MDPI42tablebody"/>
            </w:pPr>
            <w:proofErr w:type="spellStart"/>
            <w:r>
              <w:rPr>
                <w:i/>
                <w:sz w:val="14"/>
              </w:rPr>
              <w:t>Ceratium</w:t>
            </w:r>
            <w:proofErr w:type="spellEnd"/>
          </w:p>
          <w:p w14:paraId="53035D03" w14:textId="77777777" w:rsidR="002349AE" w:rsidRDefault="002349AE" w:rsidP="007F5E2A">
            <w:pPr>
              <w:pStyle w:val="MDPI42tablebody"/>
            </w:pPr>
            <w:proofErr w:type="spellStart"/>
            <w:r>
              <w:rPr>
                <w:i/>
                <w:sz w:val="14"/>
              </w:rPr>
              <w:t>Cryptomonas</w:t>
            </w:r>
            <w:proofErr w:type="spellEnd"/>
          </w:p>
          <w:p w14:paraId="43141541" w14:textId="77777777" w:rsidR="002349AE" w:rsidRDefault="002349AE" w:rsidP="007F5E2A">
            <w:pPr>
              <w:pStyle w:val="MDPI42tablebody"/>
            </w:pPr>
            <w:proofErr w:type="spellStart"/>
            <w:r>
              <w:rPr>
                <w:i/>
                <w:sz w:val="14"/>
              </w:rPr>
              <w:t>Dinobryon</w:t>
            </w:r>
            <w:proofErr w:type="spellEnd"/>
          </w:p>
          <w:p w14:paraId="74803E4B" w14:textId="77777777" w:rsidR="002349AE" w:rsidRDefault="002349AE" w:rsidP="007F5E2A">
            <w:pPr>
              <w:pStyle w:val="MDPI42tablebody"/>
            </w:pPr>
            <w:r>
              <w:rPr>
                <w:i/>
                <w:sz w:val="14"/>
              </w:rPr>
              <w:t>Euglena</w:t>
            </w:r>
          </w:p>
          <w:p w14:paraId="76E2C1B9" w14:textId="77777777" w:rsidR="002349AE" w:rsidRDefault="002349AE" w:rsidP="007F5E2A">
            <w:pPr>
              <w:pStyle w:val="MDPI42tablebody"/>
            </w:pPr>
            <w:proofErr w:type="spellStart"/>
            <w:r>
              <w:rPr>
                <w:i/>
                <w:sz w:val="14"/>
              </w:rPr>
              <w:t>Kephyrion</w:t>
            </w:r>
            <w:proofErr w:type="spellEnd"/>
          </w:p>
          <w:p w14:paraId="742EC76C" w14:textId="77777777" w:rsidR="002349AE" w:rsidRPr="002126FA" w:rsidRDefault="002349AE" w:rsidP="007F5E2A">
            <w:pPr>
              <w:pStyle w:val="MDPI42tablebody"/>
              <w:rPr>
                <w:lang w:val="es-ES"/>
                <w:rPrChange w:id="1189" w:author="HSY" w:date="2023-03-17T22:31:00Z">
                  <w:rPr/>
                </w:rPrChange>
              </w:rPr>
            </w:pPr>
            <w:r w:rsidRPr="002126FA">
              <w:rPr>
                <w:i/>
                <w:sz w:val="14"/>
                <w:lang w:val="es-ES"/>
                <w:rPrChange w:id="1190" w:author="HSY" w:date="2023-03-17T22:31:00Z">
                  <w:rPr>
                    <w:i/>
                    <w:sz w:val="14"/>
                  </w:rPr>
                </w:rPrChange>
              </w:rPr>
              <w:t>Mallomonas</w:t>
            </w:r>
          </w:p>
          <w:p w14:paraId="41A565C2" w14:textId="77777777" w:rsidR="002349AE" w:rsidRPr="002126FA" w:rsidRDefault="002349AE" w:rsidP="007F5E2A">
            <w:pPr>
              <w:pStyle w:val="MDPI42tablebody"/>
              <w:rPr>
                <w:lang w:val="es-ES"/>
                <w:rPrChange w:id="1191" w:author="HSY" w:date="2023-03-17T22:31:00Z">
                  <w:rPr/>
                </w:rPrChange>
              </w:rPr>
            </w:pPr>
            <w:r w:rsidRPr="002126FA">
              <w:rPr>
                <w:i/>
                <w:sz w:val="14"/>
                <w:lang w:val="es-ES"/>
                <w:rPrChange w:id="1192" w:author="HSY" w:date="2023-03-17T22:31:00Z">
                  <w:rPr>
                    <w:i/>
                    <w:sz w:val="14"/>
                  </w:rPr>
                </w:rPrChange>
              </w:rPr>
              <w:t>Peridinium</w:t>
            </w:r>
          </w:p>
          <w:p w14:paraId="013D9022" w14:textId="77777777" w:rsidR="002349AE" w:rsidRPr="002126FA" w:rsidRDefault="002349AE" w:rsidP="007F5E2A">
            <w:pPr>
              <w:pStyle w:val="MDPI42tablebody"/>
              <w:rPr>
                <w:lang w:val="es-ES"/>
                <w:rPrChange w:id="1193" w:author="HSY" w:date="2023-03-17T22:31:00Z">
                  <w:rPr/>
                </w:rPrChange>
              </w:rPr>
            </w:pPr>
            <w:r w:rsidRPr="002126FA">
              <w:rPr>
                <w:i/>
                <w:sz w:val="14"/>
                <w:lang w:val="es-ES"/>
                <w:rPrChange w:id="1194" w:author="HSY" w:date="2023-03-17T22:31:00Z">
                  <w:rPr>
                    <w:i/>
                    <w:sz w:val="14"/>
                  </w:rPr>
                </w:rPrChange>
              </w:rPr>
              <w:t>Phacus</w:t>
            </w:r>
          </w:p>
          <w:p w14:paraId="31CF14DC" w14:textId="77777777" w:rsidR="002349AE" w:rsidRPr="002126FA" w:rsidRDefault="002349AE" w:rsidP="007F5E2A">
            <w:pPr>
              <w:pStyle w:val="MDPI42tablebody"/>
              <w:rPr>
                <w:lang w:val="es-ES"/>
                <w:rPrChange w:id="1195" w:author="HSY" w:date="2023-03-17T22:31:00Z">
                  <w:rPr/>
                </w:rPrChange>
              </w:rPr>
            </w:pPr>
            <w:r w:rsidRPr="002126FA">
              <w:rPr>
                <w:i/>
                <w:sz w:val="14"/>
                <w:lang w:val="es-ES"/>
                <w:rPrChange w:id="1196" w:author="HSY" w:date="2023-03-17T22:31:00Z">
                  <w:rPr>
                    <w:i/>
                    <w:sz w:val="14"/>
                  </w:rPr>
                </w:rPrChange>
              </w:rPr>
              <w:t>Strombomonas</w:t>
            </w:r>
          </w:p>
          <w:p w14:paraId="706011B7" w14:textId="77777777" w:rsidR="002349AE" w:rsidRPr="002126FA" w:rsidRDefault="002349AE" w:rsidP="007F5E2A">
            <w:pPr>
              <w:pStyle w:val="MDPI42tablebody"/>
              <w:rPr>
                <w:lang w:val="es-ES"/>
                <w:rPrChange w:id="1197" w:author="HSY" w:date="2023-03-17T22:31:00Z">
                  <w:rPr/>
                </w:rPrChange>
              </w:rPr>
            </w:pPr>
            <w:r w:rsidRPr="002126FA">
              <w:rPr>
                <w:i/>
                <w:sz w:val="14"/>
                <w:lang w:val="es-ES"/>
                <w:rPrChange w:id="1198" w:author="HSY" w:date="2023-03-17T22:31:00Z">
                  <w:rPr>
                    <w:i/>
                    <w:sz w:val="14"/>
                  </w:rPr>
                </w:rPrChange>
              </w:rPr>
              <w:t>Trachelomonas</w:t>
            </w:r>
          </w:p>
        </w:tc>
      </w:tr>
    </w:tbl>
    <w:p w14:paraId="064DCAA0" w14:textId="77777777" w:rsidR="004C12C5" w:rsidRPr="002126FA" w:rsidRDefault="004C12C5">
      <w:pPr>
        <w:spacing w:line="240" w:lineRule="auto"/>
        <w:jc w:val="left"/>
        <w:rPr>
          <w:rFonts w:eastAsia="Times New Roman"/>
          <w:bCs/>
          <w:snapToGrid w:val="0"/>
          <w:szCs w:val="22"/>
          <w:lang w:val="es-ES" w:eastAsia="de-DE" w:bidi="en-US"/>
          <w:rPrChange w:id="1199" w:author="HSY" w:date="2023-03-17T22:31:00Z">
            <w:rPr>
              <w:rFonts w:eastAsia="Times New Roman"/>
              <w:bCs/>
              <w:snapToGrid w:val="0"/>
              <w:szCs w:val="22"/>
              <w:lang w:eastAsia="de-DE" w:bidi="en-US"/>
            </w:rPr>
          </w:rPrChange>
        </w:rPr>
      </w:pPr>
      <w:r w:rsidRPr="002126FA">
        <w:rPr>
          <w:b/>
          <w:bCs/>
          <w:lang w:val="es-ES"/>
          <w:rPrChange w:id="1200" w:author="HSY" w:date="2023-03-17T22:31:00Z">
            <w:rPr>
              <w:b/>
              <w:bCs/>
            </w:rPr>
          </w:rPrChange>
        </w:rPr>
        <w:br w:type="page"/>
      </w:r>
    </w:p>
    <w:tbl>
      <w:tblPr>
        <w:tblStyle w:val="a3"/>
        <w:tblW w:w="499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201" w:author="HSY" w:date="2023-03-20T13:30:00Z">
          <w:tblPr>
            <w:tblStyle w:val="a3"/>
            <w:tblW w:w="7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0"/>
        <w:gridCol w:w="10002"/>
        <w:tblGridChange w:id="1202">
          <w:tblGrid>
            <w:gridCol w:w="472"/>
            <w:gridCol w:w="9853"/>
          </w:tblGrid>
        </w:tblGridChange>
      </w:tblGrid>
      <w:tr w:rsidR="00215521" w14:paraId="5AD8DE04" w14:textId="77777777" w:rsidTr="00EF0252">
        <w:trPr>
          <w:trHeight w:val="2745"/>
          <w:trPrChange w:id="1203" w:author="HSY" w:date="2023-03-20T13:30:00Z">
            <w:trPr>
              <w:trHeight w:val="2745"/>
            </w:trPr>
          </w:trPrChange>
        </w:trPr>
        <w:tc>
          <w:tcPr>
            <w:tcW w:w="217" w:type="pct"/>
            <w:tcPrChange w:id="1204" w:author="HSY" w:date="2023-03-20T13:30:00Z">
              <w:tcPr>
                <w:tcW w:w="455" w:type="dxa"/>
              </w:tcPr>
            </w:tcPrChange>
          </w:tcPr>
          <w:p w14:paraId="589B3619" w14:textId="60517F4A" w:rsidR="00F23CA3" w:rsidRPr="00395777" w:rsidRDefault="00ED2DBA" w:rsidP="00EB4CF2">
            <w:pPr>
              <w:pStyle w:val="MDPI21heading1"/>
              <w:ind w:left="0"/>
              <w:rPr>
                <w:b w:val="0"/>
                <w:bCs/>
                <w:lang w:val="es-ES"/>
                <w:rPrChange w:id="1205" w:author="HSY" w:date="2023-03-18T02:40:00Z">
                  <w:rPr>
                    <w:b w:val="0"/>
                    <w:bCs/>
                  </w:rPr>
                </w:rPrChange>
              </w:rPr>
            </w:pPr>
            <w:del w:id="1206" w:author="HSY" w:date="2023-03-18T02:22:00Z">
              <w:r w:rsidRPr="00395777" w:rsidDel="00215521">
                <w:rPr>
                  <w:b w:val="0"/>
                  <w:bCs/>
                  <w:lang w:val="es-ES"/>
                  <w:rPrChange w:id="1207" w:author="HSY" w:date="2023-03-18T02:40:00Z">
                    <w:rPr>
                      <w:b w:val="0"/>
                      <w:bCs/>
                    </w:rPr>
                  </w:rPrChange>
                </w:rPr>
                <w:lastRenderedPageBreak/>
                <w:delText>(a)</w:delText>
              </w:r>
            </w:del>
          </w:p>
        </w:tc>
        <w:tc>
          <w:tcPr>
            <w:tcW w:w="4783" w:type="pct"/>
            <w:tcPrChange w:id="1208" w:author="HSY" w:date="2023-03-20T13:30:00Z">
              <w:tcPr>
                <w:tcW w:w="6825" w:type="dxa"/>
              </w:tcPr>
            </w:tcPrChange>
          </w:tcPr>
          <w:p w14:paraId="55773FD6" w14:textId="45503745" w:rsidR="00F23CA3" w:rsidRDefault="009354D2" w:rsidP="00EB4CF2">
            <w:pPr>
              <w:pStyle w:val="MDPI21heading1"/>
              <w:ind w:left="0"/>
              <w:rPr>
                <w:b w:val="0"/>
                <w:bCs/>
              </w:rPr>
            </w:pPr>
            <w:ins w:id="1209" w:author="Hi" w:date="2023-03-18T23:10:00Z">
              <w:r>
                <w:rPr>
                  <w:noProof/>
                  <w:snapToGrid/>
                  <w:lang w:eastAsia="ko-KR" w:bidi="ar-SA"/>
                </w:rPr>
                <w:drawing>
                  <wp:inline distT="0" distB="0" distL="0" distR="0" wp14:anchorId="3165234A" wp14:editId="305B07CA">
                    <wp:extent cx="6120000" cy="3441842"/>
                    <wp:effectExtent l="0" t="0" r="0" b="6350"/>
                    <wp:docPr id="1212" name="그림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J1J2.png"/>
                            <pic:cNvPicPr/>
                          </pic:nvPicPr>
                          <pic:blipFill>
                            <a:blip r:embed="rId20">
                              <a:extLst>
                                <a:ext uri="{28A0092B-C50C-407E-A947-70E740481C1C}">
                                  <a14:useLocalDpi xmlns:a14="http://schemas.microsoft.com/office/drawing/2010/main" val="0"/>
                                </a:ext>
                              </a:extLst>
                            </a:blip>
                            <a:stretch>
                              <a:fillRect/>
                            </a:stretch>
                          </pic:blipFill>
                          <pic:spPr>
                            <a:xfrm>
                              <a:off x="0" y="0"/>
                              <a:ext cx="6120000" cy="3441842"/>
                            </a:xfrm>
                            <a:prstGeom prst="rect">
                              <a:avLst/>
                            </a:prstGeom>
                          </pic:spPr>
                        </pic:pic>
                      </a:graphicData>
                    </a:graphic>
                  </wp:inline>
                </w:drawing>
              </w:r>
            </w:ins>
            <w:ins w:id="1210" w:author="HSY" w:date="2023-03-18T02:26:00Z">
              <w:del w:id="1211" w:author="Hi" w:date="2023-03-18T23:10:00Z">
                <w:r w:rsidR="00D468B9" w:rsidDel="009354D2">
                  <w:rPr>
                    <w:noProof/>
                    <w:snapToGrid/>
                    <w:lang w:eastAsia="ko-KR" w:bidi="ar-SA"/>
                  </w:rPr>
                  <w:drawing>
                    <wp:inline distT="0" distB="0" distL="0" distR="0" wp14:anchorId="0C01568F" wp14:editId="0A6E4804">
                      <wp:extent cx="6120000" cy="3441842"/>
                      <wp:effectExtent l="0" t="0" r="0" b="635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J1J2.png"/>
                              <pic:cNvPicPr/>
                            </pic:nvPicPr>
                            <pic:blipFill>
                              <a:blip r:embed="rId21">
                                <a:extLst>
                                  <a:ext uri="{28A0092B-C50C-407E-A947-70E740481C1C}">
                                    <a14:useLocalDpi xmlns:a14="http://schemas.microsoft.com/office/drawing/2010/main" val="0"/>
                                  </a:ext>
                                </a:extLst>
                              </a:blip>
                              <a:stretch>
                                <a:fillRect/>
                              </a:stretch>
                            </pic:blipFill>
                            <pic:spPr>
                              <a:xfrm>
                                <a:off x="0" y="0"/>
                                <a:ext cx="6120000" cy="3441842"/>
                              </a:xfrm>
                              <a:prstGeom prst="rect">
                                <a:avLst/>
                              </a:prstGeom>
                            </pic:spPr>
                          </pic:pic>
                        </a:graphicData>
                      </a:graphic>
                    </wp:inline>
                  </w:drawing>
                </w:r>
              </w:del>
            </w:ins>
            <w:del w:id="1212" w:author="Author" w:date="2023-03-17T07:19:00Z">
              <w:r w:rsidR="00F23CA3">
                <w:rPr>
                  <w:noProof/>
                  <w:lang w:eastAsia="ko-KR" w:bidi="ar-SA"/>
                </w:rPr>
                <w:drawing>
                  <wp:inline distT="0" distB="0" distL="0" distR="0" wp14:anchorId="39172A35" wp14:editId="3BA1FFA8">
                    <wp:extent cx="3600000" cy="197711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이미지"/>
                            <pic:cNvPicPr/>
                          </pic:nvPicPr>
                          <pic:blipFill>
                            <a:blip r:embed="rId22">
                              <a:extLst>
                                <a:ext uri="{28A0092B-C50C-407E-A947-70E740481C1C}">
                                  <a14:useLocalDpi xmlns:a14="http://schemas.microsoft.com/office/drawing/2010/main" val="0"/>
                                </a:ext>
                              </a:extLst>
                            </a:blip>
                            <a:stretch>
                              <a:fillRect/>
                            </a:stretch>
                          </pic:blipFill>
                          <pic:spPr>
                            <a:xfrm>
                              <a:off x="0" y="0"/>
                              <a:ext cx="3600000" cy="1977117"/>
                            </a:xfrm>
                            <a:prstGeom prst="rect">
                              <a:avLst/>
                            </a:prstGeom>
                          </pic:spPr>
                        </pic:pic>
                      </a:graphicData>
                    </a:graphic>
                  </wp:inline>
                </w:drawing>
              </w:r>
            </w:del>
            <w:ins w:id="1213" w:author="Author" w:date="2023-03-17T07:19:00Z">
              <w:del w:id="1214" w:author="HSY" w:date="2023-03-18T01:34:00Z">
                <w:r w:rsidR="00F23CA3" w:rsidDel="00B25D2D">
                  <w:rPr>
                    <w:noProof/>
                    <w:lang w:eastAsia="ko-KR" w:bidi="ar-SA"/>
                  </w:rPr>
                  <w:drawing>
                    <wp:inline distT="0" distB="0" distL="0" distR="0" wp14:anchorId="00F642BB" wp14:editId="6154A5E2">
                      <wp:extent cx="3240000" cy="177940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이미지"/>
                              <pic:cNvPicPr/>
                            </pic:nvPicPr>
                            <pic:blipFill>
                              <a:blip r:embed="rId22">
                                <a:extLst>
                                  <a:ext uri="{28A0092B-C50C-407E-A947-70E740481C1C}">
                                    <a14:useLocalDpi xmlns:a14="http://schemas.microsoft.com/office/drawing/2010/main" val="0"/>
                                  </a:ext>
                                </a:extLst>
                              </a:blip>
                              <a:stretch>
                                <a:fillRect/>
                              </a:stretch>
                            </pic:blipFill>
                            <pic:spPr>
                              <a:xfrm>
                                <a:off x="0" y="0"/>
                                <a:ext cx="3240000" cy="1779405"/>
                              </a:xfrm>
                              <a:prstGeom prst="rect">
                                <a:avLst/>
                              </a:prstGeom>
                            </pic:spPr>
                          </pic:pic>
                        </a:graphicData>
                      </a:graphic>
                    </wp:inline>
                  </w:drawing>
                </w:r>
              </w:del>
            </w:ins>
          </w:p>
        </w:tc>
      </w:tr>
      <w:tr w:rsidR="00215521" w14:paraId="66053647" w14:textId="77777777" w:rsidTr="00EF0252">
        <w:trPr>
          <w:trHeight w:val="2788"/>
          <w:trPrChange w:id="1215" w:author="HSY" w:date="2023-03-20T13:30:00Z">
            <w:trPr>
              <w:trHeight w:val="2788"/>
            </w:trPr>
          </w:trPrChange>
        </w:trPr>
        <w:tc>
          <w:tcPr>
            <w:tcW w:w="217" w:type="pct"/>
            <w:tcPrChange w:id="1216" w:author="HSY" w:date="2023-03-20T13:30:00Z">
              <w:tcPr>
                <w:tcW w:w="455" w:type="dxa"/>
              </w:tcPr>
            </w:tcPrChange>
          </w:tcPr>
          <w:p w14:paraId="4CCA2129" w14:textId="5CD5ECC6" w:rsidR="00F23CA3" w:rsidRDefault="001001F3" w:rsidP="00EB4CF2">
            <w:pPr>
              <w:pStyle w:val="MDPI21heading1"/>
              <w:ind w:left="0"/>
              <w:rPr>
                <w:b w:val="0"/>
                <w:bCs/>
              </w:rPr>
            </w:pPr>
            <w:del w:id="1217" w:author="HSY" w:date="2023-03-18T02:22:00Z">
              <w:r w:rsidDel="00215521">
                <w:rPr>
                  <w:b w:val="0"/>
                  <w:bCs/>
                </w:rPr>
                <w:delText>(</w:delText>
              </w:r>
            </w:del>
            <w:del w:id="1218" w:author="HSY" w:date="2023-03-18T01:43:00Z">
              <w:r w:rsidDel="00B25D2D">
                <w:rPr>
                  <w:b w:val="0"/>
                  <w:bCs/>
                </w:rPr>
                <w:delText>b</w:delText>
              </w:r>
            </w:del>
            <w:del w:id="1219" w:author="HSY" w:date="2023-03-18T02:22:00Z">
              <w:r w:rsidDel="00215521">
                <w:rPr>
                  <w:b w:val="0"/>
                  <w:bCs/>
                </w:rPr>
                <w:delText>)</w:delText>
              </w:r>
            </w:del>
          </w:p>
        </w:tc>
        <w:tc>
          <w:tcPr>
            <w:tcW w:w="4336" w:type="pct"/>
            <w:tcPrChange w:id="1220" w:author="HSY" w:date="2023-03-20T13:30:00Z">
              <w:tcPr>
                <w:tcW w:w="6825" w:type="dxa"/>
              </w:tcPr>
            </w:tcPrChange>
          </w:tcPr>
          <w:p w14:paraId="0166F658" w14:textId="728F2C4C" w:rsidR="00D468B9" w:rsidRDefault="009354D2" w:rsidP="00EB4CF2">
            <w:pPr>
              <w:pStyle w:val="MDPI21heading1"/>
              <w:ind w:left="0"/>
              <w:rPr>
                <w:ins w:id="1221" w:author="HSY" w:date="2023-03-18T02:27:00Z"/>
                <w:b w:val="0"/>
                <w:bCs/>
              </w:rPr>
            </w:pPr>
            <w:ins w:id="1222" w:author="Hi" w:date="2023-03-18T23:10:00Z">
              <w:r>
                <w:rPr>
                  <w:noProof/>
                  <w:snapToGrid/>
                  <w:lang w:eastAsia="ko-KR" w:bidi="ar-SA"/>
                </w:rPr>
                <w:drawing>
                  <wp:inline distT="0" distB="0" distL="0" distR="0" wp14:anchorId="79A356D1" wp14:editId="4E3AA526">
                    <wp:extent cx="6120000" cy="3441842"/>
                    <wp:effectExtent l="0" t="0" r="0" b="6350"/>
                    <wp:docPr id="1213" name="그림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T1T2.png"/>
                            <pic:cNvPicPr/>
                          </pic:nvPicPr>
                          <pic:blipFill>
                            <a:blip r:embed="rId23">
                              <a:extLst>
                                <a:ext uri="{28A0092B-C50C-407E-A947-70E740481C1C}">
                                  <a14:useLocalDpi xmlns:a14="http://schemas.microsoft.com/office/drawing/2010/main" val="0"/>
                                </a:ext>
                              </a:extLst>
                            </a:blip>
                            <a:stretch>
                              <a:fillRect/>
                            </a:stretch>
                          </pic:blipFill>
                          <pic:spPr>
                            <a:xfrm>
                              <a:off x="0" y="0"/>
                              <a:ext cx="6120000" cy="3441842"/>
                            </a:xfrm>
                            <a:prstGeom prst="rect">
                              <a:avLst/>
                            </a:prstGeom>
                          </pic:spPr>
                        </pic:pic>
                      </a:graphicData>
                    </a:graphic>
                  </wp:inline>
                </w:drawing>
              </w:r>
            </w:ins>
            <w:ins w:id="1223" w:author="HSY" w:date="2023-03-18T02:26:00Z">
              <w:del w:id="1224" w:author="Hi" w:date="2023-03-18T23:10:00Z">
                <w:r w:rsidR="00D468B9" w:rsidDel="009354D2">
                  <w:rPr>
                    <w:noProof/>
                    <w:snapToGrid/>
                    <w:lang w:eastAsia="ko-KR" w:bidi="ar-SA"/>
                  </w:rPr>
                  <w:drawing>
                    <wp:inline distT="0" distB="0" distL="0" distR="0" wp14:anchorId="135728EC" wp14:editId="42D37392">
                      <wp:extent cx="6120000" cy="3441842"/>
                      <wp:effectExtent l="0" t="0" r="0" b="635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1T2.png"/>
                              <pic:cNvPicPr/>
                            </pic:nvPicPr>
                            <pic:blipFill>
                              <a:blip r:embed="rId24">
                                <a:extLst>
                                  <a:ext uri="{28A0092B-C50C-407E-A947-70E740481C1C}">
                                    <a14:useLocalDpi xmlns:a14="http://schemas.microsoft.com/office/drawing/2010/main" val="0"/>
                                  </a:ext>
                                </a:extLst>
                              </a:blip>
                              <a:stretch>
                                <a:fillRect/>
                              </a:stretch>
                            </pic:blipFill>
                            <pic:spPr>
                              <a:xfrm>
                                <a:off x="0" y="0"/>
                                <a:ext cx="6120000" cy="3441842"/>
                              </a:xfrm>
                              <a:prstGeom prst="rect">
                                <a:avLst/>
                              </a:prstGeom>
                            </pic:spPr>
                          </pic:pic>
                        </a:graphicData>
                      </a:graphic>
                    </wp:inline>
                  </w:drawing>
                </w:r>
              </w:del>
            </w:ins>
            <w:del w:id="1225" w:author="Author" w:date="2023-03-17T07:19:00Z">
              <w:r w:rsidR="00ED2DBA">
                <w:rPr>
                  <w:noProof/>
                  <w:lang w:eastAsia="ko-KR" w:bidi="ar-SA"/>
                </w:rPr>
                <w:drawing>
                  <wp:inline distT="0" distB="0" distL="0" distR="0" wp14:anchorId="77462F98" wp14:editId="3E068C36">
                    <wp:extent cx="3600000" cy="202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이미지"/>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600000" cy="2025000"/>
                            </a:xfrm>
                            <a:prstGeom prst="rect">
                              <a:avLst/>
                            </a:prstGeom>
                          </pic:spPr>
                        </pic:pic>
                      </a:graphicData>
                    </a:graphic>
                  </wp:inline>
                </w:drawing>
              </w:r>
            </w:del>
            <w:ins w:id="1226" w:author="Author" w:date="2023-03-17T07:19:00Z">
              <w:del w:id="1227" w:author="HSY" w:date="2023-03-18T01:34:00Z">
                <w:r w:rsidR="00ED2DBA" w:rsidDel="00B25D2D">
                  <w:rPr>
                    <w:noProof/>
                    <w:lang w:eastAsia="ko-KR" w:bidi="ar-SA"/>
                  </w:rPr>
                  <w:drawing>
                    <wp:inline distT="0" distB="0" distL="0" distR="0" wp14:anchorId="187B933A" wp14:editId="39516BE1">
                      <wp:extent cx="3240000" cy="182250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이미지"/>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40000" cy="1822500"/>
                              </a:xfrm>
                              <a:prstGeom prst="rect">
                                <a:avLst/>
                              </a:prstGeom>
                            </pic:spPr>
                          </pic:pic>
                        </a:graphicData>
                      </a:graphic>
                    </wp:inline>
                  </w:drawing>
                </w:r>
              </w:del>
            </w:ins>
          </w:p>
          <w:p w14:paraId="745F92F4" w14:textId="754D9935" w:rsidR="00D468B9" w:rsidRPr="006560CE" w:rsidRDefault="00D468B9" w:rsidP="00D468B9">
            <w:pPr>
              <w:pStyle w:val="MDPI51figurecaption"/>
              <w:ind w:left="0"/>
              <w:rPr>
                <w:ins w:id="1228" w:author="HSY" w:date="2023-03-18T02:27:00Z"/>
              </w:rPr>
            </w:pPr>
            <w:ins w:id="1229" w:author="HSY" w:date="2023-03-18T02:27:00Z">
              <w:r w:rsidRPr="003B7849">
                <w:rPr>
                  <w:b/>
                  <w:bCs/>
                  <w:highlight w:val="cyan"/>
                  <w:rPrChange w:id="1230" w:author="HSY" w:date="2023-03-18T02:28:00Z">
                    <w:rPr>
                      <w:b/>
                      <w:bCs/>
                    </w:rPr>
                  </w:rPrChange>
                </w:rPr>
                <w:t>Figure 3.</w:t>
              </w:r>
              <w:r w:rsidRPr="003B7849">
                <w:rPr>
                  <w:highlight w:val="cyan"/>
                  <w:rPrChange w:id="1231" w:author="HSY" w:date="2023-03-18T02:28:00Z">
                    <w:rPr/>
                  </w:rPrChange>
                </w:rPr>
                <w:t xml:space="preserve"> Line graphs of average algal cell count at </w:t>
              </w:r>
              <w:r w:rsidR="003B7849">
                <w:rPr>
                  <w:highlight w:val="cyan"/>
                </w:rPr>
                <w:t>sampling</w:t>
              </w:r>
              <w:r w:rsidRPr="003B7849">
                <w:rPr>
                  <w:highlight w:val="cyan"/>
                  <w:rPrChange w:id="1232" w:author="HSY" w:date="2023-03-18T02:28:00Z">
                    <w:rPr/>
                  </w:rPrChange>
                </w:rPr>
                <w:t xml:space="preserve"> sites J1, J2, T1, and T2 from January 2017 to November 2022.</w:t>
              </w:r>
            </w:ins>
          </w:p>
          <w:p w14:paraId="331EA2A7" w14:textId="77777777" w:rsidR="00D468B9" w:rsidRPr="00D468B9" w:rsidRDefault="00D468B9">
            <w:pPr>
              <w:rPr>
                <w:ins w:id="1233" w:author="HSY" w:date="2023-03-18T02:27:00Z"/>
                <w:b/>
                <w:rPrChange w:id="1234" w:author="HSY" w:date="2023-03-18T02:27:00Z">
                  <w:rPr>
                    <w:ins w:id="1235" w:author="HSY" w:date="2023-03-18T02:27:00Z"/>
                    <w:b w:val="0"/>
                    <w:bCs/>
                  </w:rPr>
                </w:rPrChange>
              </w:rPr>
              <w:pPrChange w:id="1236" w:author="HSY" w:date="2023-03-18T02:27:00Z">
                <w:pPr>
                  <w:pStyle w:val="MDPI21heading1"/>
                  <w:ind w:left="0"/>
                </w:pPr>
              </w:pPrChange>
            </w:pPr>
          </w:p>
          <w:p w14:paraId="1F5DE009" w14:textId="77777777" w:rsidR="00F23CA3" w:rsidRDefault="00F23CA3">
            <w:pPr>
              <w:ind w:firstLineChars="100" w:firstLine="200"/>
              <w:rPr>
                <w:ins w:id="1237" w:author="HSY" w:date="2023-03-18T02:30:00Z"/>
              </w:rPr>
              <w:pPrChange w:id="1238" w:author="HSY" w:date="2023-03-18T02:27:00Z">
                <w:pPr>
                  <w:pStyle w:val="MDPI21heading1"/>
                  <w:ind w:left="0"/>
                </w:pPr>
              </w:pPrChange>
            </w:pPr>
          </w:p>
          <w:p w14:paraId="196E10A6" w14:textId="24A43C6C" w:rsidR="005A6696" w:rsidDel="00EF0252" w:rsidRDefault="005A6696">
            <w:pPr>
              <w:rPr>
                <w:del w:id="1239" w:author="Hi" w:date="2023-03-18T23:11:00Z"/>
              </w:rPr>
              <w:pPrChange w:id="1240" w:author="Hi" w:date="2023-03-18T23:11:00Z">
                <w:pPr>
                  <w:pStyle w:val="MDPI21heading1"/>
                  <w:ind w:left="0"/>
                </w:pPr>
              </w:pPrChange>
            </w:pPr>
          </w:p>
          <w:p w14:paraId="4BAECB1C" w14:textId="3BF87899" w:rsidR="00EF0252" w:rsidRDefault="00EF0252">
            <w:pPr>
              <w:ind w:firstLineChars="100" w:firstLine="200"/>
              <w:rPr>
                <w:ins w:id="1241" w:author="HSY" w:date="2023-03-20T13:31:00Z"/>
              </w:rPr>
              <w:pPrChange w:id="1242" w:author="HSY" w:date="2023-03-18T02:27:00Z">
                <w:pPr>
                  <w:pStyle w:val="MDPI21heading1"/>
                  <w:ind w:left="0"/>
                </w:pPr>
              </w:pPrChange>
            </w:pPr>
          </w:p>
          <w:p w14:paraId="46375502" w14:textId="77777777" w:rsidR="00EF0252" w:rsidRDefault="00EF0252">
            <w:pPr>
              <w:ind w:firstLineChars="100" w:firstLine="200"/>
              <w:rPr>
                <w:ins w:id="1243" w:author="HSY" w:date="2023-03-20T13:31:00Z"/>
              </w:rPr>
              <w:pPrChange w:id="1244" w:author="HSY" w:date="2023-03-18T02:27:00Z">
                <w:pPr>
                  <w:pStyle w:val="MDPI21heading1"/>
                  <w:ind w:left="0"/>
                </w:pPr>
              </w:pPrChange>
            </w:pPr>
          </w:p>
          <w:p w14:paraId="13082D70" w14:textId="77777777" w:rsidR="005A6696" w:rsidDel="009354D2" w:rsidRDefault="005A6696">
            <w:pPr>
              <w:ind w:firstLineChars="100" w:firstLine="200"/>
              <w:rPr>
                <w:ins w:id="1245" w:author="HSY" w:date="2023-03-18T02:30:00Z"/>
                <w:del w:id="1246" w:author="Hi" w:date="2023-03-18T23:11:00Z"/>
              </w:rPr>
              <w:pPrChange w:id="1247" w:author="HSY" w:date="2023-03-18T02:27:00Z">
                <w:pPr>
                  <w:pStyle w:val="MDPI21heading1"/>
                  <w:ind w:left="0"/>
                </w:pPr>
              </w:pPrChange>
            </w:pPr>
          </w:p>
          <w:p w14:paraId="495381F9" w14:textId="33F682E4" w:rsidR="005A6696" w:rsidRPr="00D468B9" w:rsidRDefault="005A6696">
            <w:pPr>
              <w:rPr>
                <w:b/>
                <w:rPrChange w:id="1248" w:author="HSY" w:date="2023-03-18T02:27:00Z">
                  <w:rPr>
                    <w:b w:val="0"/>
                    <w:bCs/>
                  </w:rPr>
                </w:rPrChange>
              </w:rPr>
              <w:pPrChange w:id="1249" w:author="Hi" w:date="2023-03-18T23:11:00Z">
                <w:pPr>
                  <w:pStyle w:val="MDPI21heading1"/>
                  <w:ind w:left="0"/>
                </w:pPr>
              </w:pPrChange>
            </w:pPr>
          </w:p>
        </w:tc>
      </w:tr>
      <w:tr w:rsidR="005A6696" w:rsidDel="005A6696" w14:paraId="4EABB0E7" w14:textId="12025B8F" w:rsidTr="00EF0252">
        <w:trPr>
          <w:trHeight w:val="2798"/>
          <w:del w:id="1250" w:author="HSY" w:date="2023-03-18T02:30:00Z"/>
          <w:trPrChange w:id="1251" w:author="HSY" w:date="2023-03-20T13:30:00Z">
            <w:trPr>
              <w:trHeight w:val="2798"/>
            </w:trPr>
          </w:trPrChange>
        </w:trPr>
        <w:tc>
          <w:tcPr>
            <w:tcW w:w="217" w:type="pct"/>
            <w:tcPrChange w:id="1252" w:author="HSY" w:date="2023-03-20T13:30:00Z">
              <w:tcPr>
                <w:tcW w:w="455" w:type="dxa"/>
              </w:tcPr>
            </w:tcPrChange>
          </w:tcPr>
          <w:p w14:paraId="7100375B" w14:textId="0214CA9F" w:rsidR="005A6696" w:rsidDel="005A6696" w:rsidRDefault="005A6696" w:rsidP="00EB4CF2">
            <w:pPr>
              <w:pStyle w:val="MDPI21heading1"/>
              <w:ind w:left="0"/>
              <w:rPr>
                <w:del w:id="1253" w:author="HSY" w:date="2023-03-18T02:30:00Z"/>
                <w:b w:val="0"/>
                <w:bCs/>
              </w:rPr>
            </w:pPr>
            <w:del w:id="1254" w:author="HSY" w:date="2023-03-18T02:22:00Z">
              <w:r w:rsidDel="00215521">
                <w:rPr>
                  <w:b w:val="0"/>
                  <w:bCs/>
                </w:rPr>
                <w:delText>(c)</w:delText>
              </w:r>
            </w:del>
          </w:p>
        </w:tc>
        <w:tc>
          <w:tcPr>
            <w:tcW w:w="4785" w:type="pct"/>
            <w:tcPrChange w:id="1255" w:author="HSY" w:date="2023-03-20T13:30:00Z">
              <w:tcPr>
                <w:tcW w:w="6825" w:type="dxa"/>
              </w:tcPr>
            </w:tcPrChange>
          </w:tcPr>
          <w:p w14:paraId="30588323" w14:textId="72ADD647" w:rsidR="005A6696" w:rsidDel="005A6696" w:rsidRDefault="005A6696" w:rsidP="00EB4CF2">
            <w:pPr>
              <w:pStyle w:val="MDPI21heading1"/>
              <w:ind w:left="0"/>
              <w:rPr>
                <w:del w:id="1256" w:author="HSY" w:date="2023-03-18T02:30:00Z"/>
                <w:b w:val="0"/>
                <w:bCs/>
              </w:rPr>
            </w:pPr>
            <w:del w:id="1257" w:author="HSY" w:date="2023-03-18T02:29:00Z">
              <w:r w:rsidDel="00341B5C">
                <w:rPr>
                  <w:noProof/>
                  <w:lang w:eastAsia="ko-KR"/>
                </w:rPr>
                <w:drawing>
                  <wp:inline distT="0" distB="0" distL="0" distR="0" wp14:anchorId="7E6410FE" wp14:editId="4B2DA3E7">
                    <wp:extent cx="3600000" cy="202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이미지"/>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00000" cy="2025000"/>
                            </a:xfrm>
                            <a:prstGeom prst="rect">
                              <a:avLst/>
                            </a:prstGeom>
                          </pic:spPr>
                        </pic:pic>
                      </a:graphicData>
                    </a:graphic>
                  </wp:inline>
                </w:drawing>
              </w:r>
            </w:del>
            <w:ins w:id="1258" w:author="Author" w:date="2023-03-17T07:19:00Z">
              <w:del w:id="1259" w:author="HSY" w:date="2023-03-18T01:34:00Z">
                <w:r w:rsidDel="00B25D2D">
                  <w:rPr>
                    <w:noProof/>
                    <w:lang w:eastAsia="ko-KR"/>
                  </w:rPr>
                  <w:drawing>
                    <wp:inline distT="0" distB="0" distL="0" distR="0" wp14:anchorId="76A0A1F6" wp14:editId="0012AFC3">
                      <wp:extent cx="3240000" cy="18225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이미지"/>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240000" cy="1822500"/>
                              </a:xfrm>
                              <a:prstGeom prst="rect">
                                <a:avLst/>
                              </a:prstGeom>
                            </pic:spPr>
                          </pic:pic>
                        </a:graphicData>
                      </a:graphic>
                    </wp:inline>
                  </w:drawing>
                </w:r>
              </w:del>
            </w:ins>
          </w:p>
        </w:tc>
      </w:tr>
      <w:tr w:rsidR="005A6696" w:rsidDel="005A6696" w14:paraId="16163D07" w14:textId="68C368B9" w:rsidTr="00EF0252">
        <w:trPr>
          <w:trHeight w:val="2798"/>
          <w:del w:id="1260" w:author="HSY" w:date="2023-03-18T02:30:00Z"/>
          <w:trPrChange w:id="1261" w:author="HSY" w:date="2023-03-20T13:30:00Z">
            <w:trPr>
              <w:trHeight w:val="2798"/>
            </w:trPr>
          </w:trPrChange>
        </w:trPr>
        <w:tc>
          <w:tcPr>
            <w:tcW w:w="217" w:type="pct"/>
            <w:tcPrChange w:id="1262" w:author="HSY" w:date="2023-03-20T13:30:00Z">
              <w:tcPr>
                <w:tcW w:w="455" w:type="dxa"/>
              </w:tcPr>
            </w:tcPrChange>
          </w:tcPr>
          <w:p w14:paraId="2BAE69EE" w14:textId="7F7F276E" w:rsidR="005A6696" w:rsidDel="005A6696" w:rsidRDefault="005A6696" w:rsidP="00EB4CF2">
            <w:pPr>
              <w:pStyle w:val="MDPI21heading1"/>
              <w:ind w:left="0"/>
              <w:rPr>
                <w:del w:id="1263" w:author="HSY" w:date="2023-03-18T02:30:00Z"/>
                <w:b w:val="0"/>
                <w:bCs/>
              </w:rPr>
            </w:pPr>
            <w:del w:id="1264" w:author="HSY" w:date="2023-03-18T02:22:00Z">
              <w:r w:rsidDel="00215521">
                <w:rPr>
                  <w:b w:val="0"/>
                  <w:bCs/>
                </w:rPr>
                <w:delText>(d)</w:delText>
              </w:r>
            </w:del>
          </w:p>
        </w:tc>
        <w:tc>
          <w:tcPr>
            <w:tcW w:w="4785" w:type="pct"/>
            <w:tcPrChange w:id="1265" w:author="HSY" w:date="2023-03-20T13:30:00Z">
              <w:tcPr>
                <w:tcW w:w="6825" w:type="dxa"/>
              </w:tcPr>
            </w:tcPrChange>
          </w:tcPr>
          <w:p w14:paraId="5D22AB66" w14:textId="4C18A6CA" w:rsidR="005A6696" w:rsidDel="005A6696" w:rsidRDefault="005A6696" w:rsidP="00EB4CF2">
            <w:pPr>
              <w:pStyle w:val="MDPI21heading1"/>
              <w:ind w:left="0"/>
              <w:rPr>
                <w:del w:id="1266" w:author="HSY" w:date="2023-03-18T02:30:00Z"/>
                <w:b w:val="0"/>
                <w:bCs/>
              </w:rPr>
            </w:pPr>
            <w:del w:id="1267" w:author="HSY" w:date="2023-03-18T02:29:00Z">
              <w:r w:rsidDel="00341B5C">
                <w:rPr>
                  <w:noProof/>
                  <w:lang w:eastAsia="ko-KR"/>
                </w:rPr>
                <w:drawing>
                  <wp:inline distT="0" distB="0" distL="0" distR="0" wp14:anchorId="5FA0D820" wp14:editId="7745502B">
                    <wp:extent cx="3600000" cy="202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이미지"/>
                            <pic:cNvPicPr/>
                          </pic:nvPicPr>
                          <pic:blipFill>
                            <a:blip r:embed="rId27">
                              <a:extLst>
                                <a:ext uri="{28A0092B-C50C-407E-A947-70E740481C1C}">
                                  <a14:useLocalDpi xmlns:a14="http://schemas.microsoft.com/office/drawing/2010/main" val="0"/>
                                </a:ext>
                              </a:extLst>
                            </a:blip>
                            <a:stretch>
                              <a:fillRect/>
                            </a:stretch>
                          </pic:blipFill>
                          <pic:spPr>
                            <a:xfrm>
                              <a:off x="0" y="0"/>
                              <a:ext cx="3600000" cy="2025000"/>
                            </a:xfrm>
                            <a:prstGeom prst="rect">
                              <a:avLst/>
                            </a:prstGeom>
                          </pic:spPr>
                        </pic:pic>
                      </a:graphicData>
                    </a:graphic>
                  </wp:inline>
                </w:drawing>
              </w:r>
            </w:del>
            <w:ins w:id="1268" w:author="Author" w:date="2023-03-17T07:19:00Z">
              <w:del w:id="1269" w:author="HSY" w:date="2023-03-18T01:34:00Z">
                <w:r w:rsidDel="00B25D2D">
                  <w:rPr>
                    <w:noProof/>
                    <w:lang w:eastAsia="ko-KR"/>
                  </w:rPr>
                  <w:drawing>
                    <wp:inline distT="0" distB="0" distL="0" distR="0" wp14:anchorId="5AC5470B" wp14:editId="1715F695">
                      <wp:extent cx="3240000" cy="182250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이미지"/>
                              <pic:cNvPicPr/>
                            </pic:nvPicPr>
                            <pic:blipFill>
                              <a:blip r:embed="rId27">
                                <a:extLst>
                                  <a:ext uri="{28A0092B-C50C-407E-A947-70E740481C1C}">
                                    <a14:useLocalDpi xmlns:a14="http://schemas.microsoft.com/office/drawing/2010/main" val="0"/>
                                  </a:ext>
                                </a:extLst>
                              </a:blip>
                              <a:stretch>
                                <a:fillRect/>
                              </a:stretch>
                            </pic:blipFill>
                            <pic:spPr>
                              <a:xfrm>
                                <a:off x="0" y="0"/>
                                <a:ext cx="3240000" cy="1822500"/>
                              </a:xfrm>
                              <a:prstGeom prst="rect">
                                <a:avLst/>
                              </a:prstGeom>
                            </pic:spPr>
                          </pic:pic>
                        </a:graphicData>
                      </a:graphic>
                    </wp:inline>
                  </w:drawing>
                </w:r>
              </w:del>
            </w:ins>
          </w:p>
        </w:tc>
      </w:tr>
    </w:tbl>
    <w:p w14:paraId="290E6A8F" w14:textId="02CDFD94" w:rsidR="004379F7" w:rsidRPr="00305E0A" w:rsidDel="00D468B9" w:rsidRDefault="00CF7981">
      <w:pPr>
        <w:pStyle w:val="MDPI51figurecaption"/>
        <w:ind w:left="0"/>
        <w:rPr>
          <w:del w:id="1270" w:author="HSY" w:date="2023-03-18T02:28:00Z"/>
          <w:rPrChange w:id="1271" w:author="Author" w:date="2023-03-17T07:19:00Z">
            <w:rPr>
              <w:del w:id="1272" w:author="HSY" w:date="2023-03-18T02:28:00Z"/>
              <w:b/>
            </w:rPr>
          </w:rPrChange>
        </w:rPr>
        <w:pPrChange w:id="1273" w:author="HSY" w:date="2023-03-18T02:27:00Z">
          <w:pPr>
            <w:pStyle w:val="MDPI51figurecaption"/>
          </w:pPr>
        </w:pPrChange>
      </w:pPr>
      <w:del w:id="1274" w:author="HSY" w:date="2023-03-18T02:28:00Z">
        <w:r w:rsidRPr="00EE46F9" w:rsidDel="00D468B9">
          <w:rPr>
            <w:b/>
            <w:bCs/>
          </w:rPr>
          <w:lastRenderedPageBreak/>
          <w:delText>Fig</w:delText>
        </w:r>
        <w:r w:rsidR="00EE46F9" w:rsidRPr="00EE46F9" w:rsidDel="00D468B9">
          <w:rPr>
            <w:b/>
            <w:bCs/>
          </w:rPr>
          <w:delText>ure</w:delText>
        </w:r>
        <w:r w:rsidRPr="00EE46F9" w:rsidDel="00D468B9">
          <w:rPr>
            <w:b/>
            <w:bCs/>
          </w:rPr>
          <w:delText xml:space="preserve"> 3.</w:delText>
        </w:r>
        <w:r w:rsidRPr="00CF7981" w:rsidDel="00D468B9">
          <w:delText xml:space="preserve"> </w:delText>
        </w:r>
        <w:r w:rsidR="004E0AB2" w:rsidRPr="004E0AB2" w:rsidDel="00D468B9">
          <w:delText>Line graphs of average algal cell count at sampling</w:delText>
        </w:r>
      </w:del>
      <w:ins w:id="1275" w:author="Author" w:date="2023-03-17T07:19:00Z">
        <w:del w:id="1276" w:author="HSY" w:date="2023-03-18T02:28:00Z">
          <w:r w:rsidR="00990184" w:rsidDel="00D468B9">
            <w:delText>survey</w:delText>
          </w:r>
        </w:del>
      </w:ins>
      <w:del w:id="1277" w:author="HSY" w:date="2023-03-18T02:28:00Z">
        <w:r w:rsidR="004E0AB2" w:rsidRPr="004E0AB2" w:rsidDel="00D468B9">
          <w:delText xml:space="preserve"> sites </w:delText>
        </w:r>
      </w:del>
      <w:del w:id="1278" w:author="HSY" w:date="2023-03-18T02:21:00Z">
        <w:r w:rsidR="004E0AB2" w:rsidRPr="004E0AB2" w:rsidDel="00215521">
          <w:delText xml:space="preserve">(a) </w:delText>
        </w:r>
      </w:del>
      <w:del w:id="1279" w:author="HSY" w:date="2023-03-18T02:28:00Z">
        <w:r w:rsidR="004E0AB2" w:rsidRPr="004E0AB2" w:rsidDel="00D468B9">
          <w:delText xml:space="preserve">J1, </w:delText>
        </w:r>
      </w:del>
      <w:del w:id="1280" w:author="HSY" w:date="2023-03-18T02:21:00Z">
        <w:r w:rsidR="004E0AB2" w:rsidRPr="004E0AB2" w:rsidDel="00215521">
          <w:delText xml:space="preserve">(b) </w:delText>
        </w:r>
      </w:del>
      <w:del w:id="1281" w:author="HSY" w:date="2023-03-18T02:28:00Z">
        <w:r w:rsidR="004E0AB2" w:rsidRPr="004E0AB2" w:rsidDel="00D468B9">
          <w:delText xml:space="preserve">J2, </w:delText>
        </w:r>
      </w:del>
      <w:del w:id="1282" w:author="HSY" w:date="2023-03-18T02:21:00Z">
        <w:r w:rsidR="004E0AB2" w:rsidRPr="004E0AB2" w:rsidDel="00215521">
          <w:delText xml:space="preserve">(c) </w:delText>
        </w:r>
      </w:del>
      <w:del w:id="1283" w:author="HSY" w:date="2023-03-18T02:28:00Z">
        <w:r w:rsidR="004E0AB2" w:rsidRPr="004E0AB2" w:rsidDel="00D468B9">
          <w:delText xml:space="preserve">T1, and </w:delText>
        </w:r>
      </w:del>
      <w:del w:id="1284" w:author="HSY" w:date="2023-03-18T02:21:00Z">
        <w:r w:rsidR="004E0AB2" w:rsidRPr="004E0AB2" w:rsidDel="00215521">
          <w:delText xml:space="preserve">(d) </w:delText>
        </w:r>
      </w:del>
      <w:del w:id="1285" w:author="HSY" w:date="2023-03-18T02:28:00Z">
        <w:r w:rsidR="004E0AB2" w:rsidRPr="004E0AB2" w:rsidDel="00D468B9">
          <w:delText>T2 from</w:delText>
        </w:r>
        <w:r w:rsidR="0096668A" w:rsidDel="00D468B9">
          <w:delText xml:space="preserve"> </w:delText>
        </w:r>
        <w:r w:rsidR="004E0AB2" w:rsidRPr="004E0AB2" w:rsidDel="00D468B9">
          <w:delText>January 2017 to November 2022</w:delText>
        </w:r>
        <w:r w:rsidR="00F90690" w:rsidDel="00D468B9">
          <w:delText>.</w:delText>
        </w:r>
      </w:del>
    </w:p>
    <w:p w14:paraId="0CDB4335" w14:textId="20EE9231" w:rsidR="0096668A" w:rsidDel="005A6696" w:rsidRDefault="0096668A">
      <w:pPr>
        <w:spacing w:line="240" w:lineRule="auto"/>
        <w:jc w:val="left"/>
        <w:rPr>
          <w:ins w:id="1286" w:author="Author" w:date="2023-03-17T07:19:00Z"/>
          <w:del w:id="1287" w:author="HSY" w:date="2023-03-18T02:30:00Z"/>
          <w:rFonts w:eastAsia="Times New Roman"/>
          <w:i/>
          <w:snapToGrid w:val="0"/>
          <w:szCs w:val="22"/>
          <w:lang w:eastAsia="de-DE" w:bidi="en-US"/>
        </w:rPr>
      </w:pPr>
      <w:ins w:id="1288" w:author="Author" w:date="2023-03-17T07:19:00Z">
        <w:del w:id="1289" w:author="HSY" w:date="2023-03-18T02:30:00Z">
          <w:r w:rsidDel="005A6696">
            <w:br w:type="page"/>
          </w:r>
        </w:del>
      </w:ins>
    </w:p>
    <w:p w14:paraId="21FED69A" w14:textId="278AA4A6" w:rsidR="00B04C1B" w:rsidRDefault="00B04C1B" w:rsidP="00B04C1B">
      <w:pPr>
        <w:pStyle w:val="MDPI22heading2"/>
        <w:spacing w:before="240"/>
      </w:pPr>
      <w:r>
        <w:t>2</w:t>
      </w:r>
      <w:r w:rsidRPr="001F31D1">
        <w:t>.</w:t>
      </w:r>
      <w:r>
        <w:t>3</w:t>
      </w:r>
      <w:r w:rsidRPr="001F31D1">
        <w:t xml:space="preserve">. </w:t>
      </w:r>
      <w:r>
        <w:t>Methods</w:t>
      </w:r>
    </w:p>
    <w:p w14:paraId="068C5C1B" w14:textId="70158AA7" w:rsidR="007C6FA1" w:rsidRDefault="00C148AA" w:rsidP="007C6FA1">
      <w:pPr>
        <w:pStyle w:val="MDPI22heading2"/>
        <w:spacing w:before="240"/>
        <w:ind w:firstLine="452"/>
        <w:rPr>
          <w:i w:val="0"/>
          <w:iCs/>
        </w:rPr>
      </w:pPr>
      <w:r w:rsidRPr="00C148AA">
        <w:rPr>
          <w:i w:val="0"/>
          <w:iCs/>
        </w:rPr>
        <w:t xml:space="preserve">This section describes the data analysis </w:t>
      </w:r>
      <w:del w:id="1290" w:author="Author" w:date="2023-03-17T07:19:00Z">
        <w:r w:rsidRPr="00C148AA">
          <w:rPr>
            <w:i w:val="0"/>
            <w:iCs/>
          </w:rPr>
          <w:delText>method applied</w:delText>
        </w:r>
      </w:del>
      <w:ins w:id="1291" w:author="Author" w:date="2023-03-17T07:19:00Z">
        <w:r w:rsidRPr="00C148AA">
          <w:rPr>
            <w:i w:val="0"/>
            <w:iCs/>
          </w:rPr>
          <w:t>method</w:t>
        </w:r>
        <w:r w:rsidR="00070A04">
          <w:rPr>
            <w:i w:val="0"/>
            <w:iCs/>
          </w:rPr>
          <w:t>s</w:t>
        </w:r>
        <w:r w:rsidRPr="00C148AA">
          <w:rPr>
            <w:i w:val="0"/>
            <w:iCs/>
          </w:rPr>
          <w:t xml:space="preserve"> </w:t>
        </w:r>
        <w:r w:rsidR="00070A04">
          <w:rPr>
            <w:i w:val="0"/>
            <w:iCs/>
          </w:rPr>
          <w:t>employed</w:t>
        </w:r>
      </w:ins>
      <w:r w:rsidR="00070A04" w:rsidRPr="00C148AA">
        <w:rPr>
          <w:i w:val="0"/>
          <w:iCs/>
        </w:rPr>
        <w:t xml:space="preserve"> </w:t>
      </w:r>
      <w:r w:rsidRPr="00C148AA">
        <w:rPr>
          <w:i w:val="0"/>
          <w:iCs/>
        </w:rPr>
        <w:t xml:space="preserve">in this study. </w:t>
      </w:r>
      <w:del w:id="1292" w:author="Author" w:date="2023-03-17T07:19:00Z">
        <w:r w:rsidRPr="00C148AA">
          <w:rPr>
            <w:i w:val="0"/>
            <w:iCs/>
          </w:rPr>
          <w:delText>Beginning</w:delText>
        </w:r>
      </w:del>
      <w:ins w:id="1293" w:author="Author" w:date="2023-03-17T07:19:00Z">
        <w:r w:rsidR="00070A04">
          <w:rPr>
            <w:i w:val="0"/>
            <w:iCs/>
          </w:rPr>
          <w:t>We start</w:t>
        </w:r>
      </w:ins>
      <w:r w:rsidR="00070A04">
        <w:rPr>
          <w:i w:val="0"/>
          <w:iCs/>
        </w:rPr>
        <w:t xml:space="preserve"> </w:t>
      </w:r>
      <w:r w:rsidRPr="00C148AA">
        <w:rPr>
          <w:i w:val="0"/>
          <w:iCs/>
        </w:rPr>
        <w:t xml:space="preserve">with </w:t>
      </w:r>
      <w:del w:id="1294" w:author="Author" w:date="2023-03-17T07:19:00Z">
        <w:r w:rsidRPr="00C148AA">
          <w:rPr>
            <w:i w:val="0"/>
            <w:iCs/>
          </w:rPr>
          <w:delText>Explanatory Data Analysis including Correlation</w:delText>
        </w:r>
      </w:del>
      <w:commentRangeStart w:id="1295"/>
      <w:ins w:id="1296" w:author="Author" w:date="2023-03-17T07:19:00Z">
        <w:r w:rsidR="00F90690">
          <w:rPr>
            <w:i w:val="0"/>
            <w:iCs/>
          </w:rPr>
          <w:t>e</w:t>
        </w:r>
        <w:r w:rsidR="00F90690" w:rsidRPr="00C148AA">
          <w:rPr>
            <w:i w:val="0"/>
            <w:iCs/>
          </w:rPr>
          <w:t>xpl</w:t>
        </w:r>
        <w:r w:rsidR="00F90690">
          <w:rPr>
            <w:i w:val="0"/>
            <w:iCs/>
          </w:rPr>
          <w:t>orator</w:t>
        </w:r>
        <w:r w:rsidR="00F90690" w:rsidRPr="00C148AA">
          <w:rPr>
            <w:i w:val="0"/>
            <w:iCs/>
          </w:rPr>
          <w:t>y</w:t>
        </w:r>
        <w:commentRangeStart w:id="1297"/>
        <w:commentRangeEnd w:id="1297"/>
        <w:r w:rsidR="00F90690">
          <w:rPr>
            <w:rStyle w:val="ab"/>
            <w:rFonts w:eastAsia="SimSun"/>
            <w:i w:val="0"/>
            <w:snapToGrid/>
            <w:lang w:eastAsia="zh-CN" w:bidi="ar-SA"/>
          </w:rPr>
          <w:commentReference w:id="1297"/>
        </w:r>
        <w:r w:rsidRPr="00C148AA">
          <w:rPr>
            <w:i w:val="0"/>
            <w:iCs/>
          </w:rPr>
          <w:t xml:space="preserve"> </w:t>
        </w:r>
        <w:r w:rsidR="00F90690">
          <w:rPr>
            <w:i w:val="0"/>
            <w:iCs/>
          </w:rPr>
          <w:t>d</w:t>
        </w:r>
        <w:r w:rsidR="00F90690" w:rsidRPr="00C148AA">
          <w:rPr>
            <w:i w:val="0"/>
            <w:iCs/>
          </w:rPr>
          <w:t xml:space="preserve">ata </w:t>
        </w:r>
        <w:r w:rsidR="00F90690">
          <w:rPr>
            <w:i w:val="0"/>
            <w:iCs/>
          </w:rPr>
          <w:t>a</w:t>
        </w:r>
        <w:r w:rsidR="00F90690" w:rsidRPr="00C148AA">
          <w:rPr>
            <w:i w:val="0"/>
            <w:iCs/>
          </w:rPr>
          <w:t>nalysis</w:t>
        </w:r>
        <w:commentRangeEnd w:id="1295"/>
        <w:r w:rsidR="00F90690">
          <w:rPr>
            <w:rStyle w:val="ab"/>
            <w:rFonts w:eastAsia="SimSun"/>
            <w:i w:val="0"/>
            <w:snapToGrid/>
            <w:lang w:eastAsia="zh-CN" w:bidi="ar-SA"/>
          </w:rPr>
          <w:commentReference w:id="1295"/>
        </w:r>
        <w:r w:rsidR="00070A04">
          <w:rPr>
            <w:i w:val="0"/>
            <w:iCs/>
          </w:rPr>
          <w:t>, which</w:t>
        </w:r>
        <w:r w:rsidR="00F90690" w:rsidRPr="00C148AA">
          <w:rPr>
            <w:i w:val="0"/>
            <w:iCs/>
          </w:rPr>
          <w:t xml:space="preserve"> </w:t>
        </w:r>
        <w:r w:rsidR="00070A04" w:rsidRPr="00C148AA">
          <w:rPr>
            <w:i w:val="0"/>
            <w:iCs/>
          </w:rPr>
          <w:t>includ</w:t>
        </w:r>
        <w:r w:rsidR="00070A04">
          <w:rPr>
            <w:i w:val="0"/>
            <w:iCs/>
          </w:rPr>
          <w:t xml:space="preserve">es </w:t>
        </w:r>
        <w:r w:rsidR="00F90690">
          <w:rPr>
            <w:i w:val="0"/>
            <w:iCs/>
          </w:rPr>
          <w:t>c</w:t>
        </w:r>
        <w:r w:rsidR="00F90690" w:rsidRPr="00C148AA">
          <w:rPr>
            <w:i w:val="0"/>
            <w:iCs/>
          </w:rPr>
          <w:t>orrelation</w:t>
        </w:r>
      </w:ins>
      <w:r w:rsidR="00F90690" w:rsidRPr="00C148AA">
        <w:rPr>
          <w:i w:val="0"/>
          <w:iCs/>
        </w:rPr>
        <w:t xml:space="preserve"> </w:t>
      </w:r>
      <w:r w:rsidRPr="00C148AA">
        <w:rPr>
          <w:i w:val="0"/>
          <w:iCs/>
        </w:rPr>
        <w:t xml:space="preserve">analysis and </w:t>
      </w:r>
      <w:del w:id="1298" w:author="Author" w:date="2023-03-17T07:19:00Z">
        <w:r w:rsidRPr="00C148AA">
          <w:rPr>
            <w:i w:val="0"/>
            <w:iCs/>
          </w:rPr>
          <w:delText>Pattern Analysis based Self Organizing Map</w:delText>
        </w:r>
      </w:del>
      <w:ins w:id="1299" w:author="Author" w:date="2023-03-17T07:19:00Z">
        <w:r w:rsidR="00F90690">
          <w:rPr>
            <w:i w:val="0"/>
            <w:iCs/>
          </w:rPr>
          <w:t>p</w:t>
        </w:r>
        <w:commentRangeStart w:id="1300"/>
        <w:r w:rsidRPr="00C148AA">
          <w:rPr>
            <w:i w:val="0"/>
            <w:iCs/>
          </w:rPr>
          <w:t xml:space="preserve">attern </w:t>
        </w:r>
        <w:r w:rsidR="00F90690">
          <w:rPr>
            <w:i w:val="0"/>
            <w:iCs/>
          </w:rPr>
          <w:t>a</w:t>
        </w:r>
        <w:r w:rsidR="00F90690" w:rsidRPr="00C148AA">
          <w:rPr>
            <w:i w:val="0"/>
            <w:iCs/>
          </w:rPr>
          <w:t xml:space="preserve">nalysis </w:t>
        </w:r>
        <w:r w:rsidR="00391326">
          <w:rPr>
            <w:i w:val="0"/>
            <w:iCs/>
          </w:rPr>
          <w:t>using a</w:t>
        </w:r>
        <w:r w:rsidR="00F90690" w:rsidRPr="00C148AA">
          <w:rPr>
            <w:i w:val="0"/>
            <w:iCs/>
          </w:rPr>
          <w:t xml:space="preserve"> </w:t>
        </w:r>
        <w:r w:rsidR="00F90690">
          <w:rPr>
            <w:i w:val="0"/>
            <w:iCs/>
          </w:rPr>
          <w:t>s</w:t>
        </w:r>
        <w:r w:rsidRPr="00C148AA">
          <w:rPr>
            <w:i w:val="0"/>
            <w:iCs/>
          </w:rPr>
          <w:t>elf</w:t>
        </w:r>
        <w:r w:rsidR="00F90690">
          <w:rPr>
            <w:i w:val="0"/>
            <w:iCs/>
          </w:rPr>
          <w:t>-o</w:t>
        </w:r>
        <w:r w:rsidRPr="00C148AA">
          <w:rPr>
            <w:i w:val="0"/>
            <w:iCs/>
          </w:rPr>
          <w:t xml:space="preserve">rganizing </w:t>
        </w:r>
        <w:r w:rsidR="00F90690">
          <w:rPr>
            <w:i w:val="0"/>
            <w:iCs/>
          </w:rPr>
          <w:t>m</w:t>
        </w:r>
        <w:r w:rsidRPr="00C148AA">
          <w:rPr>
            <w:i w:val="0"/>
            <w:iCs/>
          </w:rPr>
          <w:t>ap</w:t>
        </w:r>
        <w:commentRangeEnd w:id="1300"/>
        <w:r w:rsidR="00751C57">
          <w:rPr>
            <w:i w:val="0"/>
            <w:iCs/>
          </w:rPr>
          <w:t xml:space="preserve"> (SOM)</w:t>
        </w:r>
        <w:r w:rsidR="00B34112">
          <w:rPr>
            <w:rStyle w:val="ab"/>
            <w:rFonts w:eastAsia="SimSun"/>
            <w:i w:val="0"/>
            <w:snapToGrid/>
            <w:lang w:eastAsia="zh-CN" w:bidi="ar-SA"/>
          </w:rPr>
          <w:commentReference w:id="1300"/>
        </w:r>
      </w:ins>
      <w:r w:rsidRPr="00C148AA">
        <w:rPr>
          <w:i w:val="0"/>
          <w:iCs/>
        </w:rPr>
        <w:t xml:space="preserve"> to examine the overall distribution of water quality </w:t>
      </w:r>
      <w:del w:id="1301" w:author="Author" w:date="2023-03-17T07:19:00Z">
        <w:r w:rsidRPr="00C148AA">
          <w:rPr>
            <w:i w:val="0"/>
            <w:iCs/>
          </w:rPr>
          <w:delText>items</w:delText>
        </w:r>
      </w:del>
      <w:ins w:id="1302" w:author="Author" w:date="2023-03-17T07:19:00Z">
        <w:r w:rsidR="00391326">
          <w:rPr>
            <w:i w:val="0"/>
            <w:iCs/>
          </w:rPr>
          <w:t>parameters</w:t>
        </w:r>
      </w:ins>
      <w:r w:rsidR="00391326" w:rsidRPr="00C148AA">
        <w:rPr>
          <w:i w:val="0"/>
          <w:iCs/>
        </w:rPr>
        <w:t xml:space="preserve"> </w:t>
      </w:r>
      <w:r w:rsidRPr="00C148AA">
        <w:rPr>
          <w:i w:val="0"/>
          <w:iCs/>
        </w:rPr>
        <w:t xml:space="preserve">and </w:t>
      </w:r>
      <w:ins w:id="1303" w:author="Author" w:date="2023-03-17T07:19:00Z">
        <w:r w:rsidR="00B445F1">
          <w:rPr>
            <w:i w:val="0"/>
            <w:iCs/>
          </w:rPr>
          <w:t xml:space="preserve">the </w:t>
        </w:r>
      </w:ins>
      <w:r w:rsidRPr="00C148AA">
        <w:rPr>
          <w:i w:val="0"/>
          <w:iCs/>
        </w:rPr>
        <w:t>hydraulic</w:t>
      </w:r>
      <w:del w:id="1304" w:author="Author" w:date="2023-03-17T07:19:00Z">
        <w:r w:rsidRPr="00C148AA">
          <w:rPr>
            <w:i w:val="0"/>
            <w:iCs/>
          </w:rPr>
          <w:delText xml:space="preserve">, </w:delText>
        </w:r>
      </w:del>
      <w:ins w:id="1305" w:author="Author" w:date="2023-03-17T07:19:00Z">
        <w:r w:rsidR="003653D3">
          <w:rPr>
            <w:i w:val="0"/>
            <w:iCs/>
          </w:rPr>
          <w:t>/</w:t>
        </w:r>
      </w:ins>
      <w:r w:rsidRPr="00C148AA">
        <w:rPr>
          <w:i w:val="0"/>
          <w:iCs/>
        </w:rPr>
        <w:t>hydrological variables included in the analysis data</w:t>
      </w:r>
      <w:del w:id="1306" w:author="Author" w:date="2023-03-17T07:19:00Z">
        <w:r w:rsidRPr="00C148AA">
          <w:rPr>
            <w:i w:val="0"/>
            <w:iCs/>
          </w:rPr>
          <w:delText>, we will</w:delText>
        </w:r>
      </w:del>
      <w:ins w:id="1307" w:author="Author" w:date="2023-03-17T07:19:00Z">
        <w:r w:rsidR="00B445F1">
          <w:rPr>
            <w:i w:val="0"/>
            <w:iCs/>
          </w:rPr>
          <w:t xml:space="preserve">. </w:t>
        </w:r>
        <w:del w:id="1308" w:author="HSY" w:date="2023-03-18T21:38:00Z">
          <w:r w:rsidR="00B445F1" w:rsidRPr="00C148AA" w:rsidDel="006921B8">
            <w:rPr>
              <w:i w:val="0"/>
              <w:iCs/>
            </w:rPr>
            <w:delText xml:space="preserve"> </w:delText>
          </w:r>
        </w:del>
        <w:r w:rsidR="00B445F1">
          <w:rPr>
            <w:i w:val="0"/>
            <w:iCs/>
          </w:rPr>
          <w:t>W</w:t>
        </w:r>
        <w:r w:rsidR="00B445F1" w:rsidRPr="00C148AA">
          <w:rPr>
            <w:i w:val="0"/>
            <w:iCs/>
          </w:rPr>
          <w:t xml:space="preserve">e </w:t>
        </w:r>
        <w:r w:rsidR="00B445F1">
          <w:rPr>
            <w:i w:val="0"/>
            <w:iCs/>
          </w:rPr>
          <w:t>also</w:t>
        </w:r>
      </w:ins>
      <w:r w:rsidR="00B445F1">
        <w:rPr>
          <w:i w:val="0"/>
          <w:iCs/>
        </w:rPr>
        <w:t xml:space="preserve"> </w:t>
      </w:r>
      <w:r w:rsidR="0025181A">
        <w:rPr>
          <w:i w:val="0"/>
          <w:iCs/>
        </w:rPr>
        <w:t xml:space="preserve">briefly </w:t>
      </w:r>
      <w:del w:id="1309" w:author="Author" w:date="2023-03-17T07:19:00Z">
        <w:r w:rsidRPr="00C148AA">
          <w:rPr>
            <w:i w:val="0"/>
            <w:iCs/>
          </w:rPr>
          <w:delText>explain</w:delText>
        </w:r>
      </w:del>
      <w:ins w:id="1310" w:author="Author" w:date="2023-03-17T07:19:00Z">
        <w:r w:rsidR="0025181A">
          <w:rPr>
            <w:i w:val="0"/>
            <w:iCs/>
          </w:rPr>
          <w:t>explained</w:t>
        </w:r>
      </w:ins>
      <w:r w:rsidR="00B445F1">
        <w:rPr>
          <w:i w:val="0"/>
          <w:iCs/>
        </w:rPr>
        <w:t xml:space="preserve"> </w:t>
      </w:r>
      <w:r w:rsidRPr="00C148AA">
        <w:rPr>
          <w:i w:val="0"/>
          <w:iCs/>
        </w:rPr>
        <w:t>the principles of 11 statistical machine learning algorithms used to compare predictive power for dominant algae</w:t>
      </w:r>
      <w:ins w:id="1311" w:author="Author" w:date="2023-03-17T07:19:00Z">
        <w:r w:rsidR="00B445F1">
          <w:rPr>
            <w:i w:val="0"/>
            <w:iCs/>
          </w:rPr>
          <w:t xml:space="preserve"> classificatio</w:t>
        </w:r>
        <w:r w:rsidR="00C2495E">
          <w:rPr>
            <w:i w:val="0"/>
            <w:iCs/>
          </w:rPr>
          <w:t>n</w:t>
        </w:r>
      </w:ins>
      <w:r w:rsidRPr="00C148AA">
        <w:rPr>
          <w:i w:val="0"/>
          <w:iCs/>
        </w:rPr>
        <w:t>.</w:t>
      </w:r>
    </w:p>
    <w:p w14:paraId="2E4CDB9C" w14:textId="05750C8D" w:rsidR="00C148AA" w:rsidRPr="00C148AA" w:rsidRDefault="00C148AA" w:rsidP="00872119">
      <w:pPr>
        <w:pStyle w:val="MDPI23heading3"/>
      </w:pPr>
      <w:r w:rsidRPr="00C148AA">
        <w:t xml:space="preserve">2.3.1. </w:t>
      </w:r>
      <w:del w:id="1312" w:author="Author" w:date="2023-03-17T07:19:00Z">
        <w:r w:rsidRPr="00C148AA">
          <w:delText>Explanatory</w:delText>
        </w:r>
      </w:del>
      <w:ins w:id="1313" w:author="Author" w:date="2023-03-17T07:19:00Z">
        <w:r w:rsidR="00F90690" w:rsidRPr="00C148AA">
          <w:t>Expl</w:t>
        </w:r>
        <w:r w:rsidR="00F90690">
          <w:t>oratory</w:t>
        </w:r>
      </w:ins>
      <w:r w:rsidR="00F90690">
        <w:t xml:space="preserve"> </w:t>
      </w:r>
      <w:r w:rsidRPr="00C148AA">
        <w:t>Data Analysis</w:t>
      </w:r>
    </w:p>
    <w:p w14:paraId="1406B4CB" w14:textId="77777777" w:rsidR="00171C0A" w:rsidRDefault="00C148AA" w:rsidP="00171C0A">
      <w:pPr>
        <w:pStyle w:val="MDPI31text"/>
        <w:ind w:firstLine="452"/>
        <w:rPr>
          <w:del w:id="1314" w:author="Author" w:date="2023-03-17T07:19:00Z"/>
        </w:rPr>
      </w:pPr>
      <w:r w:rsidRPr="00C148AA">
        <w:t xml:space="preserve">An </w:t>
      </w:r>
      <w:del w:id="1315" w:author="Author" w:date="2023-03-17T07:19:00Z">
        <w:r w:rsidRPr="00C148AA">
          <w:delText>explanatory</w:delText>
        </w:r>
      </w:del>
      <w:ins w:id="1316" w:author="Author" w:date="2023-03-17T07:19:00Z">
        <w:r w:rsidR="00F90690" w:rsidRPr="00C148AA">
          <w:t>expl</w:t>
        </w:r>
        <w:r w:rsidR="00F90690">
          <w:t>oratory</w:t>
        </w:r>
      </w:ins>
      <w:r w:rsidR="00F90690" w:rsidRPr="00C148AA">
        <w:t xml:space="preserve"> </w:t>
      </w:r>
      <w:r w:rsidRPr="00C148AA">
        <w:t xml:space="preserve">data analysis is performed to investigate the overall </w:t>
      </w:r>
      <w:r w:rsidR="00C07A82">
        <w:t>data’s</w:t>
      </w:r>
      <w:r w:rsidRPr="00C148AA">
        <w:t xml:space="preserve"> characteristics before analyzing the data </w:t>
      </w:r>
      <w:del w:id="1317" w:author="Author" w:date="2023-03-17T07:19:00Z">
        <w:r w:rsidRPr="00C148AA">
          <w:delText xml:space="preserve">(Cox, V. (2017)). As there is </w:delText>
        </w:r>
      </w:del>
      <w:ins w:id="1318" w:author="Author" w:date="2023-03-17T07:19:00Z">
        <w:r w:rsidR="00906845">
          <w:t>[16</w:t>
        </w:r>
        <w:proofErr w:type="gramStart"/>
        <w:r w:rsidR="00906845">
          <w:t xml:space="preserve">] </w:t>
        </w:r>
        <w:r w:rsidRPr="00C148AA">
          <w:t>.</w:t>
        </w:r>
        <w:proofErr w:type="gramEnd"/>
        <w:r w:rsidRPr="00C148AA">
          <w:t xml:space="preserve"> </w:t>
        </w:r>
        <w:r w:rsidR="00B60DBA" w:rsidRPr="00B60DBA">
          <w:t xml:space="preserve">While </w:t>
        </w:r>
      </w:ins>
      <w:r w:rsidR="00B60DBA" w:rsidRPr="00B60DBA">
        <w:t xml:space="preserve">no </w:t>
      </w:r>
      <w:del w:id="1319" w:author="Author" w:date="2023-03-17T07:19:00Z">
        <w:r w:rsidRPr="00C148AA">
          <w:delText>set</w:delText>
        </w:r>
      </w:del>
      <w:ins w:id="1320" w:author="Author" w:date="2023-03-17T07:19:00Z">
        <w:r w:rsidR="00B60DBA" w:rsidRPr="00B60DBA">
          <w:t>specific</w:t>
        </w:r>
      </w:ins>
      <w:r w:rsidR="00B60DBA" w:rsidRPr="00B60DBA">
        <w:t xml:space="preserve"> analysis method or process</w:t>
      </w:r>
      <w:del w:id="1321" w:author="Author" w:date="2023-03-17T07:19:00Z">
        <w:r w:rsidRPr="00C148AA">
          <w:delText>, different</w:delText>
        </w:r>
      </w:del>
      <w:ins w:id="1322" w:author="Author" w:date="2023-03-17T07:19:00Z">
        <w:r w:rsidR="0025181A">
          <w:t xml:space="preserve"> exists</w:t>
        </w:r>
        <w:r w:rsidR="00B60DBA" w:rsidRPr="00B60DBA">
          <w:t>,</w:t>
        </w:r>
      </w:ins>
      <w:r w:rsidR="00B60DBA" w:rsidRPr="00B60DBA">
        <w:t xml:space="preserve"> researchers may prefer different </w:t>
      </w:r>
      <w:del w:id="1323" w:author="Author" w:date="2023-03-17T07:19:00Z">
        <w:r w:rsidRPr="00C148AA">
          <w:delText xml:space="preserve">analysis </w:delText>
        </w:r>
      </w:del>
      <w:r w:rsidR="00B60DBA" w:rsidRPr="00B60DBA">
        <w:t>methods</w:t>
      </w:r>
      <w:del w:id="1324" w:author="Author" w:date="2023-03-17T07:19:00Z">
        <w:r w:rsidRPr="00C148AA">
          <w:delText xml:space="preserve">. However, generally, one </w:delText>
        </w:r>
      </w:del>
      <w:ins w:id="1325" w:author="Author" w:date="2023-03-17T07:19:00Z">
        <w:r w:rsidR="00B60DBA" w:rsidRPr="00B60DBA">
          <w:t xml:space="preserve"> depending on their objectives. Generally, the </w:t>
        </w:r>
      </w:ins>
      <w:r w:rsidR="00B60DBA" w:rsidRPr="00B60DBA">
        <w:t xml:space="preserve">first </w:t>
      </w:r>
      <w:del w:id="1326" w:author="Author" w:date="2023-03-17T07:19:00Z">
        <w:r w:rsidRPr="00C148AA">
          <w:delText>determines</w:delText>
        </w:r>
      </w:del>
      <w:ins w:id="1327" w:author="Author" w:date="2023-03-17T07:19:00Z">
        <w:r w:rsidR="00B60DBA" w:rsidRPr="00B60DBA">
          <w:t>step is to determine</w:t>
        </w:r>
      </w:ins>
      <w:r w:rsidR="00B60DBA" w:rsidRPr="00B60DBA">
        <w:t xml:space="preserve"> whether the variables included in the data are continuous </w:t>
      </w:r>
      <w:del w:id="1328" w:author="Author" w:date="2023-03-17T07:19:00Z">
        <w:r w:rsidRPr="00C148AA">
          <w:delText xml:space="preserve">variables </w:delText>
        </w:r>
      </w:del>
      <w:r w:rsidR="00B60DBA" w:rsidRPr="00B60DBA">
        <w:t>or categorical</w:t>
      </w:r>
      <w:del w:id="1329" w:author="Author" w:date="2023-03-17T07:19:00Z">
        <w:r w:rsidRPr="00C148AA">
          <w:delText xml:space="preserve"> variables. If it is a continuous variable, then the variable’s</w:delText>
        </w:r>
      </w:del>
      <w:ins w:id="1330" w:author="Author" w:date="2023-03-17T07:19:00Z">
        <w:r w:rsidR="00B60DBA" w:rsidRPr="00B60DBA">
          <w:t xml:space="preserve">. </w:t>
        </w:r>
        <w:r w:rsidR="00782AB4">
          <w:t>The</w:t>
        </w:r>
      </w:ins>
      <w:r w:rsidR="00B60DBA" w:rsidRPr="00B60DBA">
        <w:t xml:space="preserve"> mean, standard deviation, density, </w:t>
      </w:r>
      <w:del w:id="1331" w:author="Author" w:date="2023-03-17T07:19:00Z">
        <w:r w:rsidRPr="00C148AA">
          <w:delText>etc. are calculated to examine the</w:delText>
        </w:r>
      </w:del>
      <w:ins w:id="1332" w:author="Author" w:date="2023-03-17T07:19:00Z">
        <w:r w:rsidR="00B60DBA" w:rsidRPr="00B60DBA">
          <w:t>and other</w:t>
        </w:r>
      </w:ins>
      <w:r w:rsidR="00B60DBA" w:rsidRPr="00B60DBA">
        <w:t xml:space="preserve"> distributional characteristics</w:t>
      </w:r>
      <w:del w:id="1333" w:author="Author" w:date="2023-03-17T07:19:00Z">
        <w:r w:rsidRPr="00C148AA">
          <w:delText>; if it is a</w:delText>
        </w:r>
      </w:del>
      <w:ins w:id="1334" w:author="Author" w:date="2023-03-17T07:19:00Z">
        <w:r w:rsidR="00782AB4">
          <w:t xml:space="preserve"> were calculated for continuous variables</w:t>
        </w:r>
        <w:r w:rsidR="00B60DBA" w:rsidRPr="00B60DBA">
          <w:t>. For</w:t>
        </w:r>
      </w:ins>
      <w:r w:rsidR="00B60DBA" w:rsidRPr="00B60DBA">
        <w:t xml:space="preserve"> categorical </w:t>
      </w:r>
      <w:del w:id="1335" w:author="Author" w:date="2023-03-17T07:19:00Z">
        <w:r w:rsidRPr="00C148AA">
          <w:delText>variable, then</w:delText>
        </w:r>
      </w:del>
      <w:ins w:id="1336" w:author="Author" w:date="2023-03-17T07:19:00Z">
        <w:r w:rsidR="00B60DBA" w:rsidRPr="00B60DBA">
          <w:t>variables,</w:t>
        </w:r>
      </w:ins>
      <w:r w:rsidR="00B60DBA" w:rsidRPr="00B60DBA">
        <w:t xml:space="preserve"> the number of categories </w:t>
      </w:r>
      <w:del w:id="1337" w:author="Author" w:date="2023-03-17T07:19:00Z">
        <w:r w:rsidRPr="00C148AA">
          <w:delText xml:space="preserve">in the variable </w:delText>
        </w:r>
      </w:del>
      <w:r w:rsidR="00B60DBA" w:rsidRPr="00B60DBA">
        <w:t xml:space="preserve">and the number of observations for each category </w:t>
      </w:r>
      <w:del w:id="1338" w:author="Author" w:date="2023-03-17T07:19:00Z">
        <w:r w:rsidRPr="00C148AA">
          <w:delText>are</w:delText>
        </w:r>
      </w:del>
      <w:ins w:id="1339" w:author="Author" w:date="2023-03-17T07:19:00Z">
        <w:r w:rsidR="00782AB4">
          <w:t>were</w:t>
        </w:r>
      </w:ins>
      <w:r w:rsidR="00B60DBA" w:rsidRPr="00B60DBA">
        <w:t xml:space="preserve"> examined. In this study, we </w:t>
      </w:r>
      <w:del w:id="1340" w:author="Author" w:date="2023-03-17T07:19:00Z">
        <w:r w:rsidRPr="00C148AA">
          <w:delText>used Correlation Analysis to examine the</w:delText>
        </w:r>
      </w:del>
      <w:ins w:id="1341" w:author="Author" w:date="2023-03-17T07:19:00Z">
        <w:r w:rsidR="00B60DBA" w:rsidRPr="00B60DBA">
          <w:t>employed</w:t>
        </w:r>
      </w:ins>
      <w:r w:rsidR="00B60DBA" w:rsidRPr="00B60DBA">
        <w:t xml:space="preserve"> correlation </w:t>
      </w:r>
      <w:ins w:id="1342" w:author="Author" w:date="2023-03-17T07:19:00Z">
        <w:r w:rsidR="00B60DBA" w:rsidRPr="00B60DBA">
          <w:t xml:space="preserve">analysis to investigate the relationship </w:t>
        </w:r>
      </w:ins>
      <w:r w:rsidR="00B60DBA" w:rsidRPr="00B60DBA">
        <w:t xml:space="preserve">between </w:t>
      </w:r>
      <w:del w:id="1343" w:author="Author" w:date="2023-03-17T07:19:00Z">
        <w:r w:rsidRPr="00C148AA">
          <w:delText xml:space="preserve">the </w:delText>
        </w:r>
      </w:del>
      <w:r w:rsidR="00B60DBA" w:rsidRPr="00B60DBA">
        <w:t xml:space="preserve">water quality </w:t>
      </w:r>
      <w:del w:id="1344" w:author="Author" w:date="2023-03-17T07:19:00Z">
        <w:r w:rsidRPr="00C148AA">
          <w:delText>items</w:delText>
        </w:r>
      </w:del>
      <w:ins w:id="1345" w:author="Author" w:date="2023-03-17T07:19:00Z">
        <w:r w:rsidR="00B60DBA" w:rsidRPr="00B60DBA">
          <w:t>parameters</w:t>
        </w:r>
      </w:ins>
      <w:r w:rsidR="00B60DBA" w:rsidRPr="00B60DBA">
        <w:t xml:space="preserve"> and hydraulic</w:t>
      </w:r>
      <w:del w:id="1346" w:author="Author" w:date="2023-03-17T07:19:00Z">
        <w:r w:rsidRPr="00C148AA">
          <w:delText xml:space="preserve">, </w:delText>
        </w:r>
      </w:del>
      <w:ins w:id="1347" w:author="Author" w:date="2023-03-17T07:19:00Z">
        <w:r w:rsidR="003653D3">
          <w:t>/</w:t>
        </w:r>
      </w:ins>
      <w:r w:rsidR="00B60DBA" w:rsidRPr="00B60DBA">
        <w:t xml:space="preserve">hydrological </w:t>
      </w:r>
      <w:del w:id="1348" w:author="Author" w:date="2023-03-17T07:19:00Z">
        <w:r w:rsidRPr="00C148AA">
          <w:delText>variables, and Pattern Analysis based Self Organizing Map to visually reconfirm the results.</w:delText>
        </w:r>
      </w:del>
    </w:p>
    <w:p w14:paraId="6052864B" w14:textId="77777777" w:rsidR="007C6FA1" w:rsidRPr="00171C0A" w:rsidRDefault="007C6FA1" w:rsidP="00171C0A">
      <w:pPr>
        <w:pStyle w:val="MDPI31text"/>
        <w:ind w:firstLine="452"/>
        <w:rPr>
          <w:del w:id="1349" w:author="Author" w:date="2023-03-17T07:19:00Z"/>
        </w:rPr>
      </w:pPr>
    </w:p>
    <w:p w14:paraId="58F6CE13" w14:textId="77777777" w:rsidR="00171C0A" w:rsidRPr="007C6FA1" w:rsidRDefault="00171C0A" w:rsidP="00A57ADB">
      <w:pPr>
        <w:pStyle w:val="MDPI37itemize"/>
        <w:rPr>
          <w:del w:id="1350" w:author="Author" w:date="2023-03-17T07:19:00Z"/>
        </w:rPr>
      </w:pPr>
      <w:del w:id="1351" w:author="Author" w:date="2023-03-17T07:19:00Z">
        <w:r w:rsidRPr="007C6FA1">
          <w:delText xml:space="preserve">Correlation Analysis </w:delText>
        </w:r>
      </w:del>
    </w:p>
    <w:p w14:paraId="04D2D058" w14:textId="0F4C9F26" w:rsidR="00B60DBA" w:rsidRDefault="00171C0A" w:rsidP="00171C0A">
      <w:pPr>
        <w:pStyle w:val="MDPI31text"/>
        <w:ind w:firstLine="452"/>
        <w:rPr>
          <w:ins w:id="1352" w:author="Author" w:date="2023-03-17T07:19:00Z"/>
        </w:rPr>
      </w:pPr>
      <w:del w:id="1353" w:author="Author" w:date="2023-03-17T07:19:00Z">
        <w:r w:rsidRPr="00171C0A">
          <w:rPr>
            <w:bCs/>
          </w:rPr>
          <w:delText xml:space="preserve">  A correlation</w:delText>
        </w:r>
      </w:del>
      <w:ins w:id="1354" w:author="Author" w:date="2023-03-17T07:19:00Z">
        <w:r w:rsidR="00782AB4">
          <w:t>parameters</w:t>
        </w:r>
        <w:r w:rsidR="00B60DBA" w:rsidRPr="00B60DBA">
          <w:t>, and pattern</w:t>
        </w:r>
      </w:ins>
      <w:r w:rsidR="00B60DBA" w:rsidRPr="00305E0A">
        <w:t xml:space="preserve"> analysis </w:t>
      </w:r>
      <w:ins w:id="1355" w:author="Author" w:date="2023-03-17T07:19:00Z">
        <w:r w:rsidR="00B60DBA" w:rsidRPr="00B60DBA">
          <w:t>using a self-organizing map to visually confirm the results.</w:t>
        </w:r>
      </w:ins>
    </w:p>
    <w:p w14:paraId="0C264844" w14:textId="77777777" w:rsidR="007C6FA1" w:rsidRPr="00171C0A" w:rsidRDefault="007C6FA1" w:rsidP="00171C0A">
      <w:pPr>
        <w:pStyle w:val="MDPI31text"/>
        <w:ind w:firstLine="452"/>
        <w:rPr>
          <w:ins w:id="1356" w:author="Author" w:date="2023-03-17T07:19:00Z"/>
        </w:rPr>
      </w:pPr>
    </w:p>
    <w:p w14:paraId="2D8D3370" w14:textId="2BD6F471" w:rsidR="00171C0A" w:rsidRPr="007C6FA1" w:rsidRDefault="00171C0A" w:rsidP="00A57ADB">
      <w:pPr>
        <w:pStyle w:val="MDPI37itemize"/>
        <w:rPr>
          <w:ins w:id="1357" w:author="Author" w:date="2023-03-17T07:19:00Z"/>
        </w:rPr>
      </w:pPr>
      <w:ins w:id="1358" w:author="Author" w:date="2023-03-17T07:19:00Z">
        <w:r w:rsidRPr="007C6FA1">
          <w:t xml:space="preserve">Correlation Analysis </w:t>
        </w:r>
      </w:ins>
    </w:p>
    <w:p w14:paraId="1586B77E" w14:textId="4358B68A" w:rsidR="004379F7" w:rsidRDefault="00171C0A" w:rsidP="00171C0A">
      <w:pPr>
        <w:pStyle w:val="MDPI21heading1"/>
        <w:rPr>
          <w:b w:val="0"/>
          <w:bCs/>
        </w:rPr>
      </w:pPr>
      <w:ins w:id="1359" w:author="Author" w:date="2023-03-17T07:19:00Z">
        <w:r w:rsidRPr="00171C0A">
          <w:rPr>
            <w:b w:val="0"/>
            <w:bCs/>
          </w:rPr>
          <w:t xml:space="preserve">  </w:t>
        </w:r>
        <w:r w:rsidR="00571D1E">
          <w:rPr>
            <w:b w:val="0"/>
            <w:bCs/>
          </w:rPr>
          <w:t xml:space="preserve">Correlation </w:t>
        </w:r>
      </w:ins>
      <w:r w:rsidRPr="00171C0A">
        <w:rPr>
          <w:b w:val="0"/>
          <w:bCs/>
        </w:rPr>
        <w:t xml:space="preserve">is a </w:t>
      </w:r>
      <w:del w:id="1360" w:author="Author" w:date="2023-03-17T07:19:00Z">
        <w:r w:rsidRPr="00171C0A">
          <w:rPr>
            <w:b w:val="0"/>
            <w:bCs/>
          </w:rPr>
          <w:delText>representative</w:delText>
        </w:r>
      </w:del>
      <w:ins w:id="1361" w:author="Author" w:date="2023-03-17T07:19:00Z">
        <w:r w:rsidR="001D560B">
          <w:rPr>
            <w:b w:val="0"/>
            <w:bCs/>
          </w:rPr>
          <w:t>widely used</w:t>
        </w:r>
      </w:ins>
      <w:r w:rsidR="001D560B" w:rsidRPr="00171C0A">
        <w:rPr>
          <w:b w:val="0"/>
          <w:bCs/>
        </w:rPr>
        <w:t xml:space="preserve"> </w:t>
      </w:r>
      <w:r w:rsidRPr="00171C0A">
        <w:rPr>
          <w:b w:val="0"/>
          <w:bCs/>
        </w:rPr>
        <w:t xml:space="preserve">statistical analysis method for investigating the </w:t>
      </w:r>
      <w:del w:id="1362" w:author="Author" w:date="2023-03-17T07:19:00Z">
        <w:r w:rsidRPr="00171C0A">
          <w:rPr>
            <w:b w:val="0"/>
            <w:bCs/>
          </w:rPr>
          <w:delText>correlation of</w:delText>
        </w:r>
      </w:del>
      <w:ins w:id="1363" w:author="Author" w:date="2023-03-17T07:19:00Z">
        <w:r w:rsidR="001D560B">
          <w:rPr>
            <w:b w:val="0"/>
            <w:bCs/>
          </w:rPr>
          <w:t>relationships between</w:t>
        </w:r>
      </w:ins>
      <w:r w:rsidR="001D560B" w:rsidRPr="00171C0A">
        <w:rPr>
          <w:b w:val="0"/>
          <w:bCs/>
        </w:rPr>
        <w:t xml:space="preserve"> </w:t>
      </w:r>
      <w:r w:rsidRPr="00171C0A">
        <w:rPr>
          <w:b w:val="0"/>
          <w:bCs/>
        </w:rPr>
        <w:t>continuous variables in data. For this purpose, the</w:t>
      </w:r>
      <w:commentRangeStart w:id="1364"/>
      <w:r w:rsidRPr="00171C0A">
        <w:rPr>
          <w:b w:val="0"/>
          <w:bCs/>
        </w:rPr>
        <w:t xml:space="preserve"> </w:t>
      </w:r>
      <w:del w:id="1365" w:author="Author" w:date="2023-03-17T07:19:00Z">
        <w:r w:rsidRPr="00171C0A">
          <w:rPr>
            <w:b w:val="0"/>
            <w:bCs/>
          </w:rPr>
          <w:delText xml:space="preserve">correlation coefficient is calculated using the </w:delText>
        </w:r>
      </w:del>
      <w:r w:rsidRPr="00171C0A">
        <w:rPr>
          <w:b w:val="0"/>
          <w:bCs/>
        </w:rPr>
        <w:t>Pearson correlation coefficient</w:t>
      </w:r>
      <w:commentRangeEnd w:id="1364"/>
      <w:ins w:id="1366" w:author="Author" w:date="2023-03-17T07:19:00Z">
        <w:r w:rsidR="00861BB1">
          <w:rPr>
            <w:rStyle w:val="ab"/>
            <w:rFonts w:eastAsia="SimSun"/>
            <w:b w:val="0"/>
            <w:noProof/>
            <w:snapToGrid/>
            <w:lang w:eastAsia="zh-CN" w:bidi="ar-SA"/>
          </w:rPr>
          <w:commentReference w:id="1364"/>
        </w:r>
        <w:r w:rsidRPr="00171C0A">
          <w:rPr>
            <w:b w:val="0"/>
            <w:bCs/>
          </w:rPr>
          <w:t xml:space="preserve"> </w:t>
        </w:r>
        <w:r w:rsidR="00AE3E42">
          <w:rPr>
            <w:b w:val="0"/>
            <w:bCs/>
          </w:rPr>
          <w:t>w</w:t>
        </w:r>
        <w:r w:rsidRPr="00171C0A">
          <w:rPr>
            <w:b w:val="0"/>
            <w:bCs/>
          </w:rPr>
          <w:t>as</w:t>
        </w:r>
        <w:r w:rsidR="00AE3E42">
          <w:rPr>
            <w:b w:val="0"/>
            <w:bCs/>
          </w:rPr>
          <w:t xml:space="preserve"> calculated</w:t>
        </w:r>
      </w:ins>
      <w:r w:rsidR="00AE3E42">
        <w:rPr>
          <w:b w:val="0"/>
          <w:bCs/>
        </w:rPr>
        <w:t xml:space="preserve"> as</w:t>
      </w:r>
      <w:ins w:id="1367" w:author="Author" w:date="2023-03-17T07:19:00Z">
        <w:r w:rsidR="00AE3E42">
          <w:rPr>
            <w:b w:val="0"/>
            <w:bCs/>
          </w:rPr>
          <w:t xml:space="preserve"> shown</w:t>
        </w:r>
      </w:ins>
      <w:r w:rsidRPr="00171C0A">
        <w:rPr>
          <w:b w:val="0"/>
          <w:bCs/>
        </w:rPr>
        <w:t xml:space="preserve"> in Equation (1), and a significance test </w:t>
      </w:r>
      <w:del w:id="1368" w:author="Author" w:date="2023-03-17T07:19:00Z">
        <w:r w:rsidRPr="00171C0A">
          <w:rPr>
            <w:b w:val="0"/>
            <w:bCs/>
          </w:rPr>
          <w:delText>is</w:delText>
        </w:r>
      </w:del>
      <w:ins w:id="1369" w:author="Author" w:date="2023-03-17T07:19:00Z">
        <w:r w:rsidR="00571D1E">
          <w:rPr>
            <w:b w:val="0"/>
            <w:bCs/>
          </w:rPr>
          <w:t>was</w:t>
        </w:r>
      </w:ins>
      <w:r w:rsidRPr="00171C0A">
        <w:rPr>
          <w:b w:val="0"/>
          <w:bCs/>
        </w:rPr>
        <w:t xml:space="preserve"> conducted on </w:t>
      </w:r>
      <w:del w:id="1370" w:author="Author" w:date="2023-03-17T07:19:00Z">
        <w:r w:rsidRPr="00171C0A">
          <w:rPr>
            <w:b w:val="0"/>
            <w:bCs/>
          </w:rPr>
          <w:delText>it. Typically</w:delText>
        </w:r>
      </w:del>
      <w:ins w:id="1371" w:author="Author" w:date="2023-03-17T07:19:00Z">
        <w:r w:rsidR="00AE3E42">
          <w:rPr>
            <w:b w:val="0"/>
            <w:bCs/>
          </w:rPr>
          <w:t>the resulting coefficient</w:t>
        </w:r>
        <w:r w:rsidRPr="00171C0A">
          <w:rPr>
            <w:b w:val="0"/>
            <w:bCs/>
          </w:rPr>
          <w:t xml:space="preserve">. </w:t>
        </w:r>
        <w:r w:rsidR="00861BB1">
          <w:rPr>
            <w:b w:val="0"/>
            <w:bCs/>
          </w:rPr>
          <w:t>Generally</w:t>
        </w:r>
      </w:ins>
      <w:r w:rsidRPr="00171C0A">
        <w:rPr>
          <w:b w:val="0"/>
          <w:bCs/>
        </w:rPr>
        <w:t xml:space="preserve">, the validity of the analysis results can be </w:t>
      </w:r>
      <w:del w:id="1372" w:author="Author" w:date="2023-03-17T07:19:00Z">
        <w:r w:rsidRPr="00171C0A">
          <w:rPr>
            <w:b w:val="0"/>
            <w:bCs/>
          </w:rPr>
          <w:delText>proven</w:delText>
        </w:r>
      </w:del>
      <w:ins w:id="1373" w:author="Author" w:date="2023-03-17T07:19:00Z">
        <w:r w:rsidR="00861BB1">
          <w:rPr>
            <w:b w:val="0"/>
            <w:bCs/>
          </w:rPr>
          <w:t>confirmed</w:t>
        </w:r>
      </w:ins>
      <w:r w:rsidR="00861BB1" w:rsidRPr="00171C0A">
        <w:rPr>
          <w:b w:val="0"/>
          <w:bCs/>
        </w:rPr>
        <w:t xml:space="preserve"> </w:t>
      </w:r>
      <w:r w:rsidRPr="00171C0A">
        <w:rPr>
          <w:b w:val="0"/>
          <w:bCs/>
        </w:rPr>
        <w:t xml:space="preserve">only when normality is assumed to be satisfied through a normality test, such as the Shapiro-Wilk (SW) test </w:t>
      </w:r>
      <w:del w:id="1374" w:author="Author" w:date="2023-03-17T07:19:00Z">
        <w:r w:rsidRPr="00171C0A">
          <w:rPr>
            <w:b w:val="0"/>
            <w:bCs/>
          </w:rPr>
          <w:delText>(Das et al. (2016)).</w:delText>
        </w:r>
      </w:del>
      <w:ins w:id="1375" w:author="Author" w:date="2023-03-17T07:19:00Z">
        <w:r w:rsidR="006D4429">
          <w:rPr>
            <w:b w:val="0"/>
            <w:bCs/>
          </w:rPr>
          <w:t>[17].</w:t>
        </w:r>
      </w:ins>
      <w:r w:rsidRPr="00171C0A">
        <w:rPr>
          <w:b w:val="0"/>
          <w:bCs/>
        </w:rPr>
        <w:t xml:space="preserve"> However, </w:t>
      </w:r>
      <w:del w:id="1376" w:author="Author" w:date="2023-03-17T07:19:00Z">
        <w:r w:rsidRPr="00171C0A">
          <w:rPr>
            <w:b w:val="0"/>
            <w:bCs/>
          </w:rPr>
          <w:delText xml:space="preserve">a limitation of </w:delText>
        </w:r>
      </w:del>
      <w:r w:rsidRPr="00171C0A">
        <w:rPr>
          <w:b w:val="0"/>
          <w:bCs/>
        </w:rPr>
        <w:t>this method</w:t>
      </w:r>
      <w:r w:rsidR="00611666">
        <w:rPr>
          <w:b w:val="0"/>
          <w:bCs/>
        </w:rPr>
        <w:t xml:space="preserve"> </w:t>
      </w:r>
      <w:r w:rsidR="00C356F8">
        <w:rPr>
          <w:b w:val="0"/>
          <w:bCs/>
        </w:rPr>
        <w:t xml:space="preserve">is </w:t>
      </w:r>
      <w:del w:id="1377" w:author="Author" w:date="2023-03-17T07:19:00Z">
        <w:r w:rsidRPr="00171C0A">
          <w:rPr>
            <w:b w:val="0"/>
            <w:bCs/>
          </w:rPr>
          <w:delText>that</w:delText>
        </w:r>
      </w:del>
      <w:ins w:id="1378" w:author="Author" w:date="2023-03-17T07:19:00Z">
        <w:r w:rsidR="00C356F8">
          <w:rPr>
            <w:b w:val="0"/>
            <w:bCs/>
          </w:rPr>
          <w:t>limited</w:t>
        </w:r>
        <w:r w:rsidR="00611666" w:rsidRPr="00171C0A">
          <w:rPr>
            <w:b w:val="0"/>
            <w:bCs/>
          </w:rPr>
          <w:t xml:space="preserve"> </w:t>
        </w:r>
        <w:r w:rsidR="00C356F8">
          <w:rPr>
            <w:b w:val="0"/>
            <w:bCs/>
          </w:rPr>
          <w:t>because</w:t>
        </w:r>
      </w:ins>
      <w:r w:rsidRPr="00171C0A">
        <w:rPr>
          <w:b w:val="0"/>
          <w:bCs/>
        </w:rPr>
        <w:t xml:space="preserve"> it can only be applied when the </w:t>
      </w:r>
      <w:del w:id="1379" w:author="Author" w:date="2023-03-17T07:19:00Z">
        <w:r w:rsidRPr="00171C0A">
          <w:rPr>
            <w:b w:val="0"/>
            <w:bCs/>
          </w:rPr>
          <w:delText>variable has</w:delText>
        </w:r>
      </w:del>
      <w:ins w:id="1380" w:author="Author" w:date="2023-03-17T07:19:00Z">
        <w:r w:rsidRPr="00171C0A">
          <w:rPr>
            <w:b w:val="0"/>
            <w:bCs/>
          </w:rPr>
          <w:t>variable</w:t>
        </w:r>
        <w:r w:rsidR="00DE07B7">
          <w:rPr>
            <w:b w:val="0"/>
            <w:bCs/>
          </w:rPr>
          <w:t>s</w:t>
        </w:r>
        <w:r w:rsidRPr="00171C0A">
          <w:rPr>
            <w:b w:val="0"/>
            <w:bCs/>
          </w:rPr>
          <w:t xml:space="preserve"> </w:t>
        </w:r>
        <w:r w:rsidR="00DE07B7" w:rsidRPr="00171C0A">
          <w:rPr>
            <w:b w:val="0"/>
            <w:bCs/>
          </w:rPr>
          <w:t>ha</w:t>
        </w:r>
        <w:r w:rsidR="00DE07B7">
          <w:rPr>
            <w:b w:val="0"/>
            <w:bCs/>
          </w:rPr>
          <w:t>ve</w:t>
        </w:r>
      </w:ins>
      <w:r w:rsidR="00DE07B7" w:rsidRPr="00171C0A">
        <w:rPr>
          <w:b w:val="0"/>
          <w:bCs/>
        </w:rPr>
        <w:t xml:space="preserve"> </w:t>
      </w:r>
      <w:r w:rsidRPr="00171C0A">
        <w:rPr>
          <w:b w:val="0"/>
          <w:bCs/>
        </w:rPr>
        <w:t xml:space="preserve">the properties of </w:t>
      </w:r>
      <w:del w:id="1381" w:author="Author" w:date="2023-03-17T07:19:00Z">
        <w:r w:rsidRPr="00171C0A">
          <w:rPr>
            <w:b w:val="0"/>
            <w:bCs/>
          </w:rPr>
          <w:delText xml:space="preserve">a </w:delText>
        </w:r>
      </w:del>
      <w:r w:rsidRPr="00171C0A">
        <w:rPr>
          <w:b w:val="0"/>
          <w:bCs/>
        </w:rPr>
        <w:t xml:space="preserve">random </w:t>
      </w:r>
      <w:del w:id="1382" w:author="Author" w:date="2023-03-17T07:19:00Z">
        <w:r w:rsidRPr="00171C0A">
          <w:rPr>
            <w:b w:val="0"/>
            <w:bCs/>
          </w:rPr>
          <w:delText>variable</w:delText>
        </w:r>
      </w:del>
      <w:ins w:id="1383" w:author="Author" w:date="2023-03-17T07:19:00Z">
        <w:r w:rsidRPr="00171C0A">
          <w:rPr>
            <w:b w:val="0"/>
            <w:bCs/>
          </w:rPr>
          <w:t>variable</w:t>
        </w:r>
        <w:r w:rsidR="007F3769">
          <w:rPr>
            <w:b w:val="0"/>
            <w:bCs/>
          </w:rPr>
          <w:t>s</w:t>
        </w:r>
      </w:ins>
      <w:r w:rsidRPr="00171C0A">
        <w:rPr>
          <w:b w:val="0"/>
          <w:bCs/>
        </w:rPr>
        <w:t xml:space="preserve"> that </w:t>
      </w:r>
      <w:del w:id="1384" w:author="Author" w:date="2023-03-17T07:19:00Z">
        <w:r w:rsidRPr="00171C0A">
          <w:rPr>
            <w:b w:val="0"/>
            <w:bCs/>
          </w:rPr>
          <w:delText>satisfies</w:delText>
        </w:r>
      </w:del>
      <w:ins w:id="1385" w:author="Author" w:date="2023-03-17T07:19:00Z">
        <w:r w:rsidR="007F3769" w:rsidRPr="00171C0A">
          <w:rPr>
            <w:b w:val="0"/>
            <w:bCs/>
          </w:rPr>
          <w:t>satisf</w:t>
        </w:r>
        <w:r w:rsidR="007F3769">
          <w:rPr>
            <w:b w:val="0"/>
            <w:bCs/>
          </w:rPr>
          <w:t>y</w:t>
        </w:r>
      </w:ins>
      <w:r w:rsidR="007F3769" w:rsidRPr="00171C0A">
        <w:rPr>
          <w:b w:val="0"/>
          <w:bCs/>
        </w:rPr>
        <w:t xml:space="preserve"> </w:t>
      </w:r>
      <w:r w:rsidRPr="00171C0A">
        <w:rPr>
          <w:b w:val="0"/>
          <w:bCs/>
        </w:rPr>
        <w:t xml:space="preserve">independency. </w:t>
      </w:r>
      <w:del w:id="1386" w:author="Author" w:date="2023-03-17T07:19:00Z">
        <w:r w:rsidRPr="00171C0A">
          <w:rPr>
            <w:b w:val="0"/>
            <w:bCs/>
          </w:rPr>
          <w:delText>Given that</w:delText>
        </w:r>
      </w:del>
      <w:ins w:id="1387" w:author="Author" w:date="2023-03-17T07:19:00Z">
        <w:r w:rsidR="00C356F8" w:rsidRPr="00C356F8">
          <w:t xml:space="preserve"> </w:t>
        </w:r>
        <w:r w:rsidR="00C356F8" w:rsidRPr="00C356F8">
          <w:rPr>
            <w:b w:val="0"/>
            <w:bCs/>
          </w:rPr>
          <w:t>Since</w:t>
        </w:r>
      </w:ins>
      <w:r w:rsidR="00C356F8" w:rsidRPr="00C356F8">
        <w:rPr>
          <w:b w:val="0"/>
          <w:bCs/>
        </w:rPr>
        <w:t xml:space="preserve"> all measurement variables in this study are time series </w:t>
      </w:r>
      <w:del w:id="1388" w:author="Author" w:date="2023-03-17T07:19:00Z">
        <w:r w:rsidRPr="00171C0A">
          <w:rPr>
            <w:b w:val="0"/>
            <w:bCs/>
          </w:rPr>
          <w:delText>variables</w:delText>
        </w:r>
      </w:del>
      <w:ins w:id="1389" w:author="Author" w:date="2023-03-17T07:19:00Z">
        <w:r w:rsidR="00C356F8" w:rsidRPr="00C356F8">
          <w:rPr>
            <w:b w:val="0"/>
            <w:bCs/>
          </w:rPr>
          <w:t>data</w:t>
        </w:r>
      </w:ins>
      <w:r w:rsidR="00C356F8" w:rsidRPr="00C356F8">
        <w:rPr>
          <w:b w:val="0"/>
          <w:bCs/>
        </w:rPr>
        <w:t xml:space="preserve"> measured over </w:t>
      </w:r>
      <w:del w:id="1390" w:author="Author" w:date="2023-03-17T07:19:00Z">
        <w:r w:rsidRPr="00171C0A">
          <w:rPr>
            <w:b w:val="0"/>
            <w:bCs/>
          </w:rPr>
          <w:delText>time</w:delText>
        </w:r>
      </w:del>
      <w:ins w:id="1391" w:author="Author" w:date="2023-03-17T07:19:00Z">
        <w:r w:rsidR="00C356F8" w:rsidRPr="00C356F8">
          <w:rPr>
            <w:b w:val="0"/>
            <w:bCs/>
          </w:rPr>
          <w:t>a period</w:t>
        </w:r>
      </w:ins>
      <w:r w:rsidR="00C356F8" w:rsidRPr="00C356F8">
        <w:rPr>
          <w:b w:val="0"/>
          <w:bCs/>
        </w:rPr>
        <w:t xml:space="preserve"> rather than random variables that satisfy </w:t>
      </w:r>
      <w:del w:id="1392" w:author="Author" w:date="2023-03-17T07:19:00Z">
        <w:r w:rsidRPr="00171C0A">
          <w:rPr>
            <w:b w:val="0"/>
            <w:bCs/>
          </w:rPr>
          <w:delText>independency</w:delText>
        </w:r>
      </w:del>
      <w:ins w:id="1393" w:author="Author" w:date="2023-03-17T07:19:00Z">
        <w:r w:rsidR="00C356F8" w:rsidRPr="00C356F8">
          <w:rPr>
            <w:b w:val="0"/>
            <w:bCs/>
          </w:rPr>
          <w:t>independence</w:t>
        </w:r>
      </w:ins>
      <w:r w:rsidR="00C356F8" w:rsidRPr="00C356F8">
        <w:rPr>
          <w:b w:val="0"/>
          <w:bCs/>
        </w:rPr>
        <w:t xml:space="preserve">, the Jarque-Bera (JB) test method is more appropriate </w:t>
      </w:r>
      <w:del w:id="1394" w:author="Author" w:date="2023-03-17T07:19:00Z">
        <w:r w:rsidRPr="00171C0A">
          <w:rPr>
            <w:b w:val="0"/>
            <w:bCs/>
          </w:rPr>
          <w:delText>(Thadewald, T., &amp; Büning, H. (2007)).</w:delText>
        </w:r>
      </w:del>
      <w:ins w:id="1395" w:author="Author" w:date="2023-03-17T07:19:00Z">
        <w:r w:rsidR="00C356F8" w:rsidRPr="00C356F8">
          <w:rPr>
            <w:b w:val="0"/>
            <w:bCs/>
          </w:rPr>
          <w:t>[18].</w:t>
        </w:r>
      </w:ins>
    </w:p>
    <w:tbl>
      <w:tblPr>
        <w:tblW w:w="7859" w:type="dxa"/>
        <w:tblInd w:w="2608" w:type="dxa"/>
        <w:tblCellMar>
          <w:left w:w="0" w:type="dxa"/>
          <w:right w:w="0" w:type="dxa"/>
        </w:tblCellMar>
        <w:tblLook w:val="04A0" w:firstRow="1" w:lastRow="0" w:firstColumn="1" w:lastColumn="0" w:noHBand="0" w:noVBand="1"/>
      </w:tblPr>
      <w:tblGrid>
        <w:gridCol w:w="7428"/>
        <w:gridCol w:w="431"/>
      </w:tblGrid>
      <w:tr w:rsidR="00CB413E" w:rsidRPr="00FA02A8" w14:paraId="51A93CA4" w14:textId="77777777" w:rsidTr="00093642">
        <w:tc>
          <w:tcPr>
            <w:tcW w:w="7428" w:type="dxa"/>
          </w:tcPr>
          <w:p w14:paraId="003EDE91" w14:textId="1928514F" w:rsidR="00CB413E" w:rsidRPr="00B21073" w:rsidRDefault="00CB413E" w:rsidP="00B21073">
            <w:pPr>
              <w:pStyle w:val="MDPI39equation"/>
            </w:pPr>
            <w:r w:rsidRPr="00B21073">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m:t>
                  </m:r>
                </m:num>
                <m:den>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oMath>
            <w:r w:rsidRPr="00B21073">
              <w:t xml:space="preserve">   </w:t>
            </w:r>
          </w:p>
        </w:tc>
        <w:tc>
          <w:tcPr>
            <w:tcW w:w="431" w:type="dxa"/>
            <w:vAlign w:val="center"/>
          </w:tcPr>
          <w:p w14:paraId="06ED1E1F" w14:textId="77777777" w:rsidR="00CB413E" w:rsidRPr="00B21073" w:rsidRDefault="00CB413E" w:rsidP="00B21073">
            <w:pPr>
              <w:pStyle w:val="MDPI3aequationnumber"/>
            </w:pPr>
            <w:r w:rsidRPr="00B21073">
              <w:t>(1)</w:t>
            </w:r>
          </w:p>
        </w:tc>
      </w:tr>
    </w:tbl>
    <w:p w14:paraId="1A09C080" w14:textId="77777777" w:rsidR="00B21073" w:rsidRDefault="00B21073" w:rsidP="00BC655B">
      <w:pPr>
        <w:pStyle w:val="MDPI31text"/>
      </w:pPr>
    </w:p>
    <w:p w14:paraId="5C1FD693" w14:textId="4173E43D" w:rsidR="00BC655B" w:rsidRDefault="00BC655B" w:rsidP="00BC655B">
      <w:pPr>
        <w:pStyle w:val="MDPI31text"/>
      </w:pPr>
      <w:r>
        <w:t xml:space="preserve">However, most environment-related measurement variables </w:t>
      </w:r>
      <w:del w:id="1396" w:author="Author" w:date="2023-03-17T07:19:00Z">
        <w:r>
          <w:delText>usually</w:delText>
        </w:r>
      </w:del>
      <w:ins w:id="1397" w:author="Author" w:date="2023-03-17T07:19:00Z">
        <w:r w:rsidR="00E36AC2">
          <w:t>typically</w:t>
        </w:r>
      </w:ins>
      <w:r w:rsidR="00E36AC2">
        <w:t xml:space="preserve"> </w:t>
      </w:r>
      <w:r>
        <w:t xml:space="preserve">do not satisfy normality and </w:t>
      </w:r>
      <w:del w:id="1398" w:author="Author" w:date="2023-03-17T07:19:00Z">
        <w:r>
          <w:delText>have considerable fluctuations. As a result</w:delText>
        </w:r>
      </w:del>
      <w:commentRangeStart w:id="1399"/>
      <w:ins w:id="1400" w:author="Author" w:date="2023-03-17T07:19:00Z">
        <w:r w:rsidR="000667E4">
          <w:t>fluctuate considerably</w:t>
        </w:r>
        <w:commentRangeEnd w:id="1399"/>
        <w:r w:rsidR="000667E4">
          <w:rPr>
            <w:rStyle w:val="ab"/>
            <w:rFonts w:eastAsia="SimSun"/>
            <w:noProof/>
            <w:snapToGrid/>
            <w:lang w:eastAsia="zh-CN" w:bidi="ar-SA"/>
          </w:rPr>
          <w:commentReference w:id="1399"/>
        </w:r>
        <w:r>
          <w:t xml:space="preserve">. </w:t>
        </w:r>
        <w:r w:rsidR="00E36AC2">
          <w:t>Consequently</w:t>
        </w:r>
      </w:ins>
      <w:r>
        <w:t>, the</w:t>
      </w:r>
      <w:r w:rsidR="00E36AC2">
        <w:t xml:space="preserve"> </w:t>
      </w:r>
      <w:commentRangeStart w:id="1401"/>
      <w:ins w:id="1402" w:author="Author" w:date="2023-03-17T07:19:00Z">
        <w:r w:rsidR="00E36AC2">
          <w:t>analysis</w:t>
        </w:r>
        <w:r>
          <w:t xml:space="preserve"> </w:t>
        </w:r>
      </w:ins>
      <w:r>
        <w:t xml:space="preserve">results </w:t>
      </w:r>
      <w:commentRangeEnd w:id="1401"/>
      <w:r w:rsidR="003772D6">
        <w:rPr>
          <w:rStyle w:val="ab"/>
          <w:rFonts w:eastAsia="SimSun"/>
          <w:noProof/>
          <w:snapToGrid/>
          <w:lang w:eastAsia="zh-CN" w:bidi="ar-SA"/>
        </w:rPr>
        <w:commentReference w:id="1401"/>
      </w:r>
      <w:r>
        <w:t>lose reliability i</w:t>
      </w:r>
      <w:r w:rsidR="003772D6">
        <w:t>f</w:t>
      </w:r>
      <w:r>
        <w:t xml:space="preserve"> </w:t>
      </w:r>
      <w:del w:id="1403" w:author="Author" w:date="2023-03-17T07:19:00Z">
        <w:r>
          <w:delText xml:space="preserve">the analysis is </w:delText>
        </w:r>
      </w:del>
      <w:r>
        <w:t xml:space="preserve">conducted using a Pearson correlation coefficient for data with such variables. Therefore, we </w:t>
      </w:r>
      <w:del w:id="1404" w:author="Author" w:date="2023-03-17T07:19:00Z">
        <w:r>
          <w:delText>conducted</w:delText>
        </w:r>
      </w:del>
      <w:ins w:id="1405" w:author="Author" w:date="2023-03-17T07:19:00Z">
        <w:r w:rsidR="003772D6">
          <w:t>performed</w:t>
        </w:r>
      </w:ins>
      <w:r w:rsidR="003772D6">
        <w:t xml:space="preserve"> </w:t>
      </w:r>
      <w:r>
        <w:t xml:space="preserve">the correlation analysis using the Spearman correlation coefficient, a non-parametric method that </w:t>
      </w:r>
      <w:del w:id="1406" w:author="Author" w:date="2023-03-17T07:19:00Z">
        <w:r>
          <w:delText>can analyze</w:delText>
        </w:r>
      </w:del>
      <w:ins w:id="1407" w:author="Author" w:date="2023-03-17T07:19:00Z">
        <w:r w:rsidR="003772D6">
          <w:t>analyzes</w:t>
        </w:r>
      </w:ins>
      <w:r>
        <w:t xml:space="preserve"> correlation </w:t>
      </w:r>
      <w:del w:id="1408" w:author="Author" w:date="2023-03-17T07:19:00Z">
        <w:r>
          <w:delText>using rank</w:delText>
        </w:r>
      </w:del>
      <w:ins w:id="1409" w:author="Author" w:date="2023-03-17T07:19:00Z">
        <w:r w:rsidR="003772D6">
          <w:t xml:space="preserve">based on </w:t>
        </w:r>
        <w:r>
          <w:t>rank</w:t>
        </w:r>
        <w:r w:rsidR="003772D6">
          <w:t>s</w:t>
        </w:r>
      </w:ins>
      <w:r>
        <w:t xml:space="preserve">, as expressed in Equation (2).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B21073" w:rsidRPr="00FA02A8" w14:paraId="18BBF979" w14:textId="77777777" w:rsidTr="00093642">
        <w:tc>
          <w:tcPr>
            <w:tcW w:w="7428" w:type="dxa"/>
          </w:tcPr>
          <w:p w14:paraId="046DAD64" w14:textId="2A8D2E3A" w:rsidR="00B21073" w:rsidRPr="00B21073" w:rsidRDefault="0065392E" w:rsidP="00B21073">
            <w:pPr>
              <w:pStyle w:val="MDPI39equation"/>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=1-</m:t>
                </m:r>
                <m:f>
                  <m:fPr>
                    <m:ctrlPr>
                      <w:rPr>
                        <w:rFonts w:ascii="Cambria Math" w:hAnsi="Cambria Math"/>
                      </w:rPr>
                    </m:ctrlPr>
                  </m:fPr>
                  <m:num>
                    <m:r>
                      <m:rPr>
                        <m:sty m:val="p"/>
                      </m:rPr>
                      <w:rPr>
                        <w:rFonts w:ascii="Cambria Math" w:hAnsi="Cambria Math"/>
                      </w:rPr>
                      <m:t>6</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e>
                          <m:sup>
                            <m:r>
                              <m:rPr>
                                <m:sty m:val="p"/>
                              </m:rPr>
                              <w:rPr>
                                <w:rFonts w:ascii="Cambria Math" w:hAnsi="Cambria Math"/>
                              </w:rPr>
                              <m:t>2</m:t>
                            </m:r>
                          </m:sup>
                        </m:sSup>
                      </m:e>
                    </m:nary>
                  </m:num>
                  <m:den>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-1)</m:t>
                    </m:r>
                  </m:den>
                </m:f>
                <m:r>
                  <m:rPr>
                    <m:sty m:val="p"/>
                  </m:rPr>
                  <w:rPr>
                    <w:rFonts w:ascii="Cambria Math" w:hAnsi="Cambria Math"/>
                  </w:rPr>
                  <m:t>, 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m:oMathPara>
          </w:p>
        </w:tc>
        <w:tc>
          <w:tcPr>
            <w:tcW w:w="431" w:type="dxa"/>
            <w:vAlign w:val="center"/>
          </w:tcPr>
          <w:p w14:paraId="7EA19AC8" w14:textId="7D52C5D9" w:rsidR="00B21073" w:rsidRPr="00B21073" w:rsidRDefault="00B21073" w:rsidP="00B21073">
            <w:pPr>
              <w:pStyle w:val="MDPI3aequationnumber"/>
            </w:pPr>
            <w:r w:rsidRPr="00B21073">
              <w:t>(2)</w:t>
            </w:r>
          </w:p>
        </w:tc>
      </w:tr>
    </w:tbl>
    <w:p w14:paraId="4B049F60" w14:textId="77777777" w:rsidR="00BC655B" w:rsidRDefault="00BC655B" w:rsidP="00BC655B">
      <w:pPr>
        <w:pStyle w:val="MDPI31text"/>
      </w:pPr>
    </w:p>
    <w:p w14:paraId="1607C916" w14:textId="77777777" w:rsidR="00BC655B" w:rsidRDefault="00BC655B" w:rsidP="00CB413E">
      <w:pPr>
        <w:pStyle w:val="MDPI3aequationnumber"/>
        <w:rPr>
          <w:del w:id="1410" w:author="Author" w:date="2023-03-17T07:19:00Z"/>
        </w:rPr>
      </w:pPr>
      <w:del w:id="1411" w:author="Author" w:date="2023-03-17T07:19:00Z">
        <w:r>
          <w:delText xml:space="preserve">             </w:delText>
        </w:r>
      </w:del>
    </w:p>
    <w:p w14:paraId="43BA0B10" w14:textId="77777777" w:rsidR="00BC655B" w:rsidRDefault="00BC655B" w:rsidP="00BC655B">
      <w:pPr>
        <w:pStyle w:val="MDPI31text"/>
        <w:rPr>
          <w:del w:id="1412" w:author="Author" w:date="2023-03-17T07:19:00Z"/>
        </w:rPr>
      </w:pPr>
    </w:p>
    <w:p w14:paraId="10E35250" w14:textId="534735E2" w:rsidR="00F3433D" w:rsidRPr="00F3433D" w:rsidRDefault="00F3433D" w:rsidP="00A57ADB">
      <w:pPr>
        <w:pStyle w:val="MDPI37itemize"/>
      </w:pPr>
      <w:r w:rsidRPr="00F3433D">
        <w:t>Pattern Analysis</w:t>
      </w:r>
      <w:del w:id="1413" w:author="Author" w:date="2023-03-17T07:19:00Z">
        <w:r w:rsidR="004E0AB2">
          <w:delText>-</w:delText>
        </w:r>
        <w:r w:rsidRPr="00F3433D">
          <w:delText>based</w:delText>
        </w:r>
      </w:del>
      <w:ins w:id="1414" w:author="Author" w:date="2023-03-17T07:19:00Z">
        <w:r w:rsidR="002F6A90">
          <w:t xml:space="preserve"> </w:t>
        </w:r>
        <w:r w:rsidR="00B235BF">
          <w:t>using</w:t>
        </w:r>
      </w:ins>
      <w:r w:rsidR="002F6A90">
        <w:t xml:space="preserve"> </w:t>
      </w:r>
      <w:r w:rsidRPr="00F3433D">
        <w:t>Self</w:t>
      </w:r>
      <w:r w:rsidR="004E0AB2">
        <w:t>-</w:t>
      </w:r>
      <w:r w:rsidRPr="00F3433D">
        <w:t>Organizing Map</w:t>
      </w:r>
    </w:p>
    <w:p w14:paraId="60FB0FD2" w14:textId="72C0224D" w:rsidR="00EE46F9" w:rsidRDefault="00F3433D" w:rsidP="00F3433D">
      <w:pPr>
        <w:pStyle w:val="MDPI31text"/>
        <w:ind w:firstLine="452"/>
        <w:rPr>
          <w:rPrChange w:id="1415" w:author="Author" w:date="2023-03-17T07:19:00Z">
            <w:rPr>
              <w:b/>
            </w:rPr>
          </w:rPrChange>
        </w:rPr>
      </w:pPr>
      <w:r w:rsidRPr="00F3433D">
        <w:t xml:space="preserve">A self-organizing map is an artificial neural network technique that simultaneously performs dimension reduction and clustering </w:t>
      </w:r>
      <w:del w:id="1416" w:author="Author" w:date="2023-03-17T07:19:00Z">
        <w:r w:rsidRPr="00F3433D">
          <w:delText>(Kohonen, T. (1990)). When using</w:delText>
        </w:r>
      </w:del>
      <w:ins w:id="1417" w:author="Author" w:date="2023-03-17T07:19:00Z">
        <w:r w:rsidR="00270815">
          <w:t>[19].</w:t>
        </w:r>
        <w:r w:rsidRPr="00F3433D">
          <w:t xml:space="preserve"> </w:t>
        </w:r>
        <w:r w:rsidR="006F40AA" w:rsidRPr="006F40AA">
          <w:t>With</w:t>
        </w:r>
      </w:ins>
      <w:r w:rsidR="006F40AA" w:rsidRPr="006F40AA">
        <w:t xml:space="preserve"> this technique, </w:t>
      </w:r>
      <w:del w:id="1418" w:author="Author" w:date="2023-03-17T07:19:00Z">
        <w:r w:rsidRPr="00F3433D">
          <w:delText>many</w:delText>
        </w:r>
      </w:del>
      <w:ins w:id="1419" w:author="Author" w:date="2023-03-17T07:19:00Z">
        <w:r w:rsidR="006F40AA" w:rsidRPr="006F40AA">
          <w:t>numerous</w:t>
        </w:r>
      </w:ins>
      <w:r w:rsidR="006F40AA" w:rsidRPr="006F40AA">
        <w:t xml:space="preserve"> nodes </w:t>
      </w:r>
      <w:del w:id="1420" w:author="Author" w:date="2023-03-17T07:19:00Z">
        <w:r w:rsidRPr="00F3433D">
          <w:delText xml:space="preserve">contained </w:delText>
        </w:r>
      </w:del>
      <w:r w:rsidR="006F40AA" w:rsidRPr="006F40AA">
        <w:t>in</w:t>
      </w:r>
      <w:del w:id="1421" w:author="Author" w:date="2023-03-17T07:19:00Z">
        <w:r w:rsidRPr="00F3433D">
          <w:delText xml:space="preserve"> the</w:delText>
        </w:r>
      </w:del>
      <w:r w:rsidR="006F40AA" w:rsidRPr="006F40AA">
        <w:t xml:space="preserve"> high-dimensional data are clustered through competition</w:t>
      </w:r>
      <w:del w:id="1422" w:author="Author" w:date="2023-03-17T07:19:00Z">
        <w:r w:rsidRPr="00F3433D">
          <w:delText>, and based</w:delText>
        </w:r>
      </w:del>
      <w:ins w:id="1423" w:author="Author" w:date="2023-03-17T07:19:00Z">
        <w:r w:rsidR="006F40AA" w:rsidRPr="006F40AA">
          <w:t>. Based</w:t>
        </w:r>
      </w:ins>
      <w:r w:rsidR="006F40AA" w:rsidRPr="006F40AA">
        <w:t xml:space="preserve"> on the winning node that emerges </w:t>
      </w:r>
      <w:del w:id="1424" w:author="Author" w:date="2023-03-17T07:19:00Z">
        <w:r w:rsidRPr="00F3433D">
          <w:delText>through</w:delText>
        </w:r>
      </w:del>
      <w:ins w:id="1425" w:author="Author" w:date="2023-03-17T07:19:00Z">
        <w:r w:rsidR="006F40AA" w:rsidRPr="006F40AA">
          <w:t>from this</w:t>
        </w:r>
      </w:ins>
      <w:r w:rsidR="006F40AA" w:rsidRPr="006F40AA">
        <w:t xml:space="preserve"> competition, the learning results that preserve similarity as much as possible in the reduced dimensions are obtained. This principle is illustrated in </w:t>
      </w:r>
      <w:del w:id="1426" w:author="Author" w:date="2023-03-17T07:19:00Z">
        <w:r w:rsidRPr="00F3433D">
          <w:delText>Fig.</w:delText>
        </w:r>
      </w:del>
      <w:ins w:id="1427" w:author="Author" w:date="2023-03-17T07:19:00Z">
        <w:r w:rsidR="006F40AA" w:rsidRPr="006F40AA">
          <w:t>Figure</w:t>
        </w:r>
      </w:ins>
      <w:r w:rsidR="006F40AA" w:rsidRPr="006F40AA">
        <w:t xml:space="preserve"> 4.</w:t>
      </w:r>
    </w:p>
    <w:p w14:paraId="1D1DEFFD" w14:textId="77777777" w:rsidR="009E7FF3" w:rsidRDefault="009E7FF3" w:rsidP="00F3433D">
      <w:pPr>
        <w:pStyle w:val="MDPI31text"/>
        <w:ind w:firstLine="452"/>
        <w:rPr>
          <w:ins w:id="1428" w:author="Author" w:date="2023-03-17T07:19:00Z"/>
          <w:b/>
        </w:rPr>
      </w:pP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F3433D" w14:paraId="064632B5" w14:textId="77777777" w:rsidTr="00B1321B">
        <w:trPr>
          <w:trHeight w:val="2810"/>
          <w:jc w:val="right"/>
        </w:trPr>
        <w:tc>
          <w:tcPr>
            <w:tcW w:w="8278" w:type="dxa"/>
            <w:tcBorders>
              <w:top w:val="nil"/>
              <w:left w:val="nil"/>
              <w:bottom w:val="nil"/>
              <w:right w:val="nil"/>
            </w:tcBorders>
            <w:vAlign w:val="center"/>
          </w:tcPr>
          <w:p w14:paraId="01326B2C" w14:textId="77777777" w:rsidR="00F3433D" w:rsidRDefault="00F3433D" w:rsidP="00B1321B">
            <w:pPr>
              <w:pStyle w:val="MDPI52figure"/>
              <w:jc w:val="right"/>
            </w:pPr>
            <w:r>
              <w:rPr>
                <w:noProof/>
                <w:lang w:eastAsia="ko-KR" w:bidi="ar-SA"/>
              </w:rPr>
              <w:drawing>
                <wp:inline distT="0" distB="0" distL="0" distR="0" wp14:anchorId="6E908CFD" wp14:editId="3A7DC464">
                  <wp:extent cx="4587367" cy="2003552"/>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1033" name="이미지"/>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7367" cy="2003552"/>
                          </a:xfrm>
                          <a:prstGeom prst="rect">
                            <a:avLst/>
                          </a:prstGeom>
                        </pic:spPr>
                      </pic:pic>
                    </a:graphicData>
                  </a:graphic>
                </wp:inline>
              </w:drawing>
            </w:r>
          </w:p>
        </w:tc>
      </w:tr>
    </w:tbl>
    <w:p w14:paraId="4E13F450" w14:textId="4FF0E479" w:rsidR="00F3433D" w:rsidRDefault="00F3433D" w:rsidP="00B1321B">
      <w:pPr>
        <w:pStyle w:val="MDPI51figurecaption"/>
      </w:pPr>
      <w:r w:rsidRPr="00B1321B">
        <w:rPr>
          <w:b/>
          <w:bCs/>
        </w:rPr>
        <w:t xml:space="preserve"> Fig</w:t>
      </w:r>
      <w:r w:rsidR="00B1321B" w:rsidRPr="00B1321B">
        <w:rPr>
          <w:b/>
          <w:bCs/>
        </w:rPr>
        <w:t>ure</w:t>
      </w:r>
      <w:r w:rsidRPr="00B1321B">
        <w:rPr>
          <w:b/>
          <w:bCs/>
        </w:rPr>
        <w:t xml:space="preserve"> 4.</w:t>
      </w:r>
      <w:r>
        <w:t xml:space="preserve"> </w:t>
      </w:r>
      <w:del w:id="1429" w:author="Author" w:date="2023-03-17T07:19:00Z">
        <w:r>
          <w:delText>Self Organizing Map</w:delText>
        </w:r>
      </w:del>
      <w:ins w:id="1430" w:author="Author" w:date="2023-03-17T07:19:00Z">
        <w:r>
          <w:t>S</w:t>
        </w:r>
        <w:r w:rsidR="009E7FF3">
          <w:t>chematic diagram of a self-or</w:t>
        </w:r>
        <w:r>
          <w:t xml:space="preserve">ganizing </w:t>
        </w:r>
        <w:r w:rsidR="009E7FF3">
          <w:t>map.</w:t>
        </w:r>
      </w:ins>
    </w:p>
    <w:p w14:paraId="1D2FBEEF" w14:textId="40B3832E" w:rsidR="00B1321B" w:rsidRDefault="00B1321B" w:rsidP="00B1321B">
      <w:pPr>
        <w:pStyle w:val="MDPI31text"/>
      </w:pPr>
      <w:del w:id="1431" w:author="Author" w:date="2023-03-17T07:19:00Z">
        <w:r>
          <w:delText>Through this</w:delText>
        </w:r>
      </w:del>
      <w:ins w:id="1432" w:author="Author" w:date="2023-03-17T07:19:00Z">
        <w:r w:rsidR="003A0FED">
          <w:t>This</w:t>
        </w:r>
      </w:ins>
      <w:r>
        <w:t xml:space="preserve"> process</w:t>
      </w:r>
      <w:del w:id="1433" w:author="Author" w:date="2023-03-17T07:19:00Z">
        <w:r>
          <w:delText>,</w:delText>
        </w:r>
      </w:del>
      <w:ins w:id="1434" w:author="Author" w:date="2023-03-17T07:19:00Z">
        <w:r w:rsidR="003A0FED">
          <w:t xml:space="preserve"> repeats</w:t>
        </w:r>
      </w:ins>
      <w:r>
        <w:t xml:space="preserve"> the algorithm shown in Equation (3)</w:t>
      </w:r>
      <w:del w:id="1435" w:author="Author" w:date="2023-03-17T07:19:00Z">
        <w:r>
          <w:delText xml:space="preserve"> is repeated</w:delText>
        </w:r>
      </w:del>
      <w:r>
        <w:t xml:space="preserve"> until convergence, and the </w:t>
      </w:r>
      <m:oMath>
        <m:r>
          <m:rPr>
            <m:sty m:val="p"/>
          </m:rPr>
          <w:rPr>
            <w:rFonts w:ascii="Cambria Math" w:hAnsi="Cambria Math"/>
          </w:rPr>
          <m:t>j</m:t>
        </m:r>
      </m:oMath>
      <w:r>
        <w:t xml:space="preserve">th lattice vector at time </w:t>
      </w:r>
      <m:oMath>
        <m:r>
          <m:rPr>
            <m:sty m:val="p"/>
          </m:rPr>
          <w:rPr>
            <w:rFonts w:ascii="Cambria Math" w:hAnsi="Cambria Math"/>
          </w:rPr>
          <m:t>t</m:t>
        </m:r>
      </m:oMath>
      <w:r>
        <w:t xml:space="preserve"> is updated.</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B1321B" w:rsidRPr="00FA02A8" w14:paraId="50C39D62" w14:textId="77777777" w:rsidTr="00093642">
        <w:tc>
          <w:tcPr>
            <w:tcW w:w="7428" w:type="dxa"/>
          </w:tcPr>
          <w:p w14:paraId="48B09A1C" w14:textId="0596E0AF" w:rsidR="00B1321B" w:rsidRPr="00B21073" w:rsidRDefault="0065392E" w:rsidP="00093642">
            <w:pPr>
              <w:pStyle w:val="MDPI39equation"/>
            </w:p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t+1</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η</m:t>
                  </m:r>
                </m:e>
                <m:sub>
                  <m:r>
                    <m:rPr>
                      <m:sty m:val="p"/>
                    </m:rPr>
                    <w:rPr>
                      <w:rFonts w:ascii="Cambria Math" w:hAnsi="Cambria Math"/>
                    </w:rPr>
                    <m:t>t</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x</m:t>
                      </m:r>
                    </m:sub>
                  </m:sSub>
                </m:e>
                <m:sup>
                  <m:r>
                    <m:rPr>
                      <m:sty m:val="p"/>
                    </m:rPr>
                    <w:rPr>
                      <w:rFonts w:ascii="Cambria Math" w:hAnsi="Cambria Math"/>
                    </w:rPr>
                    <m:t>j,t</m:t>
                  </m:r>
                </m:sup>
              </m:sSup>
              <m:r>
                <m:rPr>
                  <m:sty m:val="p"/>
                </m:rPr>
                <w:rPr>
                  <w:rFonts w:ascii="Cambria Math" w:hAnsi="Cambria Math"/>
                </w:rPr>
                <m:t>(x-</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oMath>
            <w:r w:rsidR="00B1321B">
              <w:rPr>
                <w:rFonts w:ascii="Times New Roman" w:hAnsi="Times New Roman"/>
              </w:rPr>
              <w:t xml:space="preserve">              </w:t>
            </w:r>
          </w:p>
        </w:tc>
        <w:tc>
          <w:tcPr>
            <w:tcW w:w="431" w:type="dxa"/>
            <w:vAlign w:val="center"/>
          </w:tcPr>
          <w:p w14:paraId="3A14F339" w14:textId="27664A95" w:rsidR="00B1321B" w:rsidRPr="00B21073" w:rsidRDefault="00B1321B" w:rsidP="00093642">
            <w:pPr>
              <w:pStyle w:val="MDPI3aequationnumber"/>
            </w:pPr>
            <w:r w:rsidRPr="00B21073">
              <w:t>(</w:t>
            </w:r>
            <w:r>
              <w:t>3</w:t>
            </w:r>
            <w:r w:rsidRPr="00B21073">
              <w:t>)</w:t>
            </w:r>
          </w:p>
        </w:tc>
      </w:tr>
    </w:tbl>
    <w:p w14:paraId="179C2819" w14:textId="77777777" w:rsidR="00AD4E93" w:rsidRDefault="00AD4E93" w:rsidP="00B1321B">
      <w:pPr>
        <w:pStyle w:val="MDPI31text"/>
      </w:pPr>
    </w:p>
    <w:p w14:paraId="439889A4" w14:textId="41BC601D" w:rsidR="00B1321B" w:rsidRDefault="00B1321B" w:rsidP="00B1321B">
      <w:pPr>
        <w:pStyle w:val="MDPI31text"/>
      </w:pPr>
      <w:r>
        <w:t>In</w:t>
      </w:r>
      <w:r w:rsidR="00581E73">
        <w:t xml:space="preserve"> </w:t>
      </w:r>
      <w:ins w:id="1436" w:author="Author" w:date="2023-03-17T07:19:00Z">
        <w:r w:rsidR="00581E73">
          <w:t>the above</w:t>
        </w:r>
        <w:r>
          <w:t xml:space="preserve"> </w:t>
        </w:r>
      </w:ins>
      <w:r>
        <w:t>Equation (3</w:t>
      </w:r>
      <w:del w:id="1437" w:author="Author" w:date="2023-03-17T07:19:00Z">
        <w:r>
          <w:delText>) above,</w:delText>
        </w:r>
      </w:del>
      <w:ins w:id="1438" w:author="Author" w:date="2023-03-17T07:19:00Z">
        <w:r>
          <w:t>),</w:t>
        </w:r>
      </w:ins>
      <w:r>
        <w:t xml:space="preserve"> η is a learning rate parameter that reduces the learning rate to prevent overfitting, and λ is a parameter that makes the neighborhood size larger for the winning node and smaller for the distant nodes. </w:t>
      </w:r>
    </w:p>
    <w:p w14:paraId="57C008C0" w14:textId="0BE7F1DE" w:rsidR="00B37DCE" w:rsidRPr="00DC2ED1" w:rsidRDefault="00B1321B" w:rsidP="00B37DCE">
      <w:pPr>
        <w:pStyle w:val="MDPI31text"/>
      </w:pPr>
      <w:r w:rsidRPr="00DC2ED1">
        <w:t xml:space="preserve">  Through self-organizing maps, Jung et al. (2020) performed a pattern analysis based on the water quality </w:t>
      </w:r>
      <w:del w:id="1439" w:author="Author" w:date="2023-03-17T07:19:00Z">
        <w:r w:rsidRPr="00DC2ED1">
          <w:delText>items</w:delText>
        </w:r>
      </w:del>
      <w:ins w:id="1440" w:author="Author" w:date="2023-03-17T07:19:00Z">
        <w:r w:rsidR="003A5E95">
          <w:t>parameters</w:t>
        </w:r>
      </w:ins>
      <w:r w:rsidR="003A5E95" w:rsidRPr="00DC2ED1">
        <w:t xml:space="preserve"> </w:t>
      </w:r>
      <w:r w:rsidRPr="00DC2ED1">
        <w:t xml:space="preserve">measured at 28 </w:t>
      </w:r>
      <w:r w:rsidR="007B4C01">
        <w:t>sampling</w:t>
      </w:r>
      <w:r w:rsidR="00594565">
        <w:t xml:space="preserve"> </w:t>
      </w:r>
      <w:r w:rsidRPr="00DC2ED1">
        <w:t xml:space="preserve">sites in the </w:t>
      </w:r>
      <w:proofErr w:type="spellStart"/>
      <w:r w:rsidRPr="00DC2ED1">
        <w:t>Nakdong</w:t>
      </w:r>
      <w:proofErr w:type="spellEnd"/>
      <w:r w:rsidRPr="00DC2ED1">
        <w:t xml:space="preserve"> River system in South Korea</w:t>
      </w:r>
      <w:del w:id="1441" w:author="Author" w:date="2023-03-17T07:19:00Z">
        <w:r w:rsidRPr="00DC2ED1">
          <w:delText>. Using</w:delText>
        </w:r>
      </w:del>
      <w:ins w:id="1442" w:author="Author" w:date="2023-03-17T07:19:00Z">
        <w:r w:rsidR="00270815">
          <w:t xml:space="preserve"> [20]</w:t>
        </w:r>
        <w:r w:rsidRPr="00DC2ED1">
          <w:t xml:space="preserve">. </w:t>
        </w:r>
        <w:r w:rsidR="003A5E95" w:rsidRPr="003A5E95">
          <w:t>They used</w:t>
        </w:r>
      </w:ins>
      <w:r w:rsidR="003A5E95" w:rsidRPr="003A5E95">
        <w:t xml:space="preserve"> a grading process through </w:t>
      </w:r>
      <w:del w:id="1443" w:author="Author" w:date="2023-03-17T07:19:00Z">
        <w:r w:rsidRPr="00DC2ED1">
          <w:delText xml:space="preserve">a </w:delText>
        </w:r>
      </w:del>
      <w:r w:rsidR="003A5E95" w:rsidRPr="003A5E95">
        <w:t>cluster analysis according to the characteristics of each site</w:t>
      </w:r>
      <w:del w:id="1444" w:author="Author" w:date="2023-03-17T07:19:00Z">
        <w:r w:rsidRPr="00DC2ED1">
          <w:delText>, they evaluated</w:delText>
        </w:r>
      </w:del>
      <w:ins w:id="1445" w:author="Author" w:date="2023-03-17T07:19:00Z">
        <w:r w:rsidR="003A5E95" w:rsidRPr="003A5E95">
          <w:t xml:space="preserve"> to determine</w:t>
        </w:r>
      </w:ins>
      <w:r w:rsidR="003A5E95" w:rsidRPr="003A5E95">
        <w:t xml:space="preserve"> which branches should be prioritized for management and proposed policies based on </w:t>
      </w:r>
      <w:del w:id="1446" w:author="Author" w:date="2023-03-17T07:19:00Z">
        <w:r w:rsidRPr="00DC2ED1">
          <w:delText>this.</w:delText>
        </w:r>
      </w:del>
      <w:ins w:id="1447" w:author="Author" w:date="2023-03-17T07:19:00Z">
        <w:r w:rsidR="003A5E95" w:rsidRPr="003A5E95">
          <w:t>these findings.</w:t>
        </w:r>
      </w:ins>
      <w:r w:rsidR="003A5E95" w:rsidRPr="003A5E95">
        <w:t xml:space="preserve"> In this study, we performed a pattern analysis on 17 measurement variables </w:t>
      </w:r>
      <w:del w:id="1448" w:author="Author" w:date="2023-03-17T07:19:00Z">
        <w:r w:rsidRPr="00DC2ED1">
          <w:delText>through</w:delText>
        </w:r>
      </w:del>
      <w:ins w:id="1449" w:author="Author" w:date="2023-03-17T07:19:00Z">
        <w:r w:rsidR="003A5E95" w:rsidRPr="003A5E95">
          <w:t>using</w:t>
        </w:r>
      </w:ins>
      <w:r w:rsidR="003A5E95" w:rsidRPr="003A5E95">
        <w:t xml:space="preserve"> this method</w:t>
      </w:r>
      <w:del w:id="1450" w:author="Author" w:date="2023-03-17T07:19:00Z">
        <w:r w:rsidRPr="00DC2ED1">
          <w:delText>,</w:delText>
        </w:r>
      </w:del>
      <w:r w:rsidR="003A5E95" w:rsidRPr="003A5E95">
        <w:t xml:space="preserve"> and identified </w:t>
      </w:r>
      <w:del w:id="1451" w:author="Author" w:date="2023-03-17T07:19:00Z">
        <w:r w:rsidRPr="00DC2ED1">
          <w:delText xml:space="preserve">the </w:delText>
        </w:r>
      </w:del>
      <w:r w:rsidR="003A5E95" w:rsidRPr="003A5E95">
        <w:t>correlations between the measurement variables.</w:t>
      </w:r>
      <w:del w:id="1452" w:author="Author" w:date="2023-03-17T07:19:00Z">
        <w:r w:rsidRPr="00DC2ED1">
          <w:delText xml:space="preserve">    </w:delText>
        </w:r>
      </w:del>
    </w:p>
    <w:p w14:paraId="6F516A09" w14:textId="77777777" w:rsidR="00B1321B" w:rsidRPr="00DC2ED1" w:rsidRDefault="00B1321B" w:rsidP="00DC2ED1">
      <w:pPr>
        <w:pStyle w:val="MDPI23heading3"/>
      </w:pPr>
      <w:r w:rsidRPr="00DC2ED1">
        <w:t>2.3.2. Statistical Machine Learning algorithm for dominant algae classification</w:t>
      </w:r>
    </w:p>
    <w:p w14:paraId="215DCA77" w14:textId="5C369874" w:rsidR="00B1321B" w:rsidRDefault="00B1321B" w:rsidP="00DC2ED1">
      <w:pPr>
        <w:pStyle w:val="MDPI31text"/>
      </w:pPr>
      <w:r>
        <w:t xml:space="preserve">We compared the performance of 11 statistical machine learning algorithms for classifying the dominant algae at each </w:t>
      </w:r>
      <w:r w:rsidR="009A0408">
        <w:t>survey</w:t>
      </w:r>
      <w:r w:rsidR="006C77C3">
        <w:t xml:space="preserve"> site</w:t>
      </w:r>
      <w:r>
        <w:t xml:space="preserve">. Detailed explanations of the principles of the applied algorithms can be found in </w:t>
      </w:r>
      <w:del w:id="1453" w:author="Author" w:date="2023-03-17T07:19:00Z">
        <w:r>
          <w:delText>James et al. (2013) and Sugiyama, M. (2015).</w:delText>
        </w:r>
      </w:del>
      <w:ins w:id="1454" w:author="Author" w:date="2023-03-17T07:19:00Z">
        <w:r w:rsidR="003A0FED">
          <w:t xml:space="preserve">the </w:t>
        </w:r>
        <w:r w:rsidR="008A1063">
          <w:t>literature</w:t>
        </w:r>
        <w:r w:rsidR="001C746D">
          <w:t xml:space="preserve"> </w:t>
        </w:r>
        <w:r w:rsidR="008A1063">
          <w:t>[21-22]</w:t>
        </w:r>
        <w:r>
          <w:t>.</w:t>
        </w:r>
      </w:ins>
    </w:p>
    <w:p w14:paraId="4B06CAB3" w14:textId="77777777" w:rsidR="00B37DCE" w:rsidRDefault="00B37DCE" w:rsidP="00DC2ED1">
      <w:pPr>
        <w:pStyle w:val="MDPI31text"/>
      </w:pPr>
    </w:p>
    <w:p w14:paraId="6E4D0F13" w14:textId="5C79037E" w:rsidR="00B37DCE" w:rsidRDefault="00DC2ED1" w:rsidP="00A57ADB">
      <w:pPr>
        <w:pStyle w:val="MDPI37itemize"/>
        <w:numPr>
          <w:ilvl w:val="0"/>
          <w:numId w:val="24"/>
        </w:numPr>
      </w:pPr>
      <w:r>
        <w:t xml:space="preserve">Decision </w:t>
      </w:r>
      <w:proofErr w:type="gramStart"/>
      <w:r>
        <w:t>Tree(</w:t>
      </w:r>
      <w:proofErr w:type="gramEnd"/>
      <w:r>
        <w:t>DT)</w:t>
      </w:r>
    </w:p>
    <w:p w14:paraId="0B07E2B7" w14:textId="67AC67F4" w:rsidR="00DC2ED1" w:rsidRDefault="00DC2ED1" w:rsidP="00B37DCE">
      <w:pPr>
        <w:pStyle w:val="MDPI31text"/>
      </w:pPr>
      <w:r>
        <w:t xml:space="preserve">  A decision tree is a method for creating a decision model with a tree-like structure. </w:t>
      </w:r>
      <w:r w:rsidRPr="00D4245F">
        <w:rPr>
          <w:color w:val="000000" w:themeColor="text1"/>
          <w:highlight w:val="cyan"/>
          <w:rPrChange w:id="1455" w:author="HSY" w:date="2023-03-17T23:55:00Z">
            <w:rPr>
              <w:color w:val="0070C0"/>
            </w:rPr>
          </w:rPrChange>
        </w:rPr>
        <w:t>It typically involves the growing step, the pruning step, the optimal tree model selection step, and the testing step.</w:t>
      </w:r>
      <w:r w:rsidRPr="00D4245F">
        <w:rPr>
          <w:color w:val="000000" w:themeColor="text1"/>
          <w:rPrChange w:id="1456" w:author="HSY" w:date="2023-03-17T23:55:00Z">
            <w:rPr/>
          </w:rPrChange>
        </w:rPr>
        <w:t xml:space="preserve"> </w:t>
      </w:r>
      <w:del w:id="1457" w:author="Author" w:date="2023-03-17T07:19:00Z">
        <w:r>
          <w:delText>When reviewing the</w:delText>
        </w:r>
      </w:del>
      <w:ins w:id="1458" w:author="Author" w:date="2023-03-17T07:19:00Z">
        <w:r w:rsidR="00ED0C42">
          <w:t>The</w:t>
        </w:r>
      </w:ins>
      <w:r w:rsidR="00ED0C42">
        <w:t xml:space="preserve"> impurity of nodes </w:t>
      </w:r>
      <w:ins w:id="1459" w:author="Author" w:date="2023-03-17T07:19:00Z">
        <w:r w:rsidR="00ED0C42">
          <w:t xml:space="preserve">is reviewed </w:t>
        </w:r>
      </w:ins>
      <w:r w:rsidR="00ED0C42">
        <w:t>to</w:t>
      </w:r>
      <w:r w:rsidR="00F35E4E" w:rsidRPr="00F35E4E">
        <w:t xml:space="preserve"> select the optimal separation criteria for pruning</w:t>
      </w:r>
      <w:del w:id="1460" w:author="Author" w:date="2023-03-17T07:19:00Z">
        <w:r>
          <w:delText>, mean</w:delText>
        </w:r>
      </w:del>
      <w:ins w:id="1461" w:author="Author" w:date="2023-03-17T07:19:00Z">
        <w:r w:rsidR="00F35E4E" w:rsidRPr="00F35E4E">
          <w:t xml:space="preserve">. </w:t>
        </w:r>
        <w:r w:rsidR="00B004D3" w:rsidRPr="00B004D3">
          <w:t>Mean</w:t>
        </w:r>
      </w:ins>
      <w:r w:rsidR="00B004D3" w:rsidRPr="00B004D3">
        <w:t xml:space="preserve"> squared error</w:t>
      </w:r>
      <w:ins w:id="1462" w:author="Author" w:date="2023-03-17T07:19:00Z">
        <w:r w:rsidR="00B004D3" w:rsidRPr="00B004D3">
          <w:t>,</w:t>
        </w:r>
      </w:ins>
      <w:r w:rsidR="00B004D3" w:rsidRPr="00B004D3">
        <w:t xml:space="preserve"> such as Equation (4</w:t>
      </w:r>
      <w:del w:id="1463" w:author="Author" w:date="2023-03-17T07:19:00Z">
        <w:r>
          <w:delText>)</w:delText>
        </w:r>
      </w:del>
      <w:ins w:id="1464" w:author="Author" w:date="2023-03-17T07:19:00Z">
        <w:r w:rsidR="00B004D3" w:rsidRPr="00B004D3">
          <w:t>),</w:t>
        </w:r>
      </w:ins>
      <w:r w:rsidR="00B004D3" w:rsidRPr="00B004D3">
        <w:t xml:space="preserve"> is used for regression, and the Gini coefficient</w:t>
      </w:r>
      <w:ins w:id="1465" w:author="Author" w:date="2023-03-17T07:19:00Z">
        <w:r w:rsidR="00B004D3" w:rsidRPr="00B004D3">
          <w:t>,</w:t>
        </w:r>
      </w:ins>
      <w:r w:rsidR="00B004D3" w:rsidRPr="00B004D3">
        <w:t xml:space="preserve"> such as Equation (5</w:t>
      </w:r>
      <w:del w:id="1466" w:author="Author" w:date="2023-03-17T07:19:00Z">
        <w:r>
          <w:delText>)</w:delText>
        </w:r>
      </w:del>
      <w:ins w:id="1467" w:author="Author" w:date="2023-03-17T07:19:00Z">
        <w:r w:rsidR="00B004D3" w:rsidRPr="00B004D3">
          <w:t>),</w:t>
        </w:r>
      </w:ins>
      <w:r w:rsidR="00B004D3" w:rsidRPr="00B004D3">
        <w:t xml:space="preserve"> or entropy coefficient</w:t>
      </w:r>
      <w:ins w:id="1468" w:author="Author" w:date="2023-03-17T07:19:00Z">
        <w:r w:rsidR="00B004D3" w:rsidRPr="00B004D3">
          <w:t>,</w:t>
        </w:r>
      </w:ins>
      <w:r w:rsidR="00B004D3" w:rsidRPr="00B004D3">
        <w:t xml:space="preserve"> such as Equation (6</w:t>
      </w:r>
      <w:del w:id="1469" w:author="Author" w:date="2023-03-17T07:19:00Z">
        <w:r>
          <w:delText>)</w:delText>
        </w:r>
      </w:del>
      <w:ins w:id="1470" w:author="Author" w:date="2023-03-17T07:19:00Z">
        <w:r w:rsidR="00B004D3" w:rsidRPr="00B004D3">
          <w:t>),</w:t>
        </w:r>
      </w:ins>
      <w:r w:rsidR="00B004D3" w:rsidRPr="00B004D3">
        <w:t xml:space="preserve"> is used for classification. </w:t>
      </w:r>
      <w:r>
        <w:t>Compared to other algorithms, decision trees are visually simple</w:t>
      </w:r>
      <w:del w:id="1471" w:author="Author" w:date="2023-03-17T07:19:00Z">
        <w:r>
          <w:delText>,</w:delText>
        </w:r>
      </w:del>
      <w:r>
        <w:t xml:space="preserve"> and it is relatively easy to interpret </w:t>
      </w:r>
      <w:del w:id="1472" w:author="Author" w:date="2023-03-17T07:19:00Z">
        <w:r>
          <w:delText xml:space="preserve">the created model(Park et al. (2019)). </w:delText>
        </w:r>
        <w:r>
          <w:rPr>
            <w:color w:val="0070C0"/>
          </w:rPr>
          <w:delText>Because of this,</w:delText>
        </w:r>
      </w:del>
      <w:ins w:id="1473" w:author="Author" w:date="2023-03-17T07:19:00Z">
        <w:r w:rsidR="008A1063">
          <w:t>[23].</w:t>
        </w:r>
        <w:r>
          <w:t xml:space="preserve"> </w:t>
        </w:r>
        <w:r w:rsidR="00B2658A" w:rsidRPr="00B2658A">
          <w:t>This makes</w:t>
        </w:r>
      </w:ins>
      <w:r w:rsidR="00B2658A" w:rsidRPr="00B2658A">
        <w:rPr>
          <w:rPrChange w:id="1474" w:author="Author" w:date="2023-03-17T07:19:00Z">
            <w:rPr>
              <w:color w:val="0070C0"/>
            </w:rPr>
          </w:rPrChange>
        </w:rPr>
        <w:t xml:space="preserve"> it </w:t>
      </w:r>
      <w:del w:id="1475" w:author="Author" w:date="2023-03-17T07:19:00Z">
        <w:r>
          <w:rPr>
            <w:color w:val="0070C0"/>
          </w:rPr>
          <w:delText>is easy</w:delText>
        </w:r>
      </w:del>
      <w:ins w:id="1476" w:author="Author" w:date="2023-03-17T07:19:00Z">
        <w:r w:rsidR="00B2658A" w:rsidRPr="00B2658A">
          <w:t>easier</w:t>
        </w:r>
      </w:ins>
      <w:r w:rsidR="00B2658A" w:rsidRPr="00B2658A">
        <w:rPr>
          <w:rPrChange w:id="1477" w:author="Author" w:date="2023-03-17T07:19:00Z">
            <w:rPr>
              <w:color w:val="0070C0"/>
            </w:rPr>
          </w:rPrChange>
        </w:rPr>
        <w:t xml:space="preserve"> to identify which variables were </w:t>
      </w:r>
      <w:del w:id="1478" w:author="Author" w:date="2023-03-17T07:19:00Z">
        <w:r>
          <w:rPr>
            <w:color w:val="0070C0"/>
          </w:rPr>
          <w:delText>set</w:delText>
        </w:r>
      </w:del>
      <w:ins w:id="1479" w:author="Author" w:date="2023-03-17T07:19:00Z">
        <w:r w:rsidR="00B2658A" w:rsidRPr="00B2658A">
          <w:t>used</w:t>
        </w:r>
      </w:ins>
      <w:r w:rsidR="00B2658A" w:rsidRPr="00B2658A">
        <w:rPr>
          <w:rPrChange w:id="1480" w:author="Author" w:date="2023-03-17T07:19:00Z">
            <w:rPr>
              <w:color w:val="0070C0"/>
            </w:rPr>
          </w:rPrChange>
        </w:rPr>
        <w:t xml:space="preserve"> as the main criteria when predicting the dominant algae.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B37DCE" w:rsidRPr="00FA02A8" w14:paraId="30664366" w14:textId="77777777" w:rsidTr="00093642">
        <w:tc>
          <w:tcPr>
            <w:tcW w:w="7428" w:type="dxa"/>
          </w:tcPr>
          <w:p w14:paraId="37A29863" w14:textId="2F7199AB" w:rsidR="00B37DCE" w:rsidRPr="00B21073" w:rsidRDefault="00B37DCE" w:rsidP="00093642">
            <w:pPr>
              <w:pStyle w:val="MDPI39equation"/>
            </w:pPr>
            <m:oMath>
              <m:r>
                <m:rPr>
                  <m:sty m:val="p"/>
                </m:rPr>
                <w:rPr>
                  <w:rFonts w:ascii="Cambria Math" w:hAnsi="Cambria Math"/>
                </w:rPr>
                <m:t>MSE(t)=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den>
              </m:f>
              <m:nary>
                <m:naryPr>
                  <m:chr m:val="∑"/>
                  <m:limLoc m:val="undOvr"/>
                  <m:ctrlPr>
                    <w:rPr>
                      <w:rFonts w:ascii="Cambria Math" w:hAnsi="Cambria Math"/>
                    </w:rPr>
                  </m:ctrlPr>
                </m:naryPr>
                <m:sub>
                  <m:r>
                    <m:rPr>
                      <m:sty m:val="p"/>
                    </m:rPr>
                    <w:rPr>
                      <w:rFonts w:ascii="Cambria Math" w:hAnsi="Cambria Math"/>
                    </w:rPr>
                    <m:t>i=1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w:r>
              <w:rPr>
                <w:rFonts w:ascii="Times New Roman" w:hAnsi="Times New Roman"/>
              </w:rPr>
              <w:t xml:space="preserve">              </w:t>
            </w:r>
          </w:p>
        </w:tc>
        <w:tc>
          <w:tcPr>
            <w:tcW w:w="431" w:type="dxa"/>
            <w:vAlign w:val="center"/>
          </w:tcPr>
          <w:p w14:paraId="73BCE33B" w14:textId="7334141D" w:rsidR="00B37DCE" w:rsidRPr="00B21073" w:rsidRDefault="00B37DCE" w:rsidP="00093642">
            <w:pPr>
              <w:pStyle w:val="MDPI3aequationnumber"/>
            </w:pPr>
            <w:r w:rsidRPr="00B21073">
              <w:t>(</w:t>
            </w:r>
            <w:r>
              <w:t>4</w:t>
            </w:r>
            <w:r w:rsidRPr="00B21073">
              <w:t>)</w:t>
            </w:r>
          </w:p>
        </w:tc>
      </w:tr>
      <w:tr w:rsidR="00B37DCE" w:rsidRPr="00FA02A8" w14:paraId="1E3E44ED" w14:textId="77777777" w:rsidTr="00B37DCE">
        <w:tc>
          <w:tcPr>
            <w:tcW w:w="7428" w:type="dxa"/>
          </w:tcPr>
          <w:p w14:paraId="4F3DDB85" w14:textId="06516EAC" w:rsidR="00B37DCE" w:rsidRPr="00B37DCE" w:rsidRDefault="00B37DCE" w:rsidP="00093642">
            <w:pPr>
              <w:pStyle w:val="MDPI39equation"/>
              <w:rPr>
                <w:rFonts w:ascii="Cambria Math" w:hAnsi="Cambria Math"/>
                <w:oMath/>
              </w:rPr>
            </w:pPr>
            <m:oMathPara>
              <m:oMath>
                <m:r>
                  <m:rPr>
                    <m:sty m:val="p"/>
                  </m:rPr>
                  <w:rPr>
                    <w:rFonts w:ascii="Cambria Math" w:hAnsi="Cambria Math"/>
                  </w:rPr>
                  <m:t>Gini(t)=1-</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sup>
                        <m:r>
                          <m:rPr>
                            <m:sty m:val="p"/>
                          </m:rPr>
                          <w:rPr>
                            <w:rFonts w:ascii="Cambria Math" w:hAnsi="Cambria Math"/>
                          </w:rPr>
                          <m:t>2</m:t>
                        </m:r>
                      </m:sup>
                    </m:sSup>
                  </m:e>
                </m:nary>
                <m:r>
                  <m:rPr>
                    <m:sty m:val="p"/>
                  </m:rPr>
                  <w:rPr>
                    <w:rFonts w:ascii="Cambria Math" w:hAnsi="Cambria Math"/>
                  </w:rPr>
                  <m:t xml:space="preserve">(t)           </m:t>
                </m:r>
              </m:oMath>
            </m:oMathPara>
          </w:p>
        </w:tc>
        <w:tc>
          <w:tcPr>
            <w:tcW w:w="431" w:type="dxa"/>
            <w:vAlign w:val="center"/>
          </w:tcPr>
          <w:p w14:paraId="131B6D56" w14:textId="070CC350" w:rsidR="00B37DCE" w:rsidRPr="00B21073" w:rsidRDefault="00B37DCE" w:rsidP="00093642">
            <w:pPr>
              <w:pStyle w:val="MDPI3aequationnumber"/>
            </w:pPr>
            <w:r w:rsidRPr="00B21073">
              <w:t>(</w:t>
            </w:r>
            <w:r>
              <w:t>5</w:t>
            </w:r>
            <w:r w:rsidRPr="00B21073">
              <w:t>)</w:t>
            </w:r>
          </w:p>
        </w:tc>
      </w:tr>
      <w:tr w:rsidR="00B37DCE" w:rsidRPr="00FA02A8" w14:paraId="742CDBA1" w14:textId="77777777" w:rsidTr="00B37DCE">
        <w:tc>
          <w:tcPr>
            <w:tcW w:w="7428" w:type="dxa"/>
          </w:tcPr>
          <w:p w14:paraId="6FEF7CF0" w14:textId="185C4B0C" w:rsidR="00B37DCE" w:rsidRPr="00B37DCE" w:rsidRDefault="00B37DCE" w:rsidP="00093642">
            <w:pPr>
              <w:pStyle w:val="MDPI39equation"/>
              <w:rPr>
                <w:rFonts w:ascii="Cambria Math" w:hAnsi="Cambria Math"/>
                <w:oMath/>
              </w:rPr>
            </w:pPr>
            <m:oMathPara>
              <m:oMath>
                <m:r>
                  <m:rPr>
                    <m:sty m:val="p"/>
                  </m:rPr>
                  <w:rPr>
                    <w:rFonts w:ascii="Cambria Math" w:hAnsi="Cambria Math"/>
                  </w:rPr>
                  <w:lastRenderedPageBreak/>
                  <m:t>Entropy(t)=-</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(t)</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(t)        </m:t>
                </m:r>
              </m:oMath>
            </m:oMathPara>
          </w:p>
        </w:tc>
        <w:tc>
          <w:tcPr>
            <w:tcW w:w="431" w:type="dxa"/>
            <w:vAlign w:val="center"/>
          </w:tcPr>
          <w:p w14:paraId="5198F647" w14:textId="07EE7215" w:rsidR="00B37DCE" w:rsidRPr="00B21073" w:rsidRDefault="00B37DCE" w:rsidP="00093642">
            <w:pPr>
              <w:pStyle w:val="MDPI3aequationnumber"/>
            </w:pPr>
            <w:r w:rsidRPr="00B21073">
              <w:t>(</w:t>
            </w:r>
            <w:r>
              <w:t>6</w:t>
            </w:r>
            <w:r w:rsidRPr="00B21073">
              <w:t>)</w:t>
            </w:r>
          </w:p>
        </w:tc>
      </w:tr>
    </w:tbl>
    <w:p w14:paraId="286BB407" w14:textId="77777777" w:rsidR="00B37DCE" w:rsidRDefault="00B37DCE" w:rsidP="00B37DCE">
      <w:pPr>
        <w:pStyle w:val="MDPI31text"/>
        <w:ind w:left="0" w:firstLine="0"/>
      </w:pPr>
    </w:p>
    <w:p w14:paraId="410EC6F1" w14:textId="29AA1715" w:rsidR="00B37DCE" w:rsidRDefault="00B37DCE" w:rsidP="00A57ADB">
      <w:pPr>
        <w:pStyle w:val="MDPI37itemize"/>
      </w:pPr>
      <w:r w:rsidRPr="00B37DCE">
        <w:t xml:space="preserve">Bagging </w:t>
      </w:r>
      <w:r w:rsidR="00AD4E93">
        <w:t>Method</w:t>
      </w:r>
    </w:p>
    <w:p w14:paraId="5DD7DA71" w14:textId="589D1031" w:rsidR="00B37DCE" w:rsidRDefault="00B37DCE" w:rsidP="00B37DCE">
      <w:pPr>
        <w:pStyle w:val="MDPI31text"/>
      </w:pPr>
      <w:r>
        <w:t xml:space="preserve"> Bagging </w:t>
      </w:r>
      <w:del w:id="1481" w:author="Author" w:date="2023-03-17T07:19:00Z">
        <w:r>
          <w:delText>uses the</w:delText>
        </w:r>
      </w:del>
      <w:ins w:id="1482" w:author="Author" w:date="2023-03-17T07:19:00Z">
        <w:r w:rsidR="00E27FA4">
          <w:t>involves</w:t>
        </w:r>
      </w:ins>
      <w:r>
        <w:t xml:space="preserve"> sampling with replacement method, which allows observations extracted from the analysis data to be re-extracted</w:t>
      </w:r>
      <w:del w:id="1483" w:author="Author" w:date="2023-03-17T07:19:00Z">
        <w:r>
          <w:delText>,</w:delText>
        </w:r>
      </w:del>
      <w:r>
        <w:t xml:space="preserve"> to extract multiple samples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t>) for the analysis, creates multiple decision tree models (</w:t>
      </w:r>
      <m:oMath>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t>) based on these, and then averages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t>
        </m:r>
        <m:f>
          <m:fPr>
            <m:ctrlPr>
              <w:rPr>
                <w:rFonts w:ascii="Cambria Math" w:hAnsi="Cambria Math"/>
              </w:rPr>
            </m:ctrlPr>
          </m:fPr>
          <m:num>
            <m:r>
              <m:rPr>
                <m:sty m:val="p"/>
              </m:rPr>
              <w:rPr>
                <w:rFonts w:ascii="Cambria Math" w:hAnsi="Cambria Math"/>
              </w:rPr>
              <m:t>1</m:t>
            </m:r>
          </m:num>
          <m:den>
            <m:r>
              <m:rPr>
                <m:sty m:val="p"/>
              </m:rPr>
              <w:rPr>
                <w:rFonts w:ascii="Cambria Math" w:hAnsi="Cambria Math"/>
              </w:rPr>
              <m:t>B</m:t>
            </m:r>
          </m:den>
        </m:f>
        <m:nary>
          <m:naryPr>
            <m:chr m:val="∑"/>
            <m:limLoc m:val="undOvr"/>
            <m:ctrlPr>
              <w:rPr>
                <w:rFonts w:ascii="Cambria Math" w:hAnsi="Cambria Math"/>
              </w:rPr>
            </m:ctrlPr>
          </m:naryPr>
          <m:sub>
            <m:r>
              <m:rPr>
                <m:sty m:val="p"/>
              </m:rPr>
              <w:rPr>
                <w:rFonts w:ascii="Cambria Math" w:hAnsi="Cambria Math"/>
              </w:rPr>
              <m:t>b=1</m:t>
            </m:r>
          </m:sub>
          <m:sup>
            <m:r>
              <m:rPr>
                <m:sty m:val="p"/>
              </m:rPr>
              <w:rPr>
                <w:rFonts w:ascii="Cambria Math" w:hAnsi="Cambria Math"/>
              </w:rPr>
              <m:t>B</m:t>
            </m:r>
          </m:sup>
          <m:e>
            <m:r>
              <w:rPr>
                <w:rFonts w:ascii="Cambria Math" w:hAnsi="Cambria Math"/>
              </w:rPr>
              <m:t>φ</m:t>
            </m:r>
          </m:e>
        </m:nary>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t>) the prediction results obtained through this or performs multiple voting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(x)=Mode </m:t>
        </m:r>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t xml:space="preserve">) based on the classification results to derive the </w:t>
      </w:r>
      <w:del w:id="1484" w:author="Author" w:date="2023-03-17T07:19:00Z">
        <w:r>
          <w:delText xml:space="preserve">final </w:delText>
        </w:r>
      </w:del>
      <w:r>
        <w:t xml:space="preserve">conclusion. </w:t>
      </w:r>
      <w:r w:rsidR="00C07A82">
        <w:t>“</w:t>
      </w:r>
      <w:r>
        <w:t>Mode</w:t>
      </w:r>
      <w:r w:rsidR="00C07A82">
        <w:t>”</w:t>
      </w:r>
      <w:r>
        <w:t xml:space="preserve"> refers to the value with the highest frequency. </w:t>
      </w:r>
      <w:del w:id="1485" w:author="Author" w:date="2023-03-17T07:19:00Z">
        <w:r>
          <w:delText>Using the</w:delText>
        </w:r>
      </w:del>
      <w:ins w:id="1486" w:author="Author" w:date="2023-03-17T07:19:00Z">
        <w:r w:rsidR="00E74A9F" w:rsidRPr="00E74A9F">
          <w:t>The</w:t>
        </w:r>
      </w:ins>
      <w:r w:rsidR="00E74A9F" w:rsidRPr="00E74A9F">
        <w:t xml:space="preserve"> bagging technique </w:t>
      </w:r>
      <w:del w:id="1487" w:author="Author" w:date="2023-03-17T07:19:00Z">
        <w:r>
          <w:delText xml:space="preserve">can </w:delText>
        </w:r>
      </w:del>
      <w:r w:rsidR="00E74A9F" w:rsidRPr="00E74A9F">
        <w:t xml:space="preserve">greatly </w:t>
      </w:r>
      <w:del w:id="1488" w:author="Author" w:date="2023-03-17T07:19:00Z">
        <w:r>
          <w:delText>reduce</w:delText>
        </w:r>
      </w:del>
      <w:ins w:id="1489" w:author="Author" w:date="2023-03-17T07:19:00Z">
        <w:r w:rsidR="00E74A9F" w:rsidRPr="00E74A9F">
          <w:t>reduces</w:t>
        </w:r>
      </w:ins>
      <w:r w:rsidR="00E74A9F" w:rsidRPr="00E74A9F">
        <w:t xml:space="preserve"> the variance of the created model compared to creating a decision tree model once</w:t>
      </w:r>
      <w:del w:id="1490" w:author="Author" w:date="2023-03-17T07:19:00Z">
        <w:r>
          <w:delText xml:space="preserve"> (Han, S. W. (2016) and Hwang, S. Y. (2017)). </w:delText>
        </w:r>
        <w:r>
          <w:rPr>
            <w:color w:val="0070C0"/>
          </w:rPr>
          <w:delText>Because of this,</w:delText>
        </w:r>
      </w:del>
      <w:ins w:id="1491" w:author="Author" w:date="2023-03-17T07:19:00Z">
        <w:r w:rsidR="00E74A9F" w:rsidRPr="00E74A9F">
          <w:t>, as</w:t>
        </w:r>
      </w:ins>
      <w:r w:rsidR="00E74A9F" w:rsidRPr="00E74A9F">
        <w:rPr>
          <w:rPrChange w:id="1492" w:author="Author" w:date="2023-03-17T07:19:00Z">
            <w:rPr>
              <w:color w:val="0070C0"/>
            </w:rPr>
          </w:rPrChange>
        </w:rPr>
        <w:t xml:space="preserve"> it </w:t>
      </w:r>
      <w:del w:id="1493" w:author="Author" w:date="2023-03-17T07:19:00Z">
        <w:r>
          <w:rPr>
            <w:color w:val="0070C0"/>
          </w:rPr>
          <w:delText>is</w:delText>
        </w:r>
      </w:del>
      <w:ins w:id="1494" w:author="Author" w:date="2023-03-17T07:19:00Z">
        <w:r w:rsidR="00E74A9F" w:rsidRPr="00E74A9F">
          <w:t xml:space="preserve">uses the </w:t>
        </w:r>
        <w:r w:rsidR="008010CA">
          <w:t>survey</w:t>
        </w:r>
        <w:r w:rsidR="00E74A9F" w:rsidRPr="00E74A9F">
          <w:t xml:space="preserve"> with replacement method</w:t>
        </w:r>
        <w:r w:rsidR="00E74A9F">
          <w:t xml:space="preserve"> </w:t>
        </w:r>
        <w:r w:rsidR="001C746D">
          <w:t>[24-25].</w:t>
        </w:r>
        <w:r>
          <w:t xml:space="preserve"> </w:t>
        </w:r>
        <w:r w:rsidR="00DE52BD" w:rsidRPr="00DE52BD">
          <w:t>This makes it</w:t>
        </w:r>
      </w:ins>
      <w:r w:rsidR="00DE52BD" w:rsidRPr="00DE52BD">
        <w:rPr>
          <w:rPrChange w:id="1495" w:author="Author" w:date="2023-03-17T07:19:00Z">
            <w:rPr>
              <w:color w:val="0070C0"/>
            </w:rPr>
          </w:rPrChange>
        </w:rPr>
        <w:t xml:space="preserve"> likely to perform better than simple decision trees in predicting dominant algae</w:t>
      </w:r>
      <w:r w:rsidR="00DE52BD">
        <w:rPr>
          <w:rPrChange w:id="1496" w:author="Author" w:date="2023-03-17T07:19:00Z">
            <w:rPr>
              <w:color w:val="0070C0"/>
            </w:rPr>
          </w:rPrChange>
        </w:rPr>
        <w:t>.</w:t>
      </w:r>
      <w:r w:rsidR="00DE52BD">
        <w:t xml:space="preserve"> </w:t>
      </w:r>
      <w:del w:id="1497" w:author="Author" w:date="2023-03-17T07:19:00Z">
        <w:r>
          <w:delText>Fig.</w:delText>
        </w:r>
      </w:del>
      <w:ins w:id="1498" w:author="Author" w:date="2023-03-17T07:19:00Z">
        <w:r w:rsidR="00FF5CD4">
          <w:t>Figure</w:t>
        </w:r>
      </w:ins>
      <w:r>
        <w:t xml:space="preserve"> 5 illustrates the principle of the </w:t>
      </w:r>
      <w:r w:rsidR="00624805">
        <w:t>b</w:t>
      </w:r>
      <w:r>
        <w:t xml:space="preserve">agging method. </w:t>
      </w: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B37DCE" w14:paraId="72B2CB98" w14:textId="77777777" w:rsidTr="00B37DCE">
        <w:trPr>
          <w:trHeight w:val="2810"/>
          <w:jc w:val="right"/>
        </w:trPr>
        <w:tc>
          <w:tcPr>
            <w:tcW w:w="8278" w:type="dxa"/>
            <w:tcBorders>
              <w:top w:val="nil"/>
              <w:left w:val="nil"/>
              <w:bottom w:val="nil"/>
              <w:right w:val="nil"/>
            </w:tcBorders>
            <w:vAlign w:val="center"/>
          </w:tcPr>
          <w:p w14:paraId="06908E61" w14:textId="77777777" w:rsidR="00B37DCE" w:rsidRDefault="00B37DCE" w:rsidP="00B37DCE">
            <w:pPr>
              <w:pStyle w:val="MDPI52figure"/>
              <w:jc w:val="right"/>
            </w:pPr>
            <w:r>
              <w:rPr>
                <w:noProof/>
                <w:lang w:eastAsia="ko-KR" w:bidi="ar-SA"/>
              </w:rPr>
              <w:drawing>
                <wp:inline distT="0" distB="0" distL="0" distR="0" wp14:anchorId="4FD06DC8" wp14:editId="6917E0A2">
                  <wp:extent cx="4695317" cy="2197354"/>
                  <wp:effectExtent l="0" t="0" r="0" b="0"/>
                  <wp:docPr id="1034" name="Picture 103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4" name="shape1034"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95317" cy="2197354"/>
                          </a:xfrm>
                          <a:prstGeom prst="rect">
                            <a:avLst/>
                          </a:prstGeom>
                        </pic:spPr>
                      </pic:pic>
                    </a:graphicData>
                  </a:graphic>
                </wp:inline>
              </w:drawing>
            </w:r>
          </w:p>
        </w:tc>
      </w:tr>
    </w:tbl>
    <w:p w14:paraId="767F8347" w14:textId="1C831952" w:rsidR="00AD4E93" w:rsidRPr="00AD4E93" w:rsidRDefault="00B37DCE" w:rsidP="00AD4E93">
      <w:pPr>
        <w:pStyle w:val="MDPI51figurecaption"/>
      </w:pPr>
      <w:r w:rsidRPr="009B7403">
        <w:rPr>
          <w:b/>
          <w:bCs/>
        </w:rPr>
        <w:t>Fig</w:t>
      </w:r>
      <w:r w:rsidR="009B7403" w:rsidRPr="009B7403">
        <w:rPr>
          <w:b/>
          <w:bCs/>
        </w:rPr>
        <w:t>ure</w:t>
      </w:r>
      <w:r w:rsidRPr="009B7403">
        <w:rPr>
          <w:b/>
          <w:bCs/>
        </w:rPr>
        <w:t xml:space="preserve"> 5.</w:t>
      </w:r>
      <w:r>
        <w:t xml:space="preserve"> </w:t>
      </w:r>
      <w:del w:id="1499" w:author="Author" w:date="2023-03-17T07:19:00Z">
        <w:r>
          <w:delText>Bagging</w:delText>
        </w:r>
      </w:del>
      <w:ins w:id="1500" w:author="Author" w:date="2023-03-17T07:19:00Z">
        <w:r w:rsidR="00511565">
          <w:t xml:space="preserve">Schematic diagram of the </w:t>
        </w:r>
        <w:r w:rsidR="00624805">
          <w:t>b</w:t>
        </w:r>
        <w:r w:rsidR="00FB51D6">
          <w:t>agging method.</w:t>
        </w:r>
      </w:ins>
    </w:p>
    <w:p w14:paraId="14DC306F" w14:textId="34A3A980" w:rsidR="00AD4E93" w:rsidRDefault="00AD4E93" w:rsidP="00A57ADB">
      <w:pPr>
        <w:pStyle w:val="MDPI37itemize"/>
      </w:pPr>
      <w:r>
        <w:t>AdaBoost (Ada)</w:t>
      </w:r>
    </w:p>
    <w:p w14:paraId="12ED09ED" w14:textId="65778721" w:rsidR="00AD4E93" w:rsidRDefault="00AD4E93" w:rsidP="00AD4E93">
      <w:pPr>
        <w:pStyle w:val="MDPI31text"/>
      </w:pPr>
      <w:r>
        <w:t xml:space="preserve">  </w:t>
      </w:r>
      <w:commentRangeStart w:id="1501"/>
      <w:r w:rsidR="00473F1D" w:rsidRPr="00473F1D">
        <w:t xml:space="preserve">AdaBoost </w:t>
      </w:r>
      <w:commentRangeEnd w:id="1501"/>
      <w:del w:id="1502" w:author="Author" w:date="2023-03-17T07:19:00Z">
        <w:r>
          <w:delText>creates</w:delText>
        </w:r>
      </w:del>
      <w:ins w:id="1503" w:author="Author" w:date="2023-03-17T07:19:00Z">
        <w:r w:rsidR="00473F1D">
          <w:rPr>
            <w:rStyle w:val="ab"/>
            <w:rFonts w:eastAsia="SimSun"/>
            <w:noProof/>
            <w:snapToGrid/>
            <w:lang w:eastAsia="zh-CN" w:bidi="ar-SA"/>
          </w:rPr>
          <w:commentReference w:id="1501"/>
        </w:r>
        <w:r w:rsidR="00473F1D" w:rsidRPr="00473F1D">
          <w:t>is</w:t>
        </w:r>
      </w:ins>
      <w:r w:rsidR="00473F1D" w:rsidRPr="00473F1D">
        <w:t xml:space="preserve"> a </w:t>
      </w:r>
      <w:del w:id="1504" w:author="Author" w:date="2023-03-17T07:19:00Z">
        <w:r>
          <w:delText>strong learner with improved performance by appropriately combining</w:delText>
        </w:r>
      </w:del>
      <w:ins w:id="1505" w:author="Author" w:date="2023-03-17T07:19:00Z">
        <w:r w:rsidR="00473F1D" w:rsidRPr="00473F1D">
          <w:t>boosting algorithm that combines multiple</w:t>
        </w:r>
      </w:ins>
      <w:r w:rsidR="00473F1D" w:rsidRPr="00473F1D">
        <w:t xml:space="preserve"> weak learners with low prediction performance through weights</w:t>
      </w:r>
      <w:del w:id="1506" w:author="Author" w:date="2023-03-17T07:19:00Z">
        <w:r>
          <w:delText>. Through this process, it can yield more accurate results by</w:delText>
        </w:r>
      </w:del>
      <w:ins w:id="1507" w:author="Author" w:date="2023-03-17T07:19:00Z">
        <w:r w:rsidR="00473F1D" w:rsidRPr="00473F1D">
          <w:t xml:space="preserve"> to create a strong learner with improved performance. By</w:t>
        </w:r>
      </w:ins>
      <w:r w:rsidR="00473F1D" w:rsidRPr="00473F1D">
        <w:t xml:space="preserve"> correcting or supplementing incorrectly predicted or classified </w:t>
      </w:r>
      <w:del w:id="1508" w:author="Author" w:date="2023-03-17T07:19:00Z">
        <w:r>
          <w:delText>ones by the learner used in the</w:delText>
        </w:r>
      </w:del>
      <w:ins w:id="1509" w:author="Author" w:date="2023-03-17T07:19:00Z">
        <w:r w:rsidR="00473F1D" w:rsidRPr="00473F1D">
          <w:t>instances from</w:t>
        </w:r>
      </w:ins>
      <w:r w:rsidR="00473F1D" w:rsidRPr="00473F1D">
        <w:t xml:space="preserve"> previous </w:t>
      </w:r>
      <w:del w:id="1510" w:author="Author" w:date="2023-03-17T07:19:00Z">
        <w:r>
          <w:delText>step. As shown in Equation (7), AdaBoost uses the principle of creating</w:delText>
        </w:r>
      </w:del>
      <w:ins w:id="1511" w:author="Author" w:date="2023-03-17T07:19:00Z">
        <w:r w:rsidR="00473F1D" w:rsidRPr="00473F1D">
          <w:t>steps, it can yield more accurate results. The algorithm creates</w:t>
        </w:r>
      </w:ins>
      <w:r w:rsidR="00473F1D" w:rsidRPr="00473F1D">
        <w:t xml:space="preserve"> a strong learner </w:t>
      </w:r>
      <w:del w:id="1512" w:author="Author" w:date="2023-03-17T07:19:00Z">
        <w:r>
          <w:delText>through</w:delText>
        </w:r>
      </w:del>
      <w:ins w:id="1513" w:author="Author" w:date="2023-03-17T07:19:00Z">
        <w:r w:rsidR="00473F1D" w:rsidRPr="00473F1D">
          <w:t>by taking</w:t>
        </w:r>
      </w:ins>
      <w:r w:rsidR="00473F1D" w:rsidRPr="00473F1D">
        <w:t xml:space="preserve"> a weighted linear combination of multiple weak learners</w:t>
      </w:r>
      <w:del w:id="1514" w:author="Author" w:date="2023-03-17T07:19:00Z">
        <w:r>
          <w:delText>.</w:delText>
        </w:r>
      </w:del>
      <w:ins w:id="1515" w:author="Author" w:date="2023-03-17T07:19:00Z">
        <w:r w:rsidR="00473F1D" w:rsidRPr="00473F1D">
          <w:t>, as shown in Equation (7).</w:t>
        </w:r>
      </w:ins>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57ADB" w:rsidRPr="00B21073" w14:paraId="0B92673D" w14:textId="77777777" w:rsidTr="00093642">
        <w:tc>
          <w:tcPr>
            <w:tcW w:w="7428" w:type="dxa"/>
          </w:tcPr>
          <w:p w14:paraId="6A0A5E8C" w14:textId="7F98D79D" w:rsidR="00A57ADB" w:rsidRPr="00A57ADB" w:rsidRDefault="00A57ADB" w:rsidP="00A57ADB">
            <w:pPr>
              <w:pStyle w:val="MDPI39equation"/>
            </w:pPr>
            <m:oMath>
              <m:r>
                <m:rPr>
                  <m:sty m:val="p"/>
                </m:rPr>
                <w:rPr>
                  <w:rFonts w:ascii="Cambria Math" w:hAnsi="Cambria Math"/>
                </w:rPr>
                <m:t>H(x)=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nary>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oMath>
            <w:r w:rsidRPr="00A57ADB">
              <w:t xml:space="preserve">        </w:t>
            </w:r>
          </w:p>
        </w:tc>
        <w:tc>
          <w:tcPr>
            <w:tcW w:w="431" w:type="dxa"/>
            <w:vAlign w:val="center"/>
          </w:tcPr>
          <w:p w14:paraId="2ADA1633" w14:textId="5C8D4F5F" w:rsidR="00A57ADB" w:rsidRPr="00B21073" w:rsidRDefault="00A57ADB" w:rsidP="00093642">
            <w:pPr>
              <w:pStyle w:val="MDPI3aequationnumber"/>
            </w:pPr>
            <w:r w:rsidRPr="00B21073">
              <w:t>(</w:t>
            </w:r>
            <w:r>
              <w:t>7</w:t>
            </w:r>
            <w:r w:rsidRPr="00B21073">
              <w:t>)</w:t>
            </w:r>
          </w:p>
        </w:tc>
      </w:tr>
    </w:tbl>
    <w:p w14:paraId="3587EEF5" w14:textId="77777777" w:rsidR="00A57ADB" w:rsidRDefault="00A57ADB" w:rsidP="00A57ADB">
      <w:pPr>
        <w:pStyle w:val="MDPI31text"/>
        <w:rPr>
          <w:del w:id="1516" w:author="Author" w:date="2023-03-17T07:19:00Z"/>
        </w:rPr>
      </w:pPr>
    </w:p>
    <w:p w14:paraId="4ABFA14B" w14:textId="47D3EE1F" w:rsidR="00A57ADB" w:rsidRDefault="00A826BA">
      <w:pPr>
        <w:pStyle w:val="MDPI32textnoindent"/>
        <w:pPrChange w:id="1517" w:author="Author" w:date="2023-03-17T07:19:00Z">
          <w:pPr>
            <w:pStyle w:val="MDPI31text"/>
          </w:pPr>
        </w:pPrChange>
      </w:pPr>
      <w:r>
        <w:t xml:space="preserve">where </w:t>
      </w:r>
      <m:oMath>
        <m:r>
          <m:rPr>
            <m:sty m:val="p"/>
          </m:rPr>
          <w:rPr>
            <w:rFonts w:ascii="Cambria Math" w:hAnsi="Cambria Math"/>
          </w:rPr>
          <m:t>H(x)</m:t>
        </m:r>
      </m:oMath>
      <w:r>
        <w:t xml:space="preserve"> is the finally obtained strong learner,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(x), t=1,2,...,T</m:t>
        </m:r>
      </m:oMath>
      <w:r>
        <w:t xml:space="preserve"> are the </w:t>
      </w:r>
      <m:oMath>
        <m:r>
          <m:rPr>
            <m:sty m:val="p"/>
          </m:rPr>
          <w:rPr>
            <w:rFonts w:ascii="Cambria Math" w:hAnsi="Cambria Math"/>
          </w:rPr>
          <m:t>T</m:t>
        </m:r>
      </m:oMath>
      <w:r>
        <w:t xml:space="preserve"> weak learners, and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, t=1,2,...,T</m:t>
        </m:r>
      </m:oMath>
      <w:r>
        <w:t xml:space="preserve"> are the weights of the weak learners. </w:t>
      </w:r>
      <w:del w:id="1518" w:author="Author" w:date="2023-03-17T07:19:00Z">
        <w:r>
          <w:delText>Fig.</w:delText>
        </w:r>
      </w:del>
      <w:ins w:id="1519" w:author="Author" w:date="2023-03-17T07:19:00Z">
        <w:r w:rsidR="00FF5CD4">
          <w:t>Figure</w:t>
        </w:r>
      </w:ins>
      <w:r>
        <w:t xml:space="preserve"> 6 illustrates the principle of AdaBoost, and a more detailed explanation can be found </w:t>
      </w:r>
      <w:r w:rsidR="00163CA4">
        <w:t xml:space="preserve">in </w:t>
      </w:r>
      <w:del w:id="1520" w:author="Author" w:date="2023-03-17T07:19:00Z">
        <w:r>
          <w:delText>Schapire, R. E. (2013).</w:delText>
        </w:r>
      </w:del>
      <w:ins w:id="1521" w:author="Author" w:date="2023-03-17T07:19:00Z">
        <w:r w:rsidR="005A34D7">
          <w:t xml:space="preserve">the </w:t>
        </w:r>
        <w:r w:rsidR="00163CA4">
          <w:t>literature [26].</w:t>
        </w:r>
      </w:ins>
      <w:r>
        <w:t xml:space="preserve">  </w:t>
      </w:r>
    </w:p>
    <w:p w14:paraId="140413C7" w14:textId="40CE0770" w:rsidR="00A826BA" w:rsidRDefault="00A826BA" w:rsidP="00A57ADB">
      <w:pPr>
        <w:pStyle w:val="MDPI31text"/>
      </w:pP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A826BA" w14:paraId="18BA428C" w14:textId="77777777" w:rsidTr="00A826BA">
        <w:trPr>
          <w:trHeight w:val="2810"/>
          <w:jc w:val="right"/>
        </w:trPr>
        <w:tc>
          <w:tcPr>
            <w:tcW w:w="8278" w:type="dxa"/>
            <w:tcBorders>
              <w:top w:val="nil"/>
              <w:left w:val="nil"/>
              <w:bottom w:val="nil"/>
              <w:right w:val="nil"/>
            </w:tcBorders>
            <w:vAlign w:val="center"/>
          </w:tcPr>
          <w:p w14:paraId="07EFE1E8" w14:textId="77777777" w:rsidR="00A826BA" w:rsidRDefault="00A826BA" w:rsidP="00A826BA">
            <w:pPr>
              <w:pStyle w:val="MDPI52figure"/>
            </w:pPr>
            <w:r>
              <w:rPr>
                <w:noProof/>
                <w:lang w:eastAsia="ko-KR" w:bidi="ar-SA"/>
              </w:rPr>
              <w:lastRenderedPageBreak/>
              <w:drawing>
                <wp:inline distT="0" distB="0" distL="0" distR="0" wp14:anchorId="3DC778B3" wp14:editId="286E3AFA">
                  <wp:extent cx="3954399" cy="2239899"/>
                  <wp:effectExtent l="0" t="0" r="0" b="0"/>
                  <wp:docPr id="1035" name="Picture 103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5" name="shape1035"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4399" cy="2239899"/>
                          </a:xfrm>
                          <a:prstGeom prst="rect">
                            <a:avLst/>
                          </a:prstGeom>
                        </pic:spPr>
                      </pic:pic>
                    </a:graphicData>
                  </a:graphic>
                </wp:inline>
              </w:drawing>
            </w:r>
          </w:p>
        </w:tc>
      </w:tr>
    </w:tbl>
    <w:p w14:paraId="36124D8F" w14:textId="50572D20" w:rsidR="0029262A" w:rsidRPr="0029262A" w:rsidRDefault="00A826BA" w:rsidP="0029262A">
      <w:pPr>
        <w:pStyle w:val="MDPI51figurecaption"/>
      </w:pPr>
      <w:r w:rsidRPr="0029262A">
        <w:rPr>
          <w:b/>
          <w:bCs/>
        </w:rPr>
        <w:t>Fig</w:t>
      </w:r>
      <w:r w:rsidR="0029262A" w:rsidRPr="0029262A">
        <w:rPr>
          <w:b/>
          <w:bCs/>
        </w:rPr>
        <w:t>ure</w:t>
      </w:r>
      <w:r w:rsidRPr="0029262A">
        <w:rPr>
          <w:b/>
          <w:bCs/>
        </w:rPr>
        <w:t xml:space="preserve"> 6.</w:t>
      </w:r>
      <w:r>
        <w:t xml:space="preserve"> </w:t>
      </w:r>
      <w:ins w:id="1522" w:author="Author" w:date="2023-03-17T07:19:00Z">
        <w:r w:rsidR="00D75F40">
          <w:t xml:space="preserve">Schematic diagram of </w:t>
        </w:r>
        <w:r w:rsidR="0014792B">
          <w:t xml:space="preserve">the </w:t>
        </w:r>
      </w:ins>
      <w:r>
        <w:t>AdaBoost</w:t>
      </w:r>
      <w:ins w:id="1523" w:author="Author" w:date="2023-03-17T07:19:00Z">
        <w:r w:rsidR="0014792B">
          <w:t xml:space="preserve"> method</w:t>
        </w:r>
        <w:r w:rsidR="006A075C">
          <w:t>.</w:t>
        </w:r>
      </w:ins>
    </w:p>
    <w:p w14:paraId="77362F2D" w14:textId="20EB1DBE" w:rsidR="0029262A" w:rsidRDefault="0029262A" w:rsidP="0029262A">
      <w:pPr>
        <w:pStyle w:val="MDPI37itemize"/>
      </w:pPr>
      <w:r>
        <w:t>Gradient Boosting (GB)</w:t>
      </w:r>
    </w:p>
    <w:p w14:paraId="2862EF09" w14:textId="77777777" w:rsidR="0029262A" w:rsidRDefault="0029262A" w:rsidP="0029262A">
      <w:pPr>
        <w:pStyle w:val="MDPI37itemize"/>
        <w:numPr>
          <w:ilvl w:val="0"/>
          <w:numId w:val="0"/>
        </w:numPr>
        <w:ind w:left="3033"/>
        <w:rPr>
          <w:del w:id="1524" w:author="Author" w:date="2023-03-17T07:19:00Z"/>
        </w:rPr>
      </w:pPr>
    </w:p>
    <w:p w14:paraId="74BCD571" w14:textId="79C99F59" w:rsidR="0029262A" w:rsidRDefault="0029262A" w:rsidP="0029262A">
      <w:pPr>
        <w:pStyle w:val="MDPI31text"/>
      </w:pPr>
      <w:r>
        <w:t xml:space="preserve">  </w:t>
      </w:r>
      <w:r w:rsidR="006A075C" w:rsidRPr="006A075C">
        <w:t xml:space="preserve">Gradient boosting </w:t>
      </w:r>
      <w:del w:id="1525" w:author="Author" w:date="2023-03-17T07:19:00Z">
        <w:r>
          <w:delText>repeats the process of</w:delText>
        </w:r>
      </w:del>
      <w:ins w:id="1526" w:author="Author" w:date="2023-03-17T07:19:00Z">
        <w:r w:rsidR="006A075C" w:rsidRPr="006A075C">
          <w:t>involves repeatedly</w:t>
        </w:r>
      </w:ins>
      <w:r w:rsidR="006A075C" w:rsidRPr="006A075C">
        <w:t xml:space="preserve"> using </w:t>
      </w:r>
      <w:del w:id="1527" w:author="Author" w:date="2023-03-17T07:19:00Z">
        <w:r>
          <w:delText>a</w:delText>
        </w:r>
      </w:del>
      <w:ins w:id="1528" w:author="Author" w:date="2023-03-17T07:19:00Z">
        <w:r w:rsidR="006A075C" w:rsidRPr="006A075C">
          <w:t>the</w:t>
        </w:r>
      </w:ins>
      <w:r w:rsidR="006A075C" w:rsidRPr="006A075C">
        <w:t xml:space="preserve"> gradient to create a model</w:t>
      </w:r>
      <w:ins w:id="1529" w:author="Author" w:date="2023-03-17T07:19:00Z">
        <w:r w:rsidR="006A075C" w:rsidRPr="006A075C">
          <w:t>,</w:t>
        </w:r>
      </w:ins>
      <w:r w:rsidR="006A075C" w:rsidRPr="006A075C">
        <w:t xml:space="preserve"> and then using the residual from this to create another model. </w:t>
      </w:r>
      <w:del w:id="1530" w:author="Author" w:date="2023-03-17T07:19:00Z">
        <w:r>
          <w:delText>Since it</w:delText>
        </w:r>
      </w:del>
      <w:ins w:id="1531" w:author="Author" w:date="2023-03-17T07:19:00Z">
        <w:r w:rsidR="006A075C" w:rsidRPr="006A075C">
          <w:t>This process</w:t>
        </w:r>
      </w:ins>
      <w:r w:rsidR="006A075C" w:rsidRPr="006A075C">
        <w:t xml:space="preserve"> reduces the part that the </w:t>
      </w:r>
      <w:del w:id="1532" w:author="Author" w:date="2023-03-17T07:19:00Z">
        <w:r>
          <w:delText xml:space="preserve">model in the </w:delText>
        </w:r>
      </w:del>
      <w:r w:rsidR="006A075C" w:rsidRPr="006A075C">
        <w:t xml:space="preserve">previous </w:t>
      </w:r>
      <w:del w:id="1533" w:author="Author" w:date="2023-03-17T07:19:00Z">
        <w:r>
          <w:delText>step</w:delText>
        </w:r>
      </w:del>
      <w:ins w:id="1534" w:author="Author" w:date="2023-03-17T07:19:00Z">
        <w:r w:rsidR="006A075C" w:rsidRPr="006A075C">
          <w:t>model</w:t>
        </w:r>
      </w:ins>
      <w:r w:rsidR="006A075C" w:rsidRPr="006A075C">
        <w:t xml:space="preserve"> could not explain, </w:t>
      </w:r>
      <w:del w:id="1535" w:author="Author" w:date="2023-03-17T07:19:00Z">
        <w:r>
          <w:delText>it can reduce</w:delText>
        </w:r>
      </w:del>
      <w:ins w:id="1536" w:author="Author" w:date="2023-03-17T07:19:00Z">
        <w:r w:rsidR="006A075C" w:rsidRPr="006A075C">
          <w:t>thereby reducing</w:t>
        </w:r>
      </w:ins>
      <w:r w:rsidR="006A075C" w:rsidRPr="006A075C">
        <w:t xml:space="preserve"> bias</w:t>
      </w:r>
      <w:del w:id="1537" w:author="Author" w:date="2023-03-17T07:19:00Z">
        <w:r>
          <w:delText>; however, this also causes</w:delText>
        </w:r>
      </w:del>
      <w:ins w:id="1538" w:author="Author" w:date="2023-03-17T07:19:00Z">
        <w:r w:rsidR="006A075C" w:rsidRPr="006A075C">
          <w:t>. However, there is a</w:t>
        </w:r>
      </w:ins>
      <w:r w:rsidR="006A075C" w:rsidRPr="006A075C">
        <w:t xml:space="preserve"> risk of overfitting, which occurs when the model overlearns the training data.</w:t>
      </w:r>
      <w:r w:rsidR="006A075C">
        <w:t xml:space="preserve"> </w:t>
      </w:r>
      <w:r>
        <w:t xml:space="preserve">If the given training data is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), i=1,2,...,n</m:t>
        </m:r>
      </m:oMath>
      <w:r>
        <w:t xml:space="preserve"> and the previously created model is </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oMath>
      <w:r>
        <w:t xml:space="preserve">, then gradient boosting undergoes through the process of finding function </w:t>
      </w:r>
      <m:oMath>
        <m:r>
          <m:rPr>
            <m:sty m:val="p"/>
          </m:rPr>
          <w:rPr>
            <w:rFonts w:ascii="Cambria Math" w:hAnsi="Cambria Math"/>
          </w:rPr>
          <m:t>r</m:t>
        </m:r>
      </m:oMath>
      <w:r>
        <w:t xml:space="preserve"> that models the residual, which is the difference between the actual value and the predicted value, as shown in Equation (8).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010D4F" w:rsidRPr="00B21073" w14:paraId="2CF40B13" w14:textId="77777777" w:rsidTr="00093642">
        <w:tc>
          <w:tcPr>
            <w:tcW w:w="7428" w:type="dxa"/>
          </w:tcPr>
          <w:p w14:paraId="1EA125BC" w14:textId="30BD214C" w:rsidR="00010D4F" w:rsidRPr="00A57ADB" w:rsidRDefault="0065392E" w:rsidP="00093642">
            <w:pPr>
              <w:pStyle w:val="MDPI39equation"/>
            </w:p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), i=1,2,...,n</m:t>
              </m:r>
            </m:oMath>
            <w:r w:rsidR="00010D4F">
              <w:t xml:space="preserve">        </w:t>
            </w:r>
          </w:p>
        </w:tc>
        <w:tc>
          <w:tcPr>
            <w:tcW w:w="431" w:type="dxa"/>
            <w:vAlign w:val="center"/>
          </w:tcPr>
          <w:p w14:paraId="273164C8" w14:textId="110152FE" w:rsidR="00010D4F" w:rsidRPr="00B21073" w:rsidRDefault="00010D4F" w:rsidP="00093642">
            <w:pPr>
              <w:pStyle w:val="MDPI3aequationnumber"/>
            </w:pPr>
            <w:r w:rsidRPr="00B21073">
              <w:t>(</w:t>
            </w:r>
            <w:r>
              <w:t>8</w:t>
            </w:r>
            <w:r w:rsidRPr="00B21073">
              <w:t>)</w:t>
            </w:r>
          </w:p>
        </w:tc>
      </w:tr>
    </w:tbl>
    <w:p w14:paraId="3B397386" w14:textId="77777777" w:rsidR="00A94775" w:rsidRDefault="00A94775" w:rsidP="0029262A">
      <w:pPr>
        <w:pStyle w:val="MDPI31text"/>
      </w:pPr>
    </w:p>
    <w:p w14:paraId="644D8FD7" w14:textId="46A4CC2B" w:rsidR="0029262A" w:rsidRDefault="0029262A" w:rsidP="0029262A">
      <w:pPr>
        <w:pStyle w:val="MDPI31text"/>
      </w:pPr>
      <w:r>
        <w:t xml:space="preserve">After the function </w:t>
      </w:r>
      <m:oMath>
        <m:r>
          <m:rPr>
            <m:sty m:val="p"/>
          </m:rPr>
          <w:rPr>
            <w:rFonts w:ascii="Cambria Math" w:hAnsi="Cambria Math"/>
          </w:rPr>
          <m:t>r</m:t>
        </m:r>
      </m:oMath>
      <w:r>
        <w:t xml:space="preserve"> is found through this process, the new model is updated through this as shown in Equation (9).</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010D4F" w:rsidRPr="00B21073" w14:paraId="7D4BEFAE" w14:textId="77777777" w:rsidTr="00093642">
        <w:tc>
          <w:tcPr>
            <w:tcW w:w="7428" w:type="dxa"/>
          </w:tcPr>
          <w:p w14:paraId="42185032" w14:textId="63D33B1C" w:rsidR="00010D4F" w:rsidRPr="00A57ADB" w:rsidRDefault="0065392E" w:rsidP="00093642">
            <w:pPr>
              <w:pStyle w:val="MDPI39equation"/>
            </w:pP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update</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(x)+λr(x), 0</m:t>
              </m:r>
              <m:r>
                <m:rPr>
                  <m:sty m:val="p"/>
                </m:rPr>
                <w:rPr>
                  <w:rFonts w:ascii="Cambria Math" w:eastAsia="MS Mincho" w:hAnsi="Cambria Math" w:cs="MS Mincho" w:hint="eastAsia"/>
                </w:rPr>
                <m:t>〈</m:t>
              </m:r>
              <m:r>
                <m:rPr>
                  <m:sty m:val="p"/>
                </m:rPr>
                <w:rPr>
                  <w:rFonts w:ascii="Cambria Math" w:hAnsi="Cambria Math"/>
                </w:rPr>
                <m:t>λ</m:t>
              </m:r>
              <m:r>
                <m:rPr>
                  <m:sty m:val="p"/>
                </m:rPr>
                <w:rPr>
                  <w:rFonts w:ascii="Cambria Math" w:eastAsia="MS Mincho" w:hAnsi="Cambria Math" w:cs="MS Mincho" w:hint="eastAsia"/>
                </w:rPr>
                <m:t>〈</m:t>
              </m:r>
              <m:r>
                <m:rPr>
                  <m:sty m:val="p"/>
                </m:rPr>
                <w:rPr>
                  <w:rFonts w:ascii="Cambria Math" w:hAnsi="Cambria Math"/>
                </w:rPr>
                <m:t>1</m:t>
              </m:r>
            </m:oMath>
            <w:r w:rsidR="00010D4F">
              <w:t xml:space="preserve">        </w:t>
            </w:r>
          </w:p>
        </w:tc>
        <w:tc>
          <w:tcPr>
            <w:tcW w:w="431" w:type="dxa"/>
            <w:vAlign w:val="center"/>
          </w:tcPr>
          <w:p w14:paraId="39C95EF0" w14:textId="1F859972" w:rsidR="00010D4F" w:rsidRPr="00B21073" w:rsidRDefault="00010D4F" w:rsidP="00093642">
            <w:pPr>
              <w:pStyle w:val="MDPI3aequationnumber"/>
            </w:pPr>
            <w:r w:rsidRPr="00B21073">
              <w:t>(</w:t>
            </w:r>
            <w:r>
              <w:t>9</w:t>
            </w:r>
            <w:r w:rsidRPr="00B21073">
              <w:t>)</w:t>
            </w:r>
          </w:p>
        </w:tc>
      </w:tr>
    </w:tbl>
    <w:p w14:paraId="61299717" w14:textId="75FF5BC2" w:rsidR="0029262A" w:rsidRDefault="0029262A">
      <w:pPr>
        <w:pStyle w:val="MDPI31text"/>
        <w:ind w:firstLine="0"/>
        <w:pPrChange w:id="1539" w:author="Author" w:date="2023-03-17T07:19:00Z">
          <w:pPr>
            <w:pStyle w:val="MDPI31text"/>
          </w:pPr>
        </w:pPrChange>
      </w:pPr>
      <w:r>
        <w:t xml:space="preserve">where parameter </w:t>
      </w:r>
      <m:oMath>
        <m:r>
          <m:rPr>
            <m:sty m:val="p"/>
          </m:rPr>
          <w:rPr>
            <w:rFonts w:ascii="Cambria Math" w:hAnsi="Cambria Math"/>
          </w:rPr>
          <m:t>λ</m:t>
        </m:r>
      </m:oMath>
      <w:r>
        <w:t xml:space="preserve"> is the learning rate, which reduces the risk of overfitting. </w:t>
      </w:r>
      <w:del w:id="1540" w:author="Author" w:date="2023-03-17T07:19:00Z">
        <w:r>
          <w:delText>Fig.</w:delText>
        </w:r>
      </w:del>
      <w:ins w:id="1541" w:author="Author" w:date="2023-03-17T07:19:00Z">
        <w:r w:rsidR="00FF5CD4">
          <w:t>Figure</w:t>
        </w:r>
      </w:ins>
      <w:r>
        <w:t xml:space="preserve"> 7 illustrates the principle of gradient boosting, and a more detailed explanation can be found in </w:t>
      </w:r>
      <w:proofErr w:type="spellStart"/>
      <w:r>
        <w:t>Natekin</w:t>
      </w:r>
      <w:proofErr w:type="spellEnd"/>
      <w:r>
        <w:t xml:space="preserve"> et al. (2013</w:t>
      </w:r>
      <w:del w:id="1542" w:author="Author" w:date="2023-03-17T07:19:00Z">
        <w:r>
          <w:delText>).</w:delText>
        </w:r>
      </w:del>
      <w:ins w:id="1543" w:author="Author" w:date="2023-03-17T07:19:00Z">
        <w:r>
          <w:t>)</w:t>
        </w:r>
        <w:r w:rsidR="00163CA4">
          <w:t xml:space="preserve"> </w:t>
        </w:r>
        <w:r w:rsidR="007437C2">
          <w:t>[27]</w:t>
        </w:r>
        <w:r>
          <w:t>.</w:t>
        </w:r>
      </w:ins>
      <w:r>
        <w:t xml:space="preserve"> </w:t>
      </w: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29262A" w14:paraId="06053153" w14:textId="77777777" w:rsidTr="00010D4F">
        <w:trPr>
          <w:trHeight w:val="2810"/>
          <w:jc w:val="right"/>
        </w:trPr>
        <w:tc>
          <w:tcPr>
            <w:tcW w:w="8278" w:type="dxa"/>
            <w:tcBorders>
              <w:top w:val="nil"/>
              <w:left w:val="nil"/>
              <w:bottom w:val="nil"/>
              <w:right w:val="nil"/>
            </w:tcBorders>
            <w:vAlign w:val="center"/>
          </w:tcPr>
          <w:p w14:paraId="13963F40" w14:textId="77777777" w:rsidR="0029262A" w:rsidRDefault="0029262A" w:rsidP="00282D1A">
            <w:pPr>
              <w:pStyle w:val="MDPI52figure"/>
            </w:pPr>
            <w:r>
              <w:rPr>
                <w:noProof/>
                <w:lang w:eastAsia="ko-KR" w:bidi="ar-SA"/>
              </w:rPr>
              <w:lastRenderedPageBreak/>
              <w:drawing>
                <wp:inline distT="0" distB="0" distL="0" distR="0" wp14:anchorId="4FA1A0AA" wp14:editId="069D79F8">
                  <wp:extent cx="4305554" cy="2667635"/>
                  <wp:effectExtent l="0" t="0" r="0" b="0"/>
                  <wp:docPr id="1036" name="Picture 103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6" name="shape1036"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05554" cy="2667635"/>
                          </a:xfrm>
                          <a:prstGeom prst="rect">
                            <a:avLst/>
                          </a:prstGeom>
                        </pic:spPr>
                      </pic:pic>
                    </a:graphicData>
                  </a:graphic>
                </wp:inline>
              </w:drawing>
            </w:r>
          </w:p>
        </w:tc>
      </w:tr>
    </w:tbl>
    <w:p w14:paraId="1042040A" w14:textId="607023B3" w:rsidR="0029262A" w:rsidRDefault="0029262A" w:rsidP="00282D1A">
      <w:pPr>
        <w:pStyle w:val="MDPI51figurecaption"/>
      </w:pPr>
      <w:r>
        <w:t xml:space="preserve">  </w:t>
      </w:r>
      <w:r w:rsidRPr="00282D1A">
        <w:rPr>
          <w:b/>
          <w:bCs/>
        </w:rPr>
        <w:t>Fi</w:t>
      </w:r>
      <w:r w:rsidR="00282D1A" w:rsidRPr="00282D1A">
        <w:rPr>
          <w:b/>
          <w:bCs/>
        </w:rPr>
        <w:t>gure</w:t>
      </w:r>
      <w:r w:rsidRPr="00282D1A">
        <w:rPr>
          <w:b/>
          <w:bCs/>
        </w:rPr>
        <w:t xml:space="preserve"> 7.</w:t>
      </w:r>
      <w:r>
        <w:t xml:space="preserve"> </w:t>
      </w:r>
      <w:del w:id="1544" w:author="Author" w:date="2023-03-17T07:19:00Z">
        <w:r>
          <w:delText xml:space="preserve">Gradient Boosting  </w:delText>
        </w:r>
      </w:del>
      <w:ins w:id="1545" w:author="Author" w:date="2023-03-17T07:19:00Z">
        <w:r w:rsidR="0014792B">
          <w:t xml:space="preserve">Schematic diagram of the </w:t>
        </w:r>
        <w:r w:rsidR="008F4B51">
          <w:t xml:space="preserve">gradient boosting </w:t>
        </w:r>
        <w:r w:rsidR="0014792B">
          <w:t>method.</w:t>
        </w:r>
      </w:ins>
    </w:p>
    <w:p w14:paraId="0EDB2D79" w14:textId="77777777" w:rsidR="00DB3804" w:rsidRDefault="00DB3804" w:rsidP="00DB3804">
      <w:pPr>
        <w:pStyle w:val="MDPI37itemize"/>
      </w:pPr>
      <w:r>
        <w:t>Random Forest (RF)</w:t>
      </w:r>
    </w:p>
    <w:p w14:paraId="40741BE1" w14:textId="369238FD" w:rsidR="00BD0EAD" w:rsidRDefault="00DB3804" w:rsidP="00DB3804">
      <w:pPr>
        <w:pStyle w:val="MDPI31text"/>
      </w:pPr>
      <w:r>
        <w:t xml:space="preserve">  </w:t>
      </w:r>
      <w:r w:rsidR="00BD0EAD" w:rsidRPr="00BD0EAD">
        <w:t xml:space="preserve">Random forest was proposed to </w:t>
      </w:r>
      <w:del w:id="1546" w:author="Author" w:date="2023-03-17T07:19:00Z">
        <w:r>
          <w:delText>compensate for</w:delText>
        </w:r>
      </w:del>
      <w:ins w:id="1547" w:author="Author" w:date="2023-03-17T07:19:00Z">
        <w:r w:rsidR="00BD0EAD" w:rsidRPr="00BD0EAD">
          <w:t>address</w:t>
        </w:r>
      </w:ins>
      <w:r w:rsidR="00BD0EAD" w:rsidRPr="00BD0EAD">
        <w:t xml:space="preserve"> the </w:t>
      </w:r>
      <w:del w:id="1548" w:author="Author" w:date="2023-03-17T07:19:00Z">
        <w:r>
          <w:delText>disadvantages</w:delText>
        </w:r>
      </w:del>
      <w:ins w:id="1549" w:author="Author" w:date="2023-03-17T07:19:00Z">
        <w:r w:rsidR="00BD0EAD" w:rsidRPr="00BD0EAD">
          <w:t>shortcomings</w:t>
        </w:r>
      </w:ins>
      <w:r w:rsidR="00BD0EAD" w:rsidRPr="00BD0EAD">
        <w:t xml:space="preserve"> of bagging, and </w:t>
      </w:r>
      <w:del w:id="1550" w:author="Author" w:date="2023-03-17T07:19:00Z">
        <w:r>
          <w:delText xml:space="preserve">its overall </w:delText>
        </w:r>
      </w:del>
      <w:ins w:id="1551" w:author="Author" w:date="2023-03-17T07:19:00Z">
        <w:r w:rsidR="00BD0EAD" w:rsidRPr="00BD0EAD">
          <w:t xml:space="preserve">it operates on a similar </w:t>
        </w:r>
      </w:ins>
      <w:r w:rsidR="00BD0EAD" w:rsidRPr="00BD0EAD">
        <w:t>principle</w:t>
      </w:r>
      <w:del w:id="1552" w:author="Author" w:date="2023-03-17T07:19:00Z">
        <w:r>
          <w:delText xml:space="preserve"> is similar to</w:delText>
        </w:r>
      </w:del>
      <w:ins w:id="1553" w:author="Author" w:date="2023-03-17T07:19:00Z">
        <w:r w:rsidR="00BD0EAD" w:rsidRPr="00BD0EAD">
          <w:t>. Like</w:t>
        </w:r>
      </w:ins>
      <w:r w:rsidR="00BD0EAD" w:rsidRPr="00BD0EAD">
        <w:t xml:space="preserve"> bagging</w:t>
      </w:r>
      <w:del w:id="1554" w:author="Author" w:date="2023-03-17T07:19:00Z">
        <w:r>
          <w:delText xml:space="preserve">. The process of </w:delText>
        </w:r>
      </w:del>
      <w:ins w:id="1555" w:author="Author" w:date="2023-03-17T07:19:00Z">
        <w:r w:rsidR="00BD0EAD" w:rsidRPr="00BD0EAD">
          <w:t xml:space="preserve">, it involves </w:t>
        </w:r>
      </w:ins>
      <w:r w:rsidR="00BD0EAD" w:rsidRPr="00BD0EAD">
        <w:t xml:space="preserve">extracting multiple samples with </w:t>
      </w:r>
      <w:del w:id="1556" w:author="Author" w:date="2023-03-17T07:19:00Z">
        <w:r>
          <w:delText>replacement</w:delText>
        </w:r>
      </w:del>
      <w:ins w:id="1557" w:author="Author" w:date="2023-03-17T07:19:00Z">
        <w:r w:rsidR="00BD0EAD" w:rsidRPr="00BD0EAD">
          <w:t>replacement</w:t>
        </w:r>
        <w:r w:rsidR="005A34D7">
          <w:t>s</w:t>
        </w:r>
      </w:ins>
      <w:r w:rsidR="00BD0EAD" w:rsidRPr="00BD0EAD">
        <w:t xml:space="preserve"> from the training data and fitting multiple decision tree models through them</w:t>
      </w:r>
      <w:del w:id="1558" w:author="Author" w:date="2023-03-17T07:19:00Z">
        <w:r>
          <w:delText xml:space="preserve"> is identical between the two techniques. In </w:delText>
        </w:r>
      </w:del>
      <w:ins w:id="1559" w:author="Author" w:date="2023-03-17T07:19:00Z">
        <w:r w:rsidR="00BD0EAD" w:rsidRPr="00BD0EAD">
          <w:t xml:space="preserve">. However, in </w:t>
        </w:r>
      </w:ins>
      <w:r w:rsidR="00BD0EAD" w:rsidRPr="00BD0EAD">
        <w:t xml:space="preserve">random forest, </w:t>
      </w:r>
      <w:del w:id="1560" w:author="Author" w:date="2023-03-17T07:19:00Z">
        <w:r>
          <w:delText xml:space="preserve">however, </w:delText>
        </w:r>
      </w:del>
      <w:r w:rsidR="00BD0EAD" w:rsidRPr="00BD0EAD">
        <w:t xml:space="preserve">only </w:t>
      </w:r>
      <w:del w:id="1561" w:author="Author" w:date="2023-03-17T07:19:00Z">
        <w:r>
          <w:delText xml:space="preserve">some explanatory </w:delText>
        </w:r>
      </w:del>
      <w:ins w:id="1562" w:author="Author" w:date="2023-03-17T07:19:00Z">
        <w:r w:rsidR="00BD0EAD" w:rsidRPr="00BD0EAD">
          <w:t>a subset of</w:t>
        </w:r>
        <w:r w:rsidR="00E1744C">
          <w:t xml:space="preserve"> the</w:t>
        </w:r>
        <w:r w:rsidR="00BD0EAD" w:rsidRPr="00BD0EAD">
          <w:t xml:space="preserve"> </w:t>
        </w:r>
      </w:ins>
      <w:r w:rsidR="00BD0EAD" w:rsidRPr="00BD0EAD">
        <w:t xml:space="preserve">variables </w:t>
      </w:r>
      <w:del w:id="1563" w:author="Author" w:date="2023-03-17T07:19:00Z">
        <w:r>
          <w:delText>are</w:delText>
        </w:r>
      </w:del>
      <w:ins w:id="1564" w:author="Author" w:date="2023-03-17T07:19:00Z">
        <w:r w:rsidR="00BD0EAD" w:rsidRPr="00BD0EAD">
          <w:t>is</w:t>
        </w:r>
      </w:ins>
      <w:r w:rsidR="00BD0EAD" w:rsidRPr="00BD0EAD">
        <w:t xml:space="preserve"> randomly selected and used for each sample</w:t>
      </w:r>
      <w:del w:id="1565" w:author="Author" w:date="2023-03-17T07:19:00Z">
        <w:r>
          <w:delText>, which</w:delText>
        </w:r>
      </w:del>
      <w:ins w:id="1566" w:author="Author" w:date="2023-03-17T07:19:00Z">
        <w:r w:rsidR="00BD0EAD" w:rsidRPr="00BD0EAD">
          <w:t>. This</w:t>
        </w:r>
      </w:ins>
      <w:r w:rsidR="00BD0EAD" w:rsidRPr="00BD0EAD">
        <w:t xml:space="preserve"> improves the prediction or classification performance compared to bagging</w:t>
      </w:r>
      <w:r w:rsidR="00C63E72">
        <w:t xml:space="preserve">. </w:t>
      </w:r>
      <w:del w:id="1567" w:author="Author" w:date="2023-03-17T07:19:00Z">
        <w:r>
          <w:delText>Of course, the</w:delText>
        </w:r>
      </w:del>
      <w:ins w:id="1568" w:author="Author" w:date="2023-03-17T07:19:00Z">
        <w:r w:rsidR="00C63E72">
          <w:t>The</w:t>
        </w:r>
      </w:ins>
      <w:r w:rsidR="00BD0EAD" w:rsidRPr="00BD0EAD">
        <w:t xml:space="preserve"> types of </w:t>
      </w:r>
      <w:del w:id="1569" w:author="Author" w:date="2023-03-17T07:19:00Z">
        <w:r>
          <w:delText xml:space="preserve">explanatory </w:delText>
        </w:r>
      </w:del>
      <w:r w:rsidR="00BD0EAD" w:rsidRPr="00BD0EAD">
        <w:t xml:space="preserve">variables selected for each sample </w:t>
      </w:r>
      <w:del w:id="1570" w:author="Author" w:date="2023-03-17T07:19:00Z">
        <w:r>
          <w:delText xml:space="preserve">all </w:delText>
        </w:r>
      </w:del>
      <w:r w:rsidR="00BD0EAD" w:rsidRPr="00BD0EAD">
        <w:t>differ</w:t>
      </w:r>
      <w:del w:id="1571" w:author="Author" w:date="2023-03-17T07:19:00Z">
        <w:r>
          <w:delText>. Through this process,</w:delText>
        </w:r>
      </w:del>
      <w:ins w:id="1572" w:author="Author" w:date="2023-03-17T07:19:00Z">
        <w:r w:rsidR="00BD0EAD" w:rsidRPr="00BD0EAD">
          <w:t>, reducing</w:t>
        </w:r>
      </w:ins>
      <w:r w:rsidR="00BD0EAD" w:rsidRPr="00BD0EAD">
        <w:t xml:space="preserve"> the correlation between each sample that can occur </w:t>
      </w:r>
      <w:del w:id="1573" w:author="Author" w:date="2023-03-17T07:19:00Z">
        <w:r>
          <w:delText>when applying</w:delText>
        </w:r>
      </w:del>
      <w:ins w:id="1574" w:author="Author" w:date="2023-03-17T07:19:00Z">
        <w:r w:rsidR="00BD0EAD" w:rsidRPr="00BD0EAD">
          <w:t>with</w:t>
        </w:r>
      </w:ins>
      <w:r w:rsidR="00BD0EAD" w:rsidRPr="00BD0EAD">
        <w:t xml:space="preserve"> bagging</w:t>
      </w:r>
      <w:del w:id="1575" w:author="Author" w:date="2023-03-17T07:19:00Z">
        <w:r>
          <w:delText xml:space="preserve"> is reduced, which</w:delText>
        </w:r>
      </w:del>
      <w:ins w:id="1576" w:author="Author" w:date="2023-03-17T07:19:00Z">
        <w:r w:rsidR="00BD0EAD" w:rsidRPr="00BD0EAD">
          <w:t>. This</w:t>
        </w:r>
      </w:ins>
      <w:r w:rsidR="00BD0EAD" w:rsidRPr="00BD0EAD">
        <w:t xml:space="preserve"> can greatly enhance prediction or classification performance </w:t>
      </w:r>
      <w:del w:id="1577" w:author="Author" w:date="2023-03-17T07:19:00Z">
        <w:r>
          <w:delText xml:space="preserve">(Cutler et al. (2012)). </w:delText>
        </w:r>
        <w:r>
          <w:rPr>
            <w:color w:val="0070C0"/>
          </w:rPr>
          <w:delText>For this reason</w:delText>
        </w:r>
      </w:del>
      <w:ins w:id="1578" w:author="Author" w:date="2023-03-17T07:19:00Z">
        <w:r w:rsidR="007437C2">
          <w:t>[28]</w:t>
        </w:r>
        <w:r w:rsidR="00BD0EAD" w:rsidRPr="00BD0EAD">
          <w:t>. As a result</w:t>
        </w:r>
      </w:ins>
      <w:r w:rsidR="00BD0EAD" w:rsidRPr="00BD0EAD">
        <w:rPr>
          <w:rPrChange w:id="1579" w:author="Author" w:date="2023-03-17T07:19:00Z">
            <w:rPr>
              <w:color w:val="0070C0"/>
            </w:rPr>
          </w:rPrChange>
        </w:rPr>
        <w:t xml:space="preserve">, random forest is likely to </w:t>
      </w:r>
      <w:del w:id="1580" w:author="Author" w:date="2023-03-17T07:19:00Z">
        <w:r>
          <w:rPr>
            <w:color w:val="0070C0"/>
          </w:rPr>
          <w:delText>perform</w:delText>
        </w:r>
      </w:del>
      <w:ins w:id="1581" w:author="Author" w:date="2023-03-17T07:19:00Z">
        <w:r w:rsidR="00BD0EAD" w:rsidRPr="00BD0EAD">
          <w:t>have</w:t>
        </w:r>
      </w:ins>
      <w:r w:rsidR="00BD0EAD" w:rsidRPr="00BD0EAD">
        <w:rPr>
          <w:rPrChange w:id="1582" w:author="Author" w:date="2023-03-17T07:19:00Z">
            <w:rPr>
              <w:color w:val="0070C0"/>
            </w:rPr>
          </w:rPrChange>
        </w:rPr>
        <w:t xml:space="preserve"> better </w:t>
      </w:r>
      <w:del w:id="1583" w:author="Author" w:date="2023-03-17T07:19:00Z">
        <w:r>
          <w:rPr>
            <w:color w:val="0070C0"/>
          </w:rPr>
          <w:delText xml:space="preserve">in terms of </w:delText>
        </w:r>
      </w:del>
      <w:r w:rsidR="00BD0EAD" w:rsidRPr="00BD0EAD">
        <w:rPr>
          <w:rPrChange w:id="1584" w:author="Author" w:date="2023-03-17T07:19:00Z">
            <w:rPr>
              <w:color w:val="0070C0"/>
            </w:rPr>
          </w:rPrChange>
        </w:rPr>
        <w:t>predictive power for dominant algae than bagging.</w:t>
      </w:r>
      <w:del w:id="1585" w:author="Author" w:date="2023-03-17T07:19:00Z">
        <w:r>
          <w:rPr>
            <w:color w:val="0070C0"/>
          </w:rPr>
          <w:delText xml:space="preserve"> </w:delText>
        </w:r>
      </w:del>
    </w:p>
    <w:p w14:paraId="180CF52D" w14:textId="77777777" w:rsidR="00DB3804" w:rsidRDefault="00DB3804" w:rsidP="00DB3804">
      <w:pPr>
        <w:pStyle w:val="MDPI31text"/>
        <w:rPr>
          <w:rFonts w:eastAsia="한양신명조"/>
        </w:rPr>
      </w:pPr>
    </w:p>
    <w:p w14:paraId="44268D6C" w14:textId="77777777" w:rsidR="00DB3804" w:rsidRDefault="00DB3804" w:rsidP="00DB3804">
      <w:pPr>
        <w:pStyle w:val="MDPI37itemize"/>
      </w:pPr>
      <w:r>
        <w:t>Extreme Gradient Boosting (XGB)</w:t>
      </w:r>
    </w:p>
    <w:p w14:paraId="160C4C6B" w14:textId="6D338CF4" w:rsidR="00DB3804" w:rsidRDefault="00DB3804" w:rsidP="00305E0A">
      <w:pPr>
        <w:pStyle w:val="MDPI31text"/>
      </w:pPr>
      <w:del w:id="1586" w:author="Author" w:date="2023-03-17T07:19:00Z">
        <w:r>
          <w:delText xml:space="preserve">  </w:delText>
        </w:r>
      </w:del>
      <w:r w:rsidR="00725449" w:rsidRPr="00725449">
        <w:t xml:space="preserve">Extreme gradient boosting is an improved method that </w:t>
      </w:r>
      <w:del w:id="1587" w:author="Author" w:date="2023-03-17T07:19:00Z">
        <w:r>
          <w:delText>additionally supports parallel learning to compensate for</w:delText>
        </w:r>
      </w:del>
      <w:ins w:id="1588" w:author="Author" w:date="2023-03-17T07:19:00Z">
        <w:r w:rsidR="00725449" w:rsidRPr="00725449">
          <w:t>addresses</w:t>
        </w:r>
      </w:ins>
      <w:r w:rsidR="00725449" w:rsidRPr="00725449">
        <w:t xml:space="preserve"> the slow execution time and overfitting </w:t>
      </w:r>
      <w:del w:id="1589" w:author="Author" w:date="2023-03-17T07:19:00Z">
        <w:r>
          <w:delText>risk in</w:delText>
        </w:r>
      </w:del>
      <w:ins w:id="1590" w:author="Author" w:date="2023-03-17T07:19:00Z">
        <w:r w:rsidR="00725449" w:rsidRPr="00725449">
          <w:t>risks of</w:t>
        </w:r>
      </w:ins>
      <w:r w:rsidR="00725449" w:rsidRPr="00725449">
        <w:t xml:space="preserve"> gradient boosting</w:t>
      </w:r>
      <w:del w:id="1591" w:author="Author" w:date="2023-03-17T07:19:00Z">
        <w:r>
          <w:delText>.</w:delText>
        </w:r>
      </w:del>
      <w:ins w:id="1592" w:author="Author" w:date="2023-03-17T07:19:00Z">
        <w:r w:rsidR="00725449" w:rsidRPr="00725449">
          <w:t xml:space="preserve"> by supporting parallel learning.</w:t>
        </w:r>
      </w:ins>
      <w:r w:rsidR="00725449" w:rsidRPr="00725449">
        <w:t xml:space="preserve"> Regular gradient boosting does not have </w:t>
      </w:r>
      <w:del w:id="1593" w:author="Author" w:date="2023-03-17T07:19:00Z">
        <w:r>
          <w:delText>a function</w:delText>
        </w:r>
      </w:del>
      <w:ins w:id="1594" w:author="Author" w:date="2023-03-17T07:19:00Z">
        <w:r w:rsidR="00725449" w:rsidRPr="00725449">
          <w:t>an in-built mechanism</w:t>
        </w:r>
      </w:ins>
      <w:r w:rsidR="00725449" w:rsidRPr="00725449">
        <w:t xml:space="preserve"> to regulate overfitting</w:t>
      </w:r>
      <w:del w:id="1595" w:author="Author" w:date="2023-03-17T07:19:00Z">
        <w:r>
          <w:delText xml:space="preserve"> in the algorithm itself, whereas</w:delText>
        </w:r>
      </w:del>
      <w:ins w:id="1596" w:author="Author" w:date="2023-03-17T07:19:00Z">
        <w:r w:rsidR="00725449" w:rsidRPr="00725449">
          <w:t>, but</w:t>
        </w:r>
      </w:ins>
      <w:r w:rsidR="00725449" w:rsidRPr="00725449">
        <w:t xml:space="preserve"> extreme gradient boosting has a </w:t>
      </w:r>
      <w:ins w:id="1597" w:author="Author" w:date="2023-03-17T07:19:00Z">
        <w:r w:rsidR="00725449" w:rsidRPr="00725449">
          <w:t xml:space="preserve">self-regulating </w:t>
        </w:r>
      </w:ins>
      <w:r w:rsidR="00725449" w:rsidRPr="00725449">
        <w:t xml:space="preserve">function </w:t>
      </w:r>
      <w:del w:id="1598" w:author="Author" w:date="2023-03-17T07:19:00Z">
        <w:r>
          <w:delText>to regulate overfitting itself, making</w:delText>
        </w:r>
      </w:del>
      <w:ins w:id="1599" w:author="Author" w:date="2023-03-17T07:19:00Z">
        <w:r w:rsidR="00725449" w:rsidRPr="00725449">
          <w:t>that makes</w:t>
        </w:r>
      </w:ins>
      <w:r w:rsidR="00725449" w:rsidRPr="00725449">
        <w:t xml:space="preserve"> it more stable and durable. It can also independently conduct cross-validation tests and has an early stopping function that detects </w:t>
      </w:r>
      <w:del w:id="1600" w:author="Author" w:date="2023-03-17T07:19:00Z">
        <w:r>
          <w:delText xml:space="preserve">when </w:delText>
        </w:r>
      </w:del>
      <w:r w:rsidR="00725449" w:rsidRPr="00725449">
        <w:t xml:space="preserve">overfitting </w:t>
      </w:r>
      <w:del w:id="1601" w:author="Author" w:date="2023-03-17T07:19:00Z">
        <w:r>
          <w:delText xml:space="preserve">occurs </w:delText>
        </w:r>
      </w:del>
      <w:r w:rsidR="00725449" w:rsidRPr="00725449">
        <w:t xml:space="preserve">in advance. </w:t>
      </w:r>
      <w:r>
        <w:t>Traditionally, after randomly dividing</w:t>
      </w:r>
      <w:r w:rsidR="00725449" w:rsidRPr="00725449">
        <w:t xml:space="preserve"> the training data into </w:t>
      </w:r>
      <m:oMath>
        <m:r>
          <m:rPr>
            <m:sty m:val="p"/>
          </m:rPr>
          <w:rPr>
            <w:rFonts w:ascii="Cambria Math" w:hAnsi="Cambria Math"/>
          </w:rPr>
          <m:t>n</m:t>
        </m:r>
      </m:oMath>
      <w:r w:rsidR="00725449" w:rsidRPr="00725449">
        <w:t xml:space="preserve"> parts, </w:t>
      </w:r>
      <m:oMath>
        <m:r>
          <m:rPr>
            <m:sty m:val="p"/>
          </m:rPr>
          <w:rPr>
            <w:rFonts w:ascii="Cambria Math" w:hAnsi="Cambria Math"/>
          </w:rPr>
          <m:t>n-1</m:t>
        </m:r>
      </m:oMath>
      <w:r w:rsidR="00725449" w:rsidRPr="00725449">
        <w:t xml:space="preserve"> data are used as new training data and the remaining </w:t>
      </w:r>
      <m:oMath>
        <m:r>
          <m:rPr>
            <m:sty m:val="p"/>
          </m:rPr>
          <w:rPr>
            <w:rFonts w:ascii="Cambria Math" w:hAnsi="Cambria Math"/>
          </w:rPr>
          <m:t>1</m:t>
        </m:r>
      </m:oMath>
      <w:r w:rsidR="00725449" w:rsidRPr="00725449">
        <w:t xml:space="preserve"> data </w:t>
      </w:r>
      <w:r>
        <w:t>are</w:t>
      </w:r>
      <w:r w:rsidR="00725449" w:rsidRPr="00725449">
        <w:t xml:space="preserve"> used as new test data to evaluate the performance</w:t>
      </w:r>
      <w:r>
        <w:t xml:space="preserve"> of the algorithm</w:t>
      </w:r>
      <w:del w:id="1602" w:author="Author" w:date="2023-03-17T07:23:00Z">
        <w:r w:rsidDel="00B96820">
          <w:delText>; the</w:delText>
        </w:r>
      </w:del>
      <w:ins w:id="1603" w:author="Author" w:date="2023-03-17T07:19:00Z">
        <w:r w:rsidR="00725449" w:rsidRPr="00725449">
          <w:t>. The</w:t>
        </w:r>
      </w:ins>
      <w:r w:rsidR="00725449" w:rsidRPr="00725449">
        <w:t xml:space="preserve"> cross-validation test performs this process on all </w:t>
      </w:r>
      <m:oMath>
        <m:r>
          <m:rPr>
            <m:sty m:val="p"/>
          </m:rPr>
          <w:rPr>
            <w:rFonts w:ascii="Cambria Math" w:hAnsi="Cambria Math"/>
          </w:rPr>
          <m:t>n</m:t>
        </m:r>
      </m:oMath>
      <w:r w:rsidR="00725449" w:rsidRPr="00725449">
        <w:t xml:space="preserve"> parts of the data</w:t>
      </w:r>
      <w:del w:id="1604" w:author="Author" w:date="2023-03-17T07:19:00Z">
        <w:r>
          <w:delText>. This is expressed</w:delText>
        </w:r>
      </w:del>
      <w:ins w:id="1605" w:author="Author" w:date="2023-03-17T07:19:00Z">
        <w:r w:rsidR="00725449" w:rsidRPr="00725449">
          <w:t>, as shown</w:t>
        </w:r>
      </w:ins>
      <w:r w:rsidR="00725449" w:rsidRPr="00725449">
        <w:t xml:space="preserve"> in </w:t>
      </w:r>
      <w:del w:id="1606" w:author="Author" w:date="2023-03-17T07:19:00Z">
        <w:r>
          <w:delText>Fig.</w:delText>
        </w:r>
      </w:del>
      <w:ins w:id="1607" w:author="Author" w:date="2023-03-17T07:19:00Z">
        <w:r w:rsidR="00725449" w:rsidRPr="00725449">
          <w:t>Figure</w:t>
        </w:r>
      </w:ins>
      <w:r w:rsidR="00725449" w:rsidRPr="00725449">
        <w:t xml:space="preserve"> 8. A detailed explanation can be found in Chen et al. (2015</w:t>
      </w:r>
      <w:del w:id="1608" w:author="Author" w:date="2023-03-17T07:19:00Z">
        <w:r>
          <w:delText>).</w:delText>
        </w:r>
      </w:del>
      <w:ins w:id="1609" w:author="Author" w:date="2023-03-17T07:19:00Z">
        <w:r w:rsidR="00725449" w:rsidRPr="00725449">
          <w:t>)</w:t>
        </w:r>
        <w:r w:rsidR="002F4028">
          <w:t xml:space="preserve"> [29]</w:t>
        </w:r>
        <w:r w:rsidR="00725449" w:rsidRPr="00725449">
          <w:t>.</w:t>
        </w:r>
      </w:ins>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DB3804" w14:paraId="4F5E89B4" w14:textId="77777777" w:rsidTr="00A53E91">
        <w:trPr>
          <w:trHeight w:val="2810"/>
          <w:jc w:val="right"/>
        </w:trPr>
        <w:tc>
          <w:tcPr>
            <w:tcW w:w="8278" w:type="dxa"/>
            <w:tcBorders>
              <w:top w:val="nil"/>
              <w:left w:val="nil"/>
              <w:bottom w:val="nil"/>
              <w:right w:val="nil"/>
            </w:tcBorders>
            <w:vAlign w:val="center"/>
          </w:tcPr>
          <w:p w14:paraId="70DC52B9" w14:textId="31954C5E" w:rsidR="00DB3804" w:rsidRDefault="00DC5898" w:rsidP="00A53E91">
            <w:pPr>
              <w:pStyle w:val="MDPI52figure"/>
              <w:jc w:val="right"/>
            </w:pPr>
            <w:r>
              <w:rPr>
                <w:noProof/>
                <w:lang w:eastAsia="ko-KR" w:bidi="ar-SA"/>
              </w:rPr>
              <w:lastRenderedPageBreak/>
              <w:drawing>
                <wp:inline distT="0" distB="0" distL="0" distR="0" wp14:anchorId="479F7DE7" wp14:editId="6BCC5713">
                  <wp:extent cx="4422140" cy="2353945"/>
                  <wp:effectExtent l="0" t="0" r="0" b="0"/>
                  <wp:docPr id="1037" name="Picture 1037"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37" name="shape1037" descr="Chart, b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2140" cy="2353945"/>
                          </a:xfrm>
                          <a:prstGeom prst="rect">
                            <a:avLst/>
                          </a:prstGeom>
                        </pic:spPr>
                      </pic:pic>
                    </a:graphicData>
                  </a:graphic>
                </wp:inline>
              </w:drawing>
            </w:r>
          </w:p>
        </w:tc>
      </w:tr>
    </w:tbl>
    <w:p w14:paraId="3582DE01" w14:textId="1F05C9E5" w:rsidR="00DB3804" w:rsidRPr="00A53E91" w:rsidRDefault="00DB3804" w:rsidP="00A53E91">
      <w:pPr>
        <w:pStyle w:val="MDPI51figurecaption"/>
      </w:pPr>
      <w:r w:rsidRPr="00A53E91">
        <w:rPr>
          <w:b/>
          <w:bCs/>
        </w:rPr>
        <w:t>Fig</w:t>
      </w:r>
      <w:r w:rsidR="00A53E91" w:rsidRPr="00A53E91">
        <w:rPr>
          <w:b/>
          <w:bCs/>
        </w:rPr>
        <w:t>ure</w:t>
      </w:r>
      <w:r w:rsidRPr="00A53E91">
        <w:rPr>
          <w:b/>
          <w:bCs/>
        </w:rPr>
        <w:t xml:space="preserve"> 8.</w:t>
      </w:r>
      <w:r w:rsidRPr="00A53E91">
        <w:t xml:space="preserve"> Example of </w:t>
      </w:r>
      <m:oMath>
        <m:r>
          <m:rPr>
            <m:sty m:val="p"/>
          </m:rPr>
          <w:rPr>
            <w:rFonts w:ascii="Cambria Math" w:hAnsi="Cambria Math"/>
          </w:rPr>
          <m:t>k</m:t>
        </m:r>
      </m:oMath>
      <w:r w:rsidRPr="00A53E91">
        <w:t>-fold cross-validation test</w:t>
      </w:r>
      <w:ins w:id="1610" w:author="Author" w:date="2023-03-17T07:19:00Z">
        <w:r w:rsidR="003E3BBF">
          <w:t>.</w:t>
        </w:r>
      </w:ins>
    </w:p>
    <w:p w14:paraId="788B8FB8" w14:textId="77777777" w:rsidR="00DB3804" w:rsidRDefault="00DB3804" w:rsidP="00DB3804">
      <w:pPr>
        <w:pStyle w:val="MDPI31text"/>
      </w:pPr>
    </w:p>
    <w:p w14:paraId="1D15915D" w14:textId="77777777" w:rsidR="00DB3804" w:rsidRDefault="00DB3804" w:rsidP="00A53E91">
      <w:pPr>
        <w:pStyle w:val="MDPI37itemize"/>
      </w:pPr>
      <w:r>
        <w:t>Linear Discriminant Analysis (LDA)</w:t>
      </w:r>
    </w:p>
    <w:p w14:paraId="5F7658A7" w14:textId="311A6680" w:rsidR="00DB3804" w:rsidRDefault="00DB3804" w:rsidP="00DB3804">
      <w:pPr>
        <w:pStyle w:val="MDPI31text"/>
      </w:pPr>
      <w:r>
        <w:t xml:space="preserve">  Linear discriminant analysis is a classification method using R. A. </w:t>
      </w:r>
      <w:r w:rsidR="00C07A82">
        <w:t>Fisher’s</w:t>
      </w:r>
      <w:r>
        <w:t xml:space="preserve"> linear decision boundary.  The given data is projected on a specific one-dimensional axis, followed by a process that finds the optimal straight line that properly distinguishes the categories. To find this straight line, it is necessary to ensure that the means of the categories </w:t>
      </w:r>
      <w:del w:id="1611" w:author="Author" w:date="2023-03-17T07:19:00Z">
        <w:r>
          <w:delText>are different from each other</w:delText>
        </w:r>
      </w:del>
      <w:ins w:id="1612" w:author="Author" w:date="2023-03-17T07:19:00Z">
        <w:r w:rsidR="00B048D0">
          <w:t>differ</w:t>
        </w:r>
      </w:ins>
      <w:r>
        <w:t xml:space="preserve"> as much as possible</w:t>
      </w:r>
      <w:del w:id="1613" w:author="Author" w:date="2023-03-17T07:19:00Z">
        <w:r>
          <w:delText>,</w:delText>
        </w:r>
      </w:del>
      <w:r>
        <w:t xml:space="preserve"> and that the variances within each category are small. </w:t>
      </w:r>
      <w:del w:id="1614" w:author="Author" w:date="2023-03-17T07:19:00Z">
        <w:r>
          <w:delText>Through this</w:delText>
        </w:r>
      </w:del>
      <w:ins w:id="1615" w:author="Author" w:date="2023-03-17T07:19:00Z">
        <w:r w:rsidR="008B0E1A">
          <w:t>This</w:t>
        </w:r>
      </w:ins>
      <w:r>
        <w:t xml:space="preserve"> process</w:t>
      </w:r>
      <w:del w:id="1616" w:author="Author" w:date="2023-03-17T07:19:00Z">
        <w:r>
          <w:delText>,</w:delText>
        </w:r>
      </w:del>
      <w:ins w:id="1617" w:author="Author" w:date="2023-03-17T07:19:00Z">
        <w:r w:rsidR="008B0E1A">
          <w:t xml:space="preserve"> makes</w:t>
        </w:r>
      </w:ins>
      <w:r w:rsidR="008B0E1A">
        <w:t xml:space="preserve"> it</w:t>
      </w:r>
      <w:del w:id="1618" w:author="Author" w:date="2023-03-17T07:19:00Z">
        <w:r>
          <w:delText xml:space="preserve"> is</w:delText>
        </w:r>
      </w:del>
      <w:r>
        <w:t xml:space="preserve"> possible to find the linear decision boundary</w:t>
      </w:r>
      <w:ins w:id="1619" w:author="Author" w:date="2023-03-17T07:19:00Z">
        <w:r w:rsidR="008B0E1A">
          <w:t>,</w:t>
        </w:r>
      </w:ins>
      <w:r>
        <w:t xml:space="preserve"> as shown in </w:t>
      </w:r>
      <w:del w:id="1620" w:author="Author" w:date="2023-03-17T07:19:00Z">
        <w:r>
          <w:delText>Fig.</w:delText>
        </w:r>
      </w:del>
      <w:ins w:id="1621" w:author="Author" w:date="2023-03-17T07:19:00Z">
        <w:r w:rsidR="00FF5CD4">
          <w:t>Figure</w:t>
        </w:r>
      </w:ins>
      <w:r>
        <w:t xml:space="preserve"> 9. A more detailed explanation can be found in </w:t>
      </w:r>
      <w:proofErr w:type="spellStart"/>
      <w:r>
        <w:t>Izenman</w:t>
      </w:r>
      <w:proofErr w:type="spellEnd"/>
      <w:r>
        <w:t>, A. J. (2013</w:t>
      </w:r>
      <w:del w:id="1622" w:author="Author" w:date="2023-03-17T07:19:00Z">
        <w:r>
          <w:delText>).</w:delText>
        </w:r>
      </w:del>
      <w:ins w:id="1623" w:author="Author" w:date="2023-03-17T07:19:00Z">
        <w:r>
          <w:t>)</w:t>
        </w:r>
        <w:r w:rsidR="002F4028">
          <w:t xml:space="preserve"> [30]</w:t>
        </w:r>
        <w:r>
          <w:t>.</w:t>
        </w:r>
      </w:ins>
      <w:r>
        <w:t xml:space="preserve">  </w:t>
      </w: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DB3804" w14:paraId="12C65C3D" w14:textId="77777777" w:rsidTr="00A53E91">
        <w:trPr>
          <w:trHeight w:val="2810"/>
          <w:jc w:val="right"/>
        </w:trPr>
        <w:tc>
          <w:tcPr>
            <w:tcW w:w="8278" w:type="dxa"/>
            <w:tcBorders>
              <w:top w:val="nil"/>
              <w:left w:val="nil"/>
              <w:bottom w:val="nil"/>
              <w:right w:val="nil"/>
            </w:tcBorders>
            <w:vAlign w:val="center"/>
          </w:tcPr>
          <w:p w14:paraId="5A33DD87" w14:textId="77777777" w:rsidR="00DB3804" w:rsidRDefault="00DB3804" w:rsidP="00A53E91">
            <w:pPr>
              <w:pStyle w:val="MDPI52figure"/>
            </w:pPr>
            <w:r>
              <w:rPr>
                <w:noProof/>
                <w:lang w:eastAsia="ko-KR" w:bidi="ar-SA"/>
              </w:rPr>
              <w:drawing>
                <wp:inline distT="0" distB="0" distL="0" distR="0" wp14:anchorId="2F4CDCEF" wp14:editId="32C478EB">
                  <wp:extent cx="4233037" cy="2295525"/>
                  <wp:effectExtent l="0" t="0" r="0" b="0"/>
                  <wp:docPr id="1038" name="Picture 103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8" name="shape103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33037" cy="2295525"/>
                          </a:xfrm>
                          <a:prstGeom prst="rect">
                            <a:avLst/>
                          </a:prstGeom>
                        </pic:spPr>
                      </pic:pic>
                    </a:graphicData>
                  </a:graphic>
                </wp:inline>
              </w:drawing>
            </w:r>
          </w:p>
        </w:tc>
      </w:tr>
    </w:tbl>
    <w:p w14:paraId="5E1CBC8D" w14:textId="5CDB0EF5" w:rsidR="00DB3804" w:rsidRPr="007F5E0A" w:rsidRDefault="00DB3804" w:rsidP="007F5E0A">
      <w:pPr>
        <w:pStyle w:val="MDPI51figurecaption"/>
      </w:pPr>
      <w:r w:rsidRPr="007F5E0A">
        <w:rPr>
          <w:b/>
          <w:bCs/>
        </w:rPr>
        <w:t xml:space="preserve">  Fig</w:t>
      </w:r>
      <w:r w:rsidR="007F5E0A" w:rsidRPr="007F5E0A">
        <w:rPr>
          <w:b/>
          <w:bCs/>
        </w:rPr>
        <w:t>ure</w:t>
      </w:r>
      <w:r w:rsidRPr="007F5E0A">
        <w:rPr>
          <w:b/>
          <w:bCs/>
        </w:rPr>
        <w:t xml:space="preserve"> 9.</w:t>
      </w:r>
      <w:r>
        <w:t xml:space="preserve"> </w:t>
      </w:r>
      <w:del w:id="1624" w:author="Author" w:date="2023-03-17T07:19:00Z">
        <w:r>
          <w:delText>Linear Discriminant Analysis</w:delText>
        </w:r>
      </w:del>
      <w:ins w:id="1625" w:author="Author" w:date="2023-03-17T07:19:00Z">
        <w:r w:rsidR="0014792B">
          <w:t xml:space="preserve">Schematic diagram of the </w:t>
        </w:r>
        <w:r w:rsidR="008F4B51">
          <w:t xml:space="preserve">linear discriminant analysis </w:t>
        </w:r>
        <w:r w:rsidR="0014792B">
          <w:t>method.</w:t>
        </w:r>
      </w:ins>
    </w:p>
    <w:p w14:paraId="0F7A6018" w14:textId="77777777" w:rsidR="00DB3804" w:rsidRDefault="00DB3804" w:rsidP="007F5E0A">
      <w:pPr>
        <w:pStyle w:val="MDPI37itemize"/>
      </w:pPr>
      <w:r>
        <w:t>Flexible Discriminant Analysis (FDA)</w:t>
      </w:r>
    </w:p>
    <w:p w14:paraId="64C52E4A" w14:textId="04F93625" w:rsidR="00DB3804" w:rsidRDefault="00DB3804">
      <w:pPr>
        <w:pStyle w:val="MDPI37itemize"/>
        <w:numPr>
          <w:ilvl w:val="0"/>
          <w:numId w:val="0"/>
        </w:numPr>
        <w:ind w:left="2608" w:firstLine="425"/>
        <w:pPrChange w:id="1626" w:author="Author" w:date="2023-03-17T07:19:00Z">
          <w:pPr>
            <w:pStyle w:val="MDPI31text"/>
          </w:pPr>
        </w:pPrChange>
      </w:pPr>
      <w:del w:id="1627" w:author="Author" w:date="2023-03-17T07:19:00Z">
        <w:r>
          <w:delText xml:space="preserve">  </w:delText>
        </w:r>
      </w:del>
      <w:r w:rsidR="00563CA6" w:rsidRPr="00563CA6">
        <w:rPr>
          <w:snapToGrid w:val="0"/>
        </w:rPr>
        <w:t xml:space="preserve">Flexible discriminant analysis </w:t>
      </w:r>
      <w:del w:id="1628" w:author="Author" w:date="2023-03-17T07:19:00Z">
        <w:r>
          <w:delText xml:space="preserve">compensates for </w:delText>
        </w:r>
      </w:del>
      <w:ins w:id="1629" w:author="Author" w:date="2023-03-17T07:19:00Z">
        <w:r w:rsidR="00563CA6" w:rsidRPr="00563CA6">
          <w:rPr>
            <w:snapToGrid w:val="0"/>
          </w:rPr>
          <w:t xml:space="preserve">is a method that addresses </w:t>
        </w:r>
      </w:ins>
      <w:r w:rsidR="00563CA6" w:rsidRPr="00563CA6">
        <w:rPr>
          <w:snapToGrid w:val="0"/>
        </w:rPr>
        <w:t xml:space="preserve">the </w:t>
      </w:r>
      <w:del w:id="1630" w:author="Author" w:date="2023-03-17T07:19:00Z">
        <w:r>
          <w:delText>shortcomings</w:delText>
        </w:r>
      </w:del>
      <w:ins w:id="1631" w:author="Author" w:date="2023-03-17T07:19:00Z">
        <w:r w:rsidR="00563CA6" w:rsidRPr="00563CA6">
          <w:rPr>
            <w:snapToGrid w:val="0"/>
          </w:rPr>
          <w:t>limitations</w:t>
        </w:r>
      </w:ins>
      <w:r w:rsidR="00563CA6" w:rsidRPr="00563CA6">
        <w:rPr>
          <w:snapToGrid w:val="0"/>
        </w:rPr>
        <w:t xml:space="preserve"> of linear discriminant analysis</w:t>
      </w:r>
      <w:del w:id="1632" w:author="Author" w:date="2023-03-17T07:19:00Z">
        <w:r>
          <w:delText xml:space="preserve"> that uses the</w:delText>
        </w:r>
      </w:del>
      <w:ins w:id="1633" w:author="Author" w:date="2023-03-17T07:19:00Z">
        <w:r w:rsidR="00563CA6" w:rsidRPr="00563CA6">
          <w:rPr>
            <w:snapToGrid w:val="0"/>
          </w:rPr>
          <w:t>, which relies on</w:t>
        </w:r>
      </w:ins>
      <w:r w:rsidR="00563CA6" w:rsidRPr="00563CA6">
        <w:rPr>
          <w:snapToGrid w:val="0"/>
        </w:rPr>
        <w:t xml:space="preserve"> linear decision </w:t>
      </w:r>
      <w:del w:id="1634" w:author="Author" w:date="2023-03-17T07:19:00Z">
        <w:r>
          <w:delText>boundary. Using the spline method that creates a curve</w:delText>
        </w:r>
      </w:del>
      <w:ins w:id="1635" w:author="Author" w:date="2023-03-17T07:19:00Z">
        <w:r w:rsidR="00563CA6" w:rsidRPr="00563CA6">
          <w:rPr>
            <w:snapToGrid w:val="0"/>
          </w:rPr>
          <w:t>boundaries. Instead</w:t>
        </w:r>
      </w:ins>
      <w:r w:rsidR="00563CA6" w:rsidRPr="00563CA6">
        <w:rPr>
          <w:snapToGrid w:val="0"/>
        </w:rPr>
        <w:t xml:space="preserve">, it </w:t>
      </w:r>
      <w:del w:id="1636" w:author="Author" w:date="2023-03-17T07:19:00Z">
        <w:r>
          <w:delText>forms</w:delText>
        </w:r>
      </w:del>
      <w:ins w:id="1637" w:author="Author" w:date="2023-03-17T07:19:00Z">
        <w:r w:rsidR="00563CA6" w:rsidRPr="00563CA6">
          <w:rPr>
            <w:snapToGrid w:val="0"/>
          </w:rPr>
          <w:t>uses splines to create</w:t>
        </w:r>
      </w:ins>
      <w:r w:rsidR="00563CA6" w:rsidRPr="00563CA6">
        <w:rPr>
          <w:snapToGrid w:val="0"/>
        </w:rPr>
        <w:t xml:space="preserve"> a non-linear decision boundary </w:t>
      </w:r>
      <w:del w:id="1638" w:author="Author" w:date="2023-03-17T07:19:00Z">
        <w:r>
          <w:delText xml:space="preserve">and then performs </w:delText>
        </w:r>
      </w:del>
      <w:ins w:id="1639" w:author="Author" w:date="2023-03-17T07:19:00Z">
        <w:r w:rsidR="00563CA6" w:rsidRPr="00563CA6">
          <w:rPr>
            <w:snapToGrid w:val="0"/>
          </w:rPr>
          <w:t xml:space="preserve">for </w:t>
        </w:r>
      </w:ins>
      <w:r w:rsidR="00563CA6" w:rsidRPr="00563CA6">
        <w:rPr>
          <w:snapToGrid w:val="0"/>
        </w:rPr>
        <w:t>classification</w:t>
      </w:r>
      <w:del w:id="1640" w:author="Author" w:date="2023-03-17T07:19:00Z">
        <w:r>
          <w:delText xml:space="preserve"> through this. Generally</w:delText>
        </w:r>
      </w:del>
      <w:ins w:id="1641" w:author="Author" w:date="2023-03-17T07:19:00Z">
        <w:r w:rsidR="00563CA6" w:rsidRPr="00563CA6">
          <w:rPr>
            <w:snapToGrid w:val="0"/>
          </w:rPr>
          <w:t>. In reality</w:t>
        </w:r>
      </w:ins>
      <w:r w:rsidR="00563CA6" w:rsidRPr="00563CA6">
        <w:rPr>
          <w:snapToGrid w:val="0"/>
        </w:rPr>
        <w:t xml:space="preserve">, the distribution of variables in data </w:t>
      </w:r>
      <w:del w:id="1642" w:author="Author" w:date="2023-03-17T07:19:00Z">
        <w:r>
          <w:delText>almost never shows a</w:delText>
        </w:r>
      </w:del>
      <w:ins w:id="1643" w:author="Author" w:date="2023-03-17T07:19:00Z">
        <w:r w:rsidR="00563CA6" w:rsidRPr="00563CA6">
          <w:rPr>
            <w:snapToGrid w:val="0"/>
          </w:rPr>
          <w:t xml:space="preserve">rarely </w:t>
        </w:r>
        <w:r w:rsidR="008B0E1A">
          <w:rPr>
            <w:snapToGrid w:val="0"/>
          </w:rPr>
          <w:t>exhibits</w:t>
        </w:r>
      </w:ins>
      <w:r w:rsidR="00563CA6" w:rsidRPr="00563CA6">
        <w:rPr>
          <w:snapToGrid w:val="0"/>
        </w:rPr>
        <w:t xml:space="preserve"> linear </w:t>
      </w:r>
      <w:del w:id="1644" w:author="Author" w:date="2023-03-17T07:19:00Z">
        <w:r>
          <w:delText>relationship. Hence, as</w:delText>
        </w:r>
      </w:del>
      <w:ins w:id="1645" w:author="Author" w:date="2023-03-17T07:19:00Z">
        <w:r w:rsidR="00563CA6" w:rsidRPr="00563CA6">
          <w:rPr>
            <w:snapToGrid w:val="0"/>
          </w:rPr>
          <w:t>relationships, and</w:t>
        </w:r>
      </w:ins>
      <w:r w:rsidR="00563CA6" w:rsidRPr="00563CA6">
        <w:rPr>
          <w:snapToGrid w:val="0"/>
        </w:rPr>
        <w:t xml:space="preserve"> most cases have complex non-linear distributions, </w:t>
      </w:r>
      <w:ins w:id="1646" w:author="Author" w:date="2023-03-17T07:19:00Z">
        <w:r w:rsidR="00563CA6" w:rsidRPr="00563CA6">
          <w:rPr>
            <w:snapToGrid w:val="0"/>
          </w:rPr>
          <w:t xml:space="preserve">making </w:t>
        </w:r>
      </w:ins>
      <w:r w:rsidR="00563CA6" w:rsidRPr="00563CA6">
        <w:rPr>
          <w:snapToGrid w:val="0"/>
        </w:rPr>
        <w:t>it</w:t>
      </w:r>
      <w:del w:id="1647" w:author="Author" w:date="2023-03-17T07:19:00Z">
        <w:r>
          <w:delText xml:space="preserve"> is</w:delText>
        </w:r>
      </w:del>
      <w:r w:rsidR="00563CA6" w:rsidRPr="00563CA6">
        <w:rPr>
          <w:snapToGrid w:val="0"/>
        </w:rPr>
        <w:t xml:space="preserve"> difficult to apply linear discriminant analysis. This </w:t>
      </w:r>
      <w:del w:id="1648" w:author="Author" w:date="2023-03-17T07:19:00Z">
        <w:r>
          <w:delText>problem can be address through</w:delText>
        </w:r>
      </w:del>
      <w:ins w:id="1649" w:author="Author" w:date="2023-03-17T07:19:00Z">
        <w:r w:rsidR="00563CA6" w:rsidRPr="00563CA6">
          <w:rPr>
            <w:snapToGrid w:val="0"/>
          </w:rPr>
          <w:t>is where</w:t>
        </w:r>
      </w:ins>
      <w:r w:rsidR="00563CA6" w:rsidRPr="00563CA6">
        <w:rPr>
          <w:snapToGrid w:val="0"/>
        </w:rPr>
        <w:t xml:space="preserve"> flexible discriminant analysis </w:t>
      </w:r>
      <w:del w:id="1650" w:author="Author" w:date="2023-03-17T07:19:00Z">
        <w:r>
          <w:delText xml:space="preserve">(Reynès et al. (2006)). </w:delText>
        </w:r>
      </w:del>
      <w:ins w:id="1651" w:author="Author" w:date="2023-03-17T07:19:00Z">
        <w:r w:rsidR="00563CA6" w:rsidRPr="00563CA6">
          <w:rPr>
            <w:snapToGrid w:val="0"/>
          </w:rPr>
          <w:t>comes in</w:t>
        </w:r>
        <w:r w:rsidR="007F0B24">
          <w:rPr>
            <w:snapToGrid w:val="0"/>
          </w:rPr>
          <w:t>,</w:t>
        </w:r>
        <w:r w:rsidR="00563CA6" w:rsidRPr="00563CA6">
          <w:rPr>
            <w:snapToGrid w:val="0"/>
          </w:rPr>
          <w:t xml:space="preserve"> as it allows for non-linear relationships to be captured </w:t>
        </w:r>
        <w:r w:rsidR="00563CA6" w:rsidRPr="00563CA6">
          <w:rPr>
            <w:snapToGrid w:val="0"/>
          </w:rPr>
          <w:lastRenderedPageBreak/>
          <w:t>and better classification accuracy to be achieved.</w:t>
        </w:r>
        <w:r w:rsidR="000804AF">
          <w:rPr>
            <w:snapToGrid w:val="0"/>
          </w:rPr>
          <w:t xml:space="preserve"> </w:t>
        </w:r>
        <w:r>
          <w:t xml:space="preserve">This problem can </w:t>
        </w:r>
        <w:r w:rsidR="007F0B24">
          <w:t>be addressed</w:t>
        </w:r>
        <w:r>
          <w:t xml:space="preserve"> through flexible discriminant analysis </w:t>
        </w:r>
        <w:r w:rsidR="000804AF">
          <w:t>[31]</w:t>
        </w:r>
      </w:ins>
    </w:p>
    <w:p w14:paraId="7B8DC836" w14:textId="77777777" w:rsidR="00DB3804" w:rsidRDefault="00DB3804" w:rsidP="00DB3804">
      <w:pPr>
        <w:pStyle w:val="MDPI31text"/>
      </w:pPr>
    </w:p>
    <w:p w14:paraId="0946BF13" w14:textId="77777777" w:rsidR="00DB3804" w:rsidRDefault="00DB3804" w:rsidP="007F5E0A">
      <w:pPr>
        <w:pStyle w:val="MDPI37itemize"/>
      </w:pPr>
      <w:r>
        <w:t>Regularized Discriminant Analysis (RDA)</w:t>
      </w:r>
    </w:p>
    <w:p w14:paraId="7A1CEE53" w14:textId="57FA32D3" w:rsidR="00DB3804" w:rsidRDefault="00DB3804" w:rsidP="00DB3804">
      <w:pPr>
        <w:pStyle w:val="MDPI31text"/>
      </w:pPr>
      <w:r>
        <w:t xml:space="preserve">  When the data contains many explanatory variables, regularized discriminant analysis improves the estimation of the covariance matrix through regularization (e.g., shrinkage) to create a decision boundary with better classification performance. It can be viewed as a generalized method of linear discriminant analysis, which uses a linear decision boundary, and quadratic discriminant analysis, which uses a quadratic curved decision boundary. For this, the optimal parameter </w:t>
      </w:r>
      <m:oMath>
        <m:r>
          <m:rPr>
            <m:sty m:val="p"/>
          </m:rPr>
          <w:rPr>
            <w:rFonts w:ascii="Cambria Math" w:hAnsi="Cambria Math"/>
          </w:rPr>
          <m:t>α</m:t>
        </m:r>
      </m:oMath>
      <w:r>
        <w:t xml:space="preserve"> is estimated based on the training data; if </w:t>
      </w:r>
      <w:del w:id="1652" w:author="Author" w:date="2023-03-17T07:19:00Z">
        <w:r>
          <w:delText xml:space="preserve">the value of </w:delText>
        </w:r>
      </w:del>
      <m:oMath>
        <m:r>
          <m:rPr>
            <m:sty m:val="p"/>
          </m:rPr>
          <w:rPr>
            <w:rFonts w:ascii="Cambria Math" w:hAnsi="Cambria Math"/>
          </w:rPr>
          <m:t>α</m:t>
        </m:r>
      </m:oMath>
      <w:r>
        <w:t xml:space="preserve"> </w:t>
      </w:r>
      <w:del w:id="1653" w:author="Author" w:date="2023-03-17T07:19:00Z">
        <w:r>
          <w:delText>is</w:delText>
        </w:r>
      </w:del>
      <w:ins w:id="1654" w:author="Author" w:date="2023-03-17T07:19:00Z">
        <w:r w:rsidR="00563CA6">
          <w:t>=</w:t>
        </w:r>
      </w:ins>
      <w:r w:rsidR="00563CA6">
        <w:t xml:space="preserve"> </w:t>
      </w:r>
      <m:oMath>
        <m:r>
          <m:rPr>
            <m:sty m:val="p"/>
          </m:rPr>
          <w:rPr>
            <w:rFonts w:ascii="Cambria Math" w:hAnsi="Cambria Math"/>
          </w:rPr>
          <m:t>1</m:t>
        </m:r>
      </m:oMath>
      <w:r>
        <w:t xml:space="preserve">, then </w:t>
      </w:r>
      <w:ins w:id="1655" w:author="Author" w:date="2023-03-17T07:19:00Z">
        <w:r w:rsidR="007F0B24">
          <w:t xml:space="preserve">the </w:t>
        </w:r>
      </w:ins>
      <w:r>
        <w:t xml:space="preserve">linear discriminant analysis is performed, and if </w:t>
      </w:r>
      <w:del w:id="1656" w:author="Author" w:date="2023-03-17T07:19:00Z">
        <w:r>
          <w:delText xml:space="preserve">the value of </w:delText>
        </w:r>
      </w:del>
      <m:oMath>
        <m:r>
          <m:rPr>
            <m:sty m:val="p"/>
          </m:rPr>
          <w:rPr>
            <w:rFonts w:ascii="Cambria Math" w:hAnsi="Cambria Math"/>
          </w:rPr>
          <m:t>α</m:t>
        </m:r>
      </m:oMath>
      <w:r>
        <w:t xml:space="preserve"> </w:t>
      </w:r>
      <w:del w:id="1657" w:author="Author" w:date="2023-03-17T07:19:00Z">
        <w:r>
          <w:delText>is</w:delText>
        </w:r>
      </w:del>
      <w:ins w:id="1658" w:author="Author" w:date="2023-03-17T07:19:00Z">
        <w:r w:rsidR="00563CA6">
          <w:t>=</w:t>
        </w:r>
      </w:ins>
      <w:r w:rsidR="00563CA6">
        <w:t xml:space="preserve"> </w:t>
      </w:r>
      <m:oMath>
        <m:r>
          <m:rPr>
            <m:sty m:val="p"/>
          </m:rPr>
          <w:rPr>
            <w:rFonts w:ascii="Cambria Math" w:hAnsi="Cambria Math"/>
          </w:rPr>
          <m:t>0</m:t>
        </m:r>
      </m:oMath>
      <w:r>
        <w:t>, then</w:t>
      </w:r>
      <w:ins w:id="1659" w:author="Author" w:date="2023-03-17T07:19:00Z">
        <w:r>
          <w:t xml:space="preserve"> </w:t>
        </w:r>
        <w:r w:rsidR="007F0B24">
          <w:t>the</w:t>
        </w:r>
      </w:ins>
      <w:r w:rsidR="007F0B24">
        <w:t xml:space="preserve"> </w:t>
      </w:r>
      <w:r>
        <w:t xml:space="preserve">quadratic discriminant analysis is performed. Here, </w:t>
      </w:r>
      <m:oMath>
        <m:r>
          <m:rPr>
            <m:sty m:val="p"/>
          </m:rPr>
          <w:rPr>
            <w:rFonts w:ascii="Cambria Math" w:hAnsi="Cambria Math"/>
          </w:rPr>
          <m:t>0≤α≤1</m:t>
        </m:r>
      </m:oMath>
      <w:r>
        <w:t xml:space="preserve">, which serves as the weight for the linear decision boundary and quadratic curved decision boundary </w:t>
      </w:r>
      <w:del w:id="1660" w:author="Author" w:date="2023-03-17T07:19:00Z">
        <w:r>
          <w:delText xml:space="preserve">(Friedman, J. H. (1989)). </w:delText>
        </w:r>
      </w:del>
      <w:ins w:id="1661" w:author="Author" w:date="2023-03-17T07:19:00Z">
        <w:r w:rsidR="00AD2405">
          <w:t>[32].</w:t>
        </w:r>
      </w:ins>
    </w:p>
    <w:p w14:paraId="42EFEFB9" w14:textId="77777777" w:rsidR="00DB3804" w:rsidRDefault="00DB3804" w:rsidP="00DB3804">
      <w:pPr>
        <w:pStyle w:val="MDPI31text"/>
      </w:pPr>
    </w:p>
    <w:p w14:paraId="09CC5291" w14:textId="77777777" w:rsidR="00DB3804" w:rsidRDefault="00DB3804" w:rsidP="007F5E0A">
      <w:pPr>
        <w:pStyle w:val="MDPI37itemize"/>
      </w:pPr>
      <w:r>
        <w:t>Support Vector Machine (SVM)</w:t>
      </w:r>
    </w:p>
    <w:p w14:paraId="7E884DA7" w14:textId="2FD2712F" w:rsidR="00DB3804" w:rsidRDefault="00DB3804">
      <w:pPr>
        <w:pStyle w:val="MDPI37itemize"/>
        <w:numPr>
          <w:ilvl w:val="0"/>
          <w:numId w:val="0"/>
        </w:numPr>
        <w:ind w:left="2608" w:firstLine="425"/>
        <w:rPr>
          <w:color w:val="0070C0"/>
        </w:rPr>
        <w:pPrChange w:id="1662" w:author="Author" w:date="2023-03-17T07:19:00Z">
          <w:pPr>
            <w:pStyle w:val="MDPI31text"/>
          </w:pPr>
        </w:pPrChange>
      </w:pPr>
      <w:del w:id="1663" w:author="Author" w:date="2023-03-17T07:19:00Z">
        <w:r>
          <w:delText xml:space="preserve">  </w:delText>
        </w:r>
      </w:del>
      <w:r w:rsidR="003B61B2" w:rsidRPr="003B61B2">
        <w:rPr>
          <w:snapToGrid w:val="0"/>
        </w:rPr>
        <w:t xml:space="preserve">Support vector machine </w:t>
      </w:r>
      <w:del w:id="1664" w:author="Author" w:date="2023-03-17T07:19:00Z">
        <w:r>
          <w:delText>uses the kernel trick to maximize</w:delText>
        </w:r>
      </w:del>
      <w:ins w:id="1665" w:author="Author" w:date="2023-03-17T07:19:00Z">
        <w:r w:rsidR="003B61B2" w:rsidRPr="003B61B2">
          <w:rPr>
            <w:snapToGrid w:val="0"/>
          </w:rPr>
          <w:t>(SVM) is a classification algorithm that maximizes</w:t>
        </w:r>
      </w:ins>
      <w:r w:rsidR="003B61B2" w:rsidRPr="003B61B2">
        <w:rPr>
          <w:snapToGrid w:val="0"/>
        </w:rPr>
        <w:t xml:space="preserve"> the margin, </w:t>
      </w:r>
      <w:ins w:id="1666" w:author="Author" w:date="2023-03-17T07:19:00Z">
        <w:r w:rsidR="003B61B2" w:rsidRPr="003B61B2">
          <w:rPr>
            <w:snapToGrid w:val="0"/>
          </w:rPr>
          <w:t xml:space="preserve">i.e., </w:t>
        </w:r>
      </w:ins>
      <w:r w:rsidR="003B61B2" w:rsidRPr="003B61B2">
        <w:rPr>
          <w:snapToGrid w:val="0"/>
        </w:rPr>
        <w:t xml:space="preserve">the distance between the decision boundary and </w:t>
      </w:r>
      <w:ins w:id="1667" w:author="Author" w:date="2023-03-17T07:19:00Z">
        <w:r w:rsidR="003B61B2" w:rsidRPr="003B61B2">
          <w:rPr>
            <w:snapToGrid w:val="0"/>
          </w:rPr>
          <w:t xml:space="preserve">the </w:t>
        </w:r>
      </w:ins>
      <w:r w:rsidR="003B61B2" w:rsidRPr="003B61B2">
        <w:rPr>
          <w:snapToGrid w:val="0"/>
        </w:rPr>
        <w:t xml:space="preserve">support </w:t>
      </w:r>
      <w:del w:id="1668" w:author="Author" w:date="2023-03-17T07:19:00Z">
        <w:r>
          <w:delText>vector</w:delText>
        </w:r>
      </w:del>
      <w:ins w:id="1669" w:author="Author" w:date="2023-03-17T07:19:00Z">
        <w:r w:rsidR="003B61B2" w:rsidRPr="003B61B2">
          <w:rPr>
            <w:snapToGrid w:val="0"/>
          </w:rPr>
          <w:t>vectors</w:t>
        </w:r>
      </w:ins>
      <w:r w:rsidR="003B61B2" w:rsidRPr="003B61B2">
        <w:rPr>
          <w:snapToGrid w:val="0"/>
        </w:rPr>
        <w:t xml:space="preserve">, to perform prediction or classification. </w:t>
      </w:r>
      <w:del w:id="1670" w:author="Author" w:date="2023-03-17T07:19:00Z">
        <w:r>
          <w:delText xml:space="preserve">The kernel trick is a technique that uses the mapping function </w:delText>
        </w:r>
      </w:del>
      <m:oMath>
        <m:r>
          <w:del w:id="1671" w:author="Author" w:date="2023-03-17T07:19:00Z">
            <w:rPr>
              <w:rFonts w:ascii="Cambria Math" w:hAnsi="Cambria Math"/>
            </w:rPr>
            <m:t>φ</m:t>
          </w:del>
        </m:r>
      </m:oMath>
      <w:del w:id="1672" w:author="Author" w:date="2023-03-17T07:19:00Z">
        <w:r>
          <w:delText xml:space="preserve"> without the need to set an appropriate transformation function beforehand to</w:delText>
        </w:r>
      </w:del>
      <w:ins w:id="1673" w:author="Author" w:date="2023-03-17T07:19:00Z">
        <w:r w:rsidR="003B61B2" w:rsidRPr="003B61B2">
          <w:rPr>
            <w:snapToGrid w:val="0"/>
          </w:rPr>
          <w:t>To</w:t>
        </w:r>
      </w:ins>
      <w:r w:rsidR="003B61B2" w:rsidRPr="003B61B2">
        <w:rPr>
          <w:snapToGrid w:val="0"/>
        </w:rPr>
        <w:t xml:space="preserve"> move the original data in an input space with a complex non-linear distribution to a high-dimensional feature space, </w:t>
      </w:r>
      <w:del w:id="1674" w:author="Author" w:date="2023-03-17T07:19:00Z">
        <w:r>
          <w:delText xml:space="preserve">thus converting it to </w:delText>
        </w:r>
      </w:del>
      <w:ins w:id="1675" w:author="Author" w:date="2023-03-17T07:19:00Z">
        <w:r w:rsidR="003B61B2" w:rsidRPr="003B61B2">
          <w:rPr>
            <w:snapToGrid w:val="0"/>
          </w:rPr>
          <w:t>SVM uses the kernel trick</w:t>
        </w:r>
        <w:r w:rsidR="005B5F37">
          <w:rPr>
            <w:snapToGrid w:val="0"/>
          </w:rPr>
          <w:t>. This technique</w:t>
        </w:r>
        <w:r w:rsidR="003B61B2" w:rsidRPr="003B61B2">
          <w:rPr>
            <w:snapToGrid w:val="0"/>
          </w:rPr>
          <w:t xml:space="preserve"> applies a mapping function without the need to set an appropriate transformation function beforehand. This converts the data into </w:t>
        </w:r>
      </w:ins>
      <w:r w:rsidR="003B61B2" w:rsidRPr="003B61B2">
        <w:rPr>
          <w:snapToGrid w:val="0"/>
        </w:rPr>
        <w:t xml:space="preserve">a linear distribution and </w:t>
      </w:r>
      <w:del w:id="1676" w:author="Author" w:date="2023-03-17T07:19:00Z">
        <w:r>
          <w:delText>making</w:delText>
        </w:r>
      </w:del>
      <w:ins w:id="1677" w:author="Author" w:date="2023-03-17T07:19:00Z">
        <w:r w:rsidR="003B61B2" w:rsidRPr="003B61B2">
          <w:rPr>
            <w:snapToGrid w:val="0"/>
          </w:rPr>
          <w:t>makes</w:t>
        </w:r>
      </w:ins>
      <w:r w:rsidR="003B61B2" w:rsidRPr="003B61B2">
        <w:rPr>
          <w:snapToGrid w:val="0"/>
        </w:rPr>
        <w:t xml:space="preserve"> it easier to find the decision boundary </w:t>
      </w:r>
      <w:commentRangeStart w:id="1678"/>
      <w:r w:rsidR="003B61B2" w:rsidRPr="008F391A">
        <w:rPr>
          <w:snapToGrid w:val="0"/>
          <w:highlight w:val="cyan"/>
          <w:rPrChange w:id="1679" w:author="HSY" w:date="2023-03-17T23:25:00Z">
            <w:rPr/>
          </w:rPrChange>
        </w:rPr>
        <w:t>(</w:t>
      </w:r>
      <w:proofErr w:type="spellStart"/>
      <w:r w:rsidR="003B61B2" w:rsidRPr="008F391A">
        <w:rPr>
          <w:snapToGrid w:val="0"/>
          <w:highlight w:val="cyan"/>
          <w:rPrChange w:id="1680" w:author="HSY" w:date="2023-03-17T23:25:00Z">
            <w:rPr/>
          </w:rPrChange>
        </w:rPr>
        <w:t>Schölkopf</w:t>
      </w:r>
      <w:proofErr w:type="spellEnd"/>
      <w:ins w:id="1681" w:author="HSY" w:date="2023-03-17T22:41:00Z">
        <w:r w:rsidR="00DE757C" w:rsidRPr="008F391A">
          <w:rPr>
            <w:snapToGrid w:val="0"/>
            <w:highlight w:val="cyan"/>
            <w:rPrChange w:id="1682" w:author="HSY" w:date="2023-03-17T23:25:00Z">
              <w:rPr/>
            </w:rPrChange>
          </w:rPr>
          <w:t xml:space="preserve"> et al.</w:t>
        </w:r>
      </w:ins>
      <w:del w:id="1683" w:author="HSY" w:date="2023-03-17T22:41:00Z">
        <w:r w:rsidR="003B61B2" w:rsidRPr="008F391A" w:rsidDel="00093642">
          <w:rPr>
            <w:snapToGrid w:val="0"/>
            <w:highlight w:val="cyan"/>
            <w:rPrChange w:id="1684" w:author="HSY" w:date="2023-03-17T23:25:00Z">
              <w:rPr/>
            </w:rPrChange>
          </w:rPr>
          <w:delText>, B</w:delText>
        </w:r>
        <w:r w:rsidR="003B61B2" w:rsidRPr="008F391A" w:rsidDel="00DE757C">
          <w:rPr>
            <w:snapToGrid w:val="0"/>
            <w:highlight w:val="cyan"/>
            <w:rPrChange w:id="1685" w:author="HSY" w:date="2023-03-17T23:25:00Z">
              <w:rPr/>
            </w:rPrChange>
          </w:rPr>
          <w:delText>.</w:delText>
        </w:r>
      </w:del>
      <w:r w:rsidR="003B61B2" w:rsidRPr="008F391A">
        <w:rPr>
          <w:snapToGrid w:val="0"/>
          <w:highlight w:val="cyan"/>
          <w:rPrChange w:id="1686" w:author="HSY" w:date="2023-03-17T23:25:00Z">
            <w:rPr/>
          </w:rPrChange>
        </w:rPr>
        <w:t xml:space="preserve"> (2000</w:t>
      </w:r>
      <w:del w:id="1687" w:author="Author" w:date="2023-03-17T07:19:00Z">
        <w:r w:rsidRPr="008F391A">
          <w:rPr>
            <w:highlight w:val="cyan"/>
            <w:rPrChange w:id="1688" w:author="HSY" w:date="2023-03-17T23:25:00Z">
              <w:rPr/>
            </w:rPrChange>
          </w:rPr>
          <w:delText>)). This is expressed in Fig.</w:delText>
        </w:r>
      </w:del>
      <w:ins w:id="1689" w:author="Author" w:date="2023-03-17T07:19:00Z">
        <w:r w:rsidR="003B61B2" w:rsidRPr="008F391A">
          <w:rPr>
            <w:snapToGrid w:val="0"/>
            <w:highlight w:val="cyan"/>
            <w:rPrChange w:id="1690" w:author="HSY" w:date="2023-03-17T23:25:00Z">
              <w:rPr/>
            </w:rPrChange>
          </w:rPr>
          <w:t>))</w:t>
        </w:r>
        <w:r w:rsidR="005D5707">
          <w:rPr>
            <w:snapToGrid w:val="0"/>
          </w:rPr>
          <w:t xml:space="preserve"> [33]</w:t>
        </w:r>
        <w:r w:rsidR="003B61B2" w:rsidRPr="003B61B2">
          <w:rPr>
            <w:snapToGrid w:val="0"/>
          </w:rPr>
          <w:t xml:space="preserve">. </w:t>
        </w:r>
        <w:commentRangeEnd w:id="1678"/>
        <w:r w:rsidR="00AD2405">
          <w:rPr>
            <w:rStyle w:val="ab"/>
            <w:rFonts w:eastAsia="SimSun"/>
            <w:noProof/>
            <w:lang w:eastAsia="zh-CN" w:bidi="ar-SA"/>
          </w:rPr>
          <w:commentReference w:id="1678"/>
        </w:r>
        <w:r w:rsidR="003B61B2" w:rsidRPr="003B61B2">
          <w:rPr>
            <w:snapToGrid w:val="0"/>
          </w:rPr>
          <w:t>Figure</w:t>
        </w:r>
      </w:ins>
      <w:r w:rsidR="003B61B2" w:rsidRPr="003B61B2">
        <w:rPr>
          <w:snapToGrid w:val="0"/>
        </w:rPr>
        <w:t xml:space="preserve"> 10</w:t>
      </w:r>
      <w:del w:id="1691" w:author="Author" w:date="2023-03-17T07:19:00Z">
        <w:r>
          <w:delText>.  Of the many kernel types,</w:delText>
        </w:r>
      </w:del>
      <w:ins w:id="1692" w:author="Author" w:date="2023-03-17T07:19:00Z">
        <w:r w:rsidR="003B61B2" w:rsidRPr="003B61B2">
          <w:rPr>
            <w:snapToGrid w:val="0"/>
          </w:rPr>
          <w:t xml:space="preserve"> illustrates</w:t>
        </w:r>
      </w:ins>
      <w:r w:rsidR="003B61B2" w:rsidRPr="003B61B2">
        <w:rPr>
          <w:snapToGrid w:val="0"/>
        </w:rPr>
        <w:t xml:space="preserve"> this </w:t>
      </w:r>
      <w:ins w:id="1693" w:author="Author" w:date="2023-03-17T07:19:00Z">
        <w:r w:rsidR="003B61B2" w:rsidRPr="003B61B2">
          <w:rPr>
            <w:snapToGrid w:val="0"/>
          </w:rPr>
          <w:t xml:space="preserve">concept. This </w:t>
        </w:r>
      </w:ins>
      <w:r w:rsidR="003B61B2" w:rsidRPr="003B61B2">
        <w:rPr>
          <w:snapToGrid w:val="0"/>
        </w:rPr>
        <w:t xml:space="preserve">study </w:t>
      </w:r>
      <w:del w:id="1694" w:author="Author" w:date="2023-03-17T07:19:00Z">
        <w:r>
          <w:delText>used</w:delText>
        </w:r>
      </w:del>
      <w:ins w:id="1695" w:author="Author" w:date="2023-03-17T07:19:00Z">
        <w:r w:rsidR="003B61B2" w:rsidRPr="003B61B2">
          <w:rPr>
            <w:snapToGrid w:val="0"/>
          </w:rPr>
          <w:t>uses</w:t>
        </w:r>
      </w:ins>
      <w:r w:rsidR="003B61B2" w:rsidRPr="003B61B2">
        <w:rPr>
          <w:snapToGrid w:val="0"/>
        </w:rPr>
        <w:t xml:space="preserve"> the radial basis kernel</w:t>
      </w:r>
      <w:del w:id="1696" w:author="Author" w:date="2023-03-17T07:19:00Z">
        <w:r>
          <w:delText xml:space="preserve"> as</w:delText>
        </w:r>
      </w:del>
      <w:ins w:id="1697" w:author="Author" w:date="2023-03-17T07:19:00Z">
        <w:r w:rsidR="003B61B2" w:rsidRPr="003B61B2">
          <w:rPr>
            <w:snapToGrid w:val="0"/>
          </w:rPr>
          <w:t>,</w:t>
        </w:r>
      </w:ins>
      <w:r w:rsidR="003B61B2" w:rsidRPr="003B61B2">
        <w:rPr>
          <w:snapToGrid w:val="0"/>
        </w:rPr>
        <w:t xml:space="preserve"> shown in Equation (10), which is known </w:t>
      </w:r>
      <w:del w:id="1698" w:author="Author" w:date="2023-03-17T07:19:00Z">
        <w:r>
          <w:delText>as</w:delText>
        </w:r>
      </w:del>
      <w:ins w:id="1699" w:author="Author" w:date="2023-03-17T07:19:00Z">
        <w:r w:rsidR="003B61B2" w:rsidRPr="003B61B2">
          <w:rPr>
            <w:snapToGrid w:val="0"/>
          </w:rPr>
          <w:t>to be</w:t>
        </w:r>
      </w:ins>
      <w:r w:rsidR="003B61B2" w:rsidRPr="003B61B2">
        <w:rPr>
          <w:snapToGrid w:val="0"/>
        </w:rPr>
        <w:t xml:space="preserve"> the most flexible </w:t>
      </w:r>
      <w:ins w:id="1700" w:author="Author" w:date="2023-03-17T07:19:00Z">
        <w:r w:rsidR="003B61B2" w:rsidRPr="003B61B2">
          <w:rPr>
            <w:snapToGrid w:val="0"/>
          </w:rPr>
          <w:t xml:space="preserve">kernel type </w:t>
        </w:r>
      </w:ins>
      <w:r w:rsidR="003B61B2" w:rsidRPr="003B61B2">
        <w:rPr>
          <w:snapToGrid w:val="0"/>
        </w:rPr>
        <w:t>for all data distributions.</w:t>
      </w:r>
      <w:r w:rsidR="00B945FC">
        <w:rPr>
          <w:snapToGrid w:val="0"/>
        </w:rPr>
        <w:t xml:space="preserve"> </w:t>
      </w:r>
      <w:del w:id="1701" w:author="Author" w:date="2023-03-17T07:19:00Z">
        <w:r>
          <w:rPr>
            <w:color w:val="0070C0"/>
          </w:rPr>
          <w:delText>Because of this, this</w:delText>
        </w:r>
      </w:del>
      <w:ins w:id="1702" w:author="Author" w:date="2023-03-17T07:19:00Z">
        <w:r w:rsidR="0059741D" w:rsidRPr="0059741D">
          <w:t>This</w:t>
        </w:r>
      </w:ins>
      <w:r w:rsidR="0059741D" w:rsidRPr="0059741D">
        <w:rPr>
          <w:rPrChange w:id="1703" w:author="Author" w:date="2023-03-17T07:19:00Z">
            <w:rPr>
              <w:color w:val="0070C0"/>
            </w:rPr>
          </w:rPrChange>
        </w:rPr>
        <w:t xml:space="preserve"> kernel </w:t>
      </w:r>
      <w:del w:id="1704" w:author="Author" w:date="2023-03-17T07:19:00Z">
        <w:r>
          <w:rPr>
            <w:color w:val="0070C0"/>
          </w:rPr>
          <w:delText>can be</w:delText>
        </w:r>
      </w:del>
      <w:ins w:id="1705" w:author="Author" w:date="2023-03-17T07:19:00Z">
        <w:r w:rsidR="0059741D" w:rsidRPr="0059741D">
          <w:t>is</w:t>
        </w:r>
      </w:ins>
      <w:r w:rsidR="0059741D" w:rsidRPr="0059741D">
        <w:rPr>
          <w:rPrChange w:id="1706" w:author="Author" w:date="2023-03-17T07:19:00Z">
            <w:rPr>
              <w:color w:val="0070C0"/>
            </w:rPr>
          </w:rPrChange>
        </w:rPr>
        <w:t xml:space="preserve"> widely </w:t>
      </w:r>
      <w:del w:id="1707" w:author="Author" w:date="2023-03-17T07:19:00Z">
        <w:r>
          <w:rPr>
            <w:color w:val="0070C0"/>
          </w:rPr>
          <w:delText xml:space="preserve">used for </w:delText>
        </w:r>
      </w:del>
      <w:ins w:id="1708" w:author="Author" w:date="2023-03-17T07:19:00Z">
        <w:r w:rsidR="0059741D" w:rsidRPr="0059741D">
          <w:t xml:space="preserve">applicable to </w:t>
        </w:r>
      </w:ins>
      <w:r w:rsidR="0059741D" w:rsidRPr="0059741D">
        <w:rPr>
          <w:rPrChange w:id="1709" w:author="Author" w:date="2023-03-17T07:19:00Z">
            <w:rPr>
              <w:color w:val="0070C0"/>
            </w:rPr>
          </w:rPrChange>
        </w:rPr>
        <w:t>water quality</w:t>
      </w:r>
      <w:del w:id="1710" w:author="Author" w:date="2023-03-17T07:19:00Z">
        <w:r>
          <w:rPr>
            <w:color w:val="0070C0"/>
          </w:rPr>
          <w:delText xml:space="preserve"> </w:delText>
        </w:r>
      </w:del>
      <w:ins w:id="1711" w:author="Author" w:date="2023-03-17T07:19:00Z">
        <w:r w:rsidR="0059741D" w:rsidRPr="0059741D">
          <w:t>-</w:t>
        </w:r>
      </w:ins>
      <w:r w:rsidR="0059741D" w:rsidRPr="0059741D">
        <w:rPr>
          <w:rPrChange w:id="1712" w:author="Author" w:date="2023-03-17T07:19:00Z">
            <w:rPr>
              <w:color w:val="0070C0"/>
            </w:rPr>
          </w:rPrChange>
        </w:rPr>
        <w:t>related data</w:t>
      </w:r>
      <w:ins w:id="1713" w:author="Author" w:date="2023-03-17T07:19:00Z">
        <w:r w:rsidR="0059741D" w:rsidRPr="0059741D">
          <w:t>,</w:t>
        </w:r>
      </w:ins>
      <w:r w:rsidR="0059741D" w:rsidRPr="0059741D">
        <w:rPr>
          <w:rPrChange w:id="1714" w:author="Author" w:date="2023-03-17T07:19:00Z">
            <w:rPr>
              <w:color w:val="0070C0"/>
            </w:rPr>
          </w:rPrChange>
        </w:rPr>
        <w:t xml:space="preserve"> such as the data used in this study.</w:t>
      </w:r>
      <w:ins w:id="1715" w:author="Author" w:date="2023-03-17T07:19:00Z">
        <w:r w:rsidR="00E3735F">
          <w:t xml:space="preserve"> Figure 11 illustrates the principle of </w:t>
        </w:r>
        <w:r w:rsidR="005B5F37">
          <w:t xml:space="preserve">the </w:t>
        </w:r>
        <w:r w:rsidR="00E3735F">
          <w:t xml:space="preserve">support vector machine, and a detailed explanation can be found in </w:t>
        </w:r>
        <w:proofErr w:type="spellStart"/>
        <w:r w:rsidR="00E3735F">
          <w:t>Pisner</w:t>
        </w:r>
        <w:proofErr w:type="spellEnd"/>
        <w:r w:rsidR="00E3735F">
          <w:t xml:space="preserve"> et al. (2020)</w:t>
        </w:r>
        <w:r w:rsidR="005D5707">
          <w:t xml:space="preserve"> [34]</w:t>
        </w:r>
        <w:r w:rsidR="00E3735F">
          <w:t xml:space="preserve">. </w:t>
        </w:r>
      </w:ins>
    </w:p>
    <w:tbl>
      <w:tblPr>
        <w:tblW w:w="7859" w:type="dxa"/>
        <w:tblInd w:w="2608" w:type="dxa"/>
        <w:tblCellMar>
          <w:left w:w="0" w:type="dxa"/>
          <w:right w:w="0" w:type="dxa"/>
        </w:tblCellMar>
        <w:tblLook w:val="04A0" w:firstRow="1" w:lastRow="0" w:firstColumn="1" w:lastColumn="0" w:noHBand="0" w:noVBand="1"/>
      </w:tblPr>
      <w:tblGrid>
        <w:gridCol w:w="7428"/>
        <w:gridCol w:w="431"/>
      </w:tblGrid>
      <w:tr w:rsidR="007F5E0A" w:rsidRPr="00B21073" w14:paraId="7729615B" w14:textId="77777777" w:rsidTr="00093642">
        <w:tc>
          <w:tcPr>
            <w:tcW w:w="7428" w:type="dxa"/>
          </w:tcPr>
          <w:p w14:paraId="2691F150" w14:textId="5E653B7A" w:rsidR="007F5E0A" w:rsidRPr="00A57ADB" w:rsidRDefault="007F5E0A" w:rsidP="00093642">
            <w:pPr>
              <w:pStyle w:val="MDPI39equation"/>
            </w:pPr>
            <m:oMath>
              <m:r>
                <m:rPr>
                  <m:sty m:val="p"/>
                </m:rPr>
                <w:rPr>
                  <w:rFonts w:ascii="Cambria Math" w:hAnsi="Cambria Math"/>
                </w:rPr>
                <m:t>k(u,v)= </m:t>
              </m:r>
              <m:r>
                <m:rPr>
                  <m:sty m:val="p"/>
                </m:rPr>
                <w:rPr>
                  <w:rFonts w:ascii="Cambria Math" w:eastAsia="MS Mincho" w:hAnsi="Cambria Math" w:cs="MS Mincho" w:hint="eastAsia"/>
                </w:rPr>
                <m:t>〈</m:t>
              </m:r>
              <m:r>
                <w:rPr>
                  <w:rFonts w:ascii="Cambria Math" w:hAnsi="Cambria Math"/>
                </w:rPr>
                <m:t>φ</m:t>
              </m:r>
              <m:r>
                <m:rPr>
                  <m:sty m:val="p"/>
                </m:rPr>
                <w:rPr>
                  <w:rFonts w:ascii="Cambria Math" w:hAnsi="Cambria Math"/>
                </w:rPr>
                <m:t>(u),</m:t>
              </m:r>
              <m:r>
                <w:rPr>
                  <w:rFonts w:ascii="Cambria Math" w:hAnsi="Cambria Math"/>
                </w:rPr>
                <m:t>φ</m:t>
              </m:r>
              <m:r>
                <m:rPr>
                  <m:sty m:val="p"/>
                </m:rPr>
                <w:rPr>
                  <w:rFonts w:ascii="Cambria Math" w:hAnsi="Cambria Math"/>
                </w:rPr>
                <m:t>(v)</m:t>
              </m:r>
              <m:r>
                <m:rPr>
                  <m:sty m:val="p"/>
                </m:rPr>
                <w:rPr>
                  <w:rFonts w:ascii="Cambria Math" w:eastAsia="MS Mincho" w:hAnsi="Cambria Math" w:cs="MS Mincho" w:hint="eastAsia"/>
                </w:rPr>
                <m:t>〉</m:t>
              </m:r>
              <m:r>
                <m:rPr>
                  <m:sty m:val="p"/>
                </m:rPr>
                <w:rPr>
                  <w:rFonts w:ascii="Cambria Math" w:hAnsi="Cambria Math"/>
                </w:rPr>
                <m:t> = exp[-γ ∣∣ u-v ∣</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w:p>
        </w:tc>
        <w:tc>
          <w:tcPr>
            <w:tcW w:w="431" w:type="dxa"/>
            <w:vAlign w:val="center"/>
          </w:tcPr>
          <w:p w14:paraId="47E35464" w14:textId="2FA22213" w:rsidR="007F5E0A" w:rsidRPr="00B21073" w:rsidRDefault="007F5E0A" w:rsidP="00093642">
            <w:pPr>
              <w:pStyle w:val="MDPI3aequationnumber"/>
            </w:pPr>
            <w:r w:rsidRPr="00B21073">
              <w:t>(</w:t>
            </w:r>
            <w:r>
              <w:t>10</w:t>
            </w:r>
            <w:r w:rsidRPr="00B21073">
              <w:t>)</w:t>
            </w:r>
          </w:p>
        </w:tc>
      </w:tr>
    </w:tbl>
    <w:p w14:paraId="489F021C" w14:textId="77777777" w:rsidR="00DB3804" w:rsidRDefault="00DB3804" w:rsidP="00DB3804">
      <w:pPr>
        <w:pStyle w:val="MDPI31text"/>
        <w:rPr>
          <w:del w:id="1716" w:author="Author" w:date="2023-03-17T07:19:00Z"/>
        </w:rPr>
      </w:pPr>
      <w:del w:id="1717" w:author="Author" w:date="2023-03-17T07:19:00Z">
        <w:r>
          <w:delText xml:space="preserve">Fig. 11 illustrates the principle of support vector machine, and a detailed explanation can be found in Pisner et al. (2020). </w:delText>
        </w:r>
      </w:del>
    </w:p>
    <w:p w14:paraId="09472532" w14:textId="43F2A15B" w:rsidR="00DB3804" w:rsidRDefault="00DB3804" w:rsidP="00DB3804">
      <w:pPr>
        <w:pStyle w:val="MDPI31text"/>
        <w:rPr>
          <w:ins w:id="1718" w:author="Author" w:date="2023-03-17T07:19:00Z"/>
        </w:rPr>
      </w:pPr>
      <w:ins w:id="1719" w:author="Author" w:date="2023-03-17T07:19:00Z">
        <w:r>
          <w:t xml:space="preserve"> </w:t>
        </w:r>
      </w:ins>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DB3804" w14:paraId="5919B454" w14:textId="77777777" w:rsidTr="007F5E0A">
        <w:trPr>
          <w:trHeight w:val="2810"/>
          <w:jc w:val="right"/>
        </w:trPr>
        <w:tc>
          <w:tcPr>
            <w:tcW w:w="8278" w:type="dxa"/>
            <w:tcBorders>
              <w:top w:val="nil"/>
              <w:left w:val="nil"/>
              <w:bottom w:val="nil"/>
              <w:right w:val="nil"/>
            </w:tcBorders>
            <w:vAlign w:val="center"/>
          </w:tcPr>
          <w:p w14:paraId="096A966E" w14:textId="77777777" w:rsidR="00DB3804" w:rsidRDefault="00DB3804" w:rsidP="007F5E0A">
            <w:pPr>
              <w:pStyle w:val="MDPI52figure"/>
            </w:pPr>
            <w:r>
              <w:rPr>
                <w:noProof/>
                <w:lang w:eastAsia="ko-KR" w:bidi="ar-SA"/>
              </w:rPr>
              <w:drawing>
                <wp:inline distT="0" distB="0" distL="0" distR="0" wp14:anchorId="365F9CC6" wp14:editId="0D0E23C3">
                  <wp:extent cx="4585716" cy="2440432"/>
                  <wp:effectExtent l="0" t="0" r="0" b="0"/>
                  <wp:docPr id="1039" name="Picture 103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039" name="shape1039"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5716" cy="2440432"/>
                          </a:xfrm>
                          <a:prstGeom prst="rect">
                            <a:avLst/>
                          </a:prstGeom>
                        </pic:spPr>
                      </pic:pic>
                    </a:graphicData>
                  </a:graphic>
                </wp:inline>
              </w:drawing>
            </w:r>
          </w:p>
        </w:tc>
      </w:tr>
    </w:tbl>
    <w:p w14:paraId="77E777C0" w14:textId="1720CD82" w:rsidR="00DB3804" w:rsidRDefault="00DB3804" w:rsidP="008347AF">
      <w:pPr>
        <w:pStyle w:val="MDPI51figurecaption"/>
      </w:pPr>
      <w:r w:rsidRPr="008347AF">
        <w:rPr>
          <w:b/>
          <w:bCs/>
        </w:rPr>
        <w:t>Fig</w:t>
      </w:r>
      <w:r w:rsidR="008347AF" w:rsidRPr="008347AF">
        <w:rPr>
          <w:b/>
          <w:bCs/>
        </w:rPr>
        <w:t>ure</w:t>
      </w:r>
      <w:r w:rsidRPr="008347AF">
        <w:rPr>
          <w:b/>
          <w:bCs/>
        </w:rPr>
        <w:t xml:space="preserve"> 10.</w:t>
      </w:r>
      <w:r>
        <w:t xml:space="preserve"> </w:t>
      </w:r>
      <w:ins w:id="1720" w:author="Author" w:date="2023-03-17T07:19:00Z">
        <w:r w:rsidR="00B945FC">
          <w:t xml:space="preserve">Schematic diagram of the </w:t>
        </w:r>
      </w:ins>
      <w:r>
        <w:t>kernel trick</w:t>
      </w:r>
      <w:del w:id="1721" w:author="Author" w:date="2023-03-17T07:19:00Z">
        <w:r>
          <w:delText xml:space="preserve">  </w:delText>
        </w:r>
      </w:del>
      <w:ins w:id="1722" w:author="Author" w:date="2023-03-17T07:19:00Z">
        <w:r w:rsidR="0021246A">
          <w:t>.</w:t>
        </w:r>
      </w:ins>
    </w:p>
    <w:p w14:paraId="0B718D8A" w14:textId="77777777" w:rsidR="00E3735F" w:rsidRDefault="00E3735F" w:rsidP="008347AF">
      <w:pPr>
        <w:pStyle w:val="MDPI51figurecaption"/>
        <w:rPr>
          <w:ins w:id="1723" w:author="Author" w:date="2023-03-17T07:19:00Z"/>
        </w:rPr>
      </w:pP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DB3804" w14:paraId="7AE05D14" w14:textId="77777777" w:rsidTr="008347AF">
        <w:trPr>
          <w:trHeight w:val="2810"/>
          <w:jc w:val="right"/>
        </w:trPr>
        <w:tc>
          <w:tcPr>
            <w:tcW w:w="8278" w:type="dxa"/>
            <w:tcBorders>
              <w:top w:val="nil"/>
              <w:left w:val="nil"/>
              <w:bottom w:val="nil"/>
              <w:right w:val="nil"/>
            </w:tcBorders>
            <w:vAlign w:val="center"/>
          </w:tcPr>
          <w:p w14:paraId="05E9F172" w14:textId="77777777" w:rsidR="00DB3804" w:rsidRDefault="00DB3804" w:rsidP="008347AF">
            <w:pPr>
              <w:pStyle w:val="MDPI52figure"/>
            </w:pPr>
            <w:r>
              <w:rPr>
                <w:noProof/>
                <w:lang w:eastAsia="ko-KR" w:bidi="ar-SA"/>
              </w:rPr>
              <w:lastRenderedPageBreak/>
              <w:drawing>
                <wp:inline distT="0" distB="0" distL="0" distR="0" wp14:anchorId="727E9C6B" wp14:editId="7E43B7FE">
                  <wp:extent cx="4437888" cy="2503678"/>
                  <wp:effectExtent l="0" t="0" r="0" b="0"/>
                  <wp:docPr id="1040" name="Picture 1040"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40" name="shape1040"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37888" cy="2503678"/>
                          </a:xfrm>
                          <a:prstGeom prst="rect">
                            <a:avLst/>
                          </a:prstGeom>
                        </pic:spPr>
                      </pic:pic>
                    </a:graphicData>
                  </a:graphic>
                </wp:inline>
              </w:drawing>
            </w:r>
          </w:p>
        </w:tc>
      </w:tr>
    </w:tbl>
    <w:p w14:paraId="6078A5D4" w14:textId="77777777" w:rsidR="00DB3804" w:rsidRPr="00194285" w:rsidRDefault="00DB3804" w:rsidP="00194285">
      <w:pPr>
        <w:pStyle w:val="MDPI51figurecaption"/>
        <w:rPr>
          <w:del w:id="1724" w:author="Author" w:date="2023-03-17T07:19:00Z"/>
        </w:rPr>
      </w:pPr>
      <w:del w:id="1725" w:author="Author" w:date="2023-03-17T07:19:00Z">
        <w:r w:rsidRPr="00194285">
          <w:rPr>
            <w:b/>
            <w:bCs/>
          </w:rPr>
          <w:delText>Fig</w:delText>
        </w:r>
        <w:r w:rsidR="00194285" w:rsidRPr="00194285">
          <w:rPr>
            <w:b/>
            <w:bCs/>
          </w:rPr>
          <w:delText>ure</w:delText>
        </w:r>
        <w:r w:rsidRPr="00194285">
          <w:rPr>
            <w:b/>
            <w:bCs/>
          </w:rPr>
          <w:delText xml:space="preserve"> 11.</w:delText>
        </w:r>
        <w:r>
          <w:delText xml:space="preserve"> Support Vector Machine </w:delText>
        </w:r>
      </w:del>
    </w:p>
    <w:p w14:paraId="3738DC43" w14:textId="3A808E65" w:rsidR="00DB3804" w:rsidRPr="00194285" w:rsidRDefault="00DB3804" w:rsidP="00194285">
      <w:pPr>
        <w:pStyle w:val="MDPI51figurecaption"/>
        <w:rPr>
          <w:ins w:id="1726" w:author="Author" w:date="2023-03-17T07:19:00Z"/>
        </w:rPr>
      </w:pPr>
      <w:ins w:id="1727" w:author="Author" w:date="2023-03-17T07:19:00Z">
        <w:r w:rsidRPr="00194285">
          <w:rPr>
            <w:b/>
            <w:bCs/>
          </w:rPr>
          <w:t>Fig</w:t>
        </w:r>
        <w:r w:rsidR="00194285" w:rsidRPr="00194285">
          <w:rPr>
            <w:b/>
            <w:bCs/>
          </w:rPr>
          <w:t>ure</w:t>
        </w:r>
        <w:r w:rsidRPr="00194285">
          <w:rPr>
            <w:b/>
            <w:bCs/>
          </w:rPr>
          <w:t xml:space="preserve"> 11.</w:t>
        </w:r>
        <w:r>
          <w:t xml:space="preserve"> </w:t>
        </w:r>
        <w:r w:rsidR="0021246A">
          <w:t xml:space="preserve">Schematic diagram that illustrates the concept of </w:t>
        </w:r>
        <w:r w:rsidR="008F4B51">
          <w:t>support vector machine</w:t>
        </w:r>
        <w:r w:rsidR="0021246A">
          <w:t>.</w:t>
        </w:r>
      </w:ins>
    </w:p>
    <w:p w14:paraId="1B66C10C" w14:textId="516B8A90" w:rsidR="00DB3804" w:rsidRDefault="00DB3804" w:rsidP="00194285">
      <w:pPr>
        <w:pStyle w:val="MDPI37itemize"/>
      </w:pPr>
      <w:r>
        <w:t>Deep Neural Network (DNN)</w:t>
      </w:r>
    </w:p>
    <w:p w14:paraId="25AFA56F" w14:textId="77777777" w:rsidR="008401EA" w:rsidRDefault="008401EA" w:rsidP="008401EA">
      <w:pPr>
        <w:pStyle w:val="MDPI37itemize"/>
        <w:numPr>
          <w:ilvl w:val="0"/>
          <w:numId w:val="0"/>
        </w:numPr>
        <w:ind w:left="3033"/>
      </w:pPr>
    </w:p>
    <w:p w14:paraId="5008A082" w14:textId="06CBC5F0" w:rsidR="00DB3804" w:rsidRDefault="00DB3804" w:rsidP="00DB3804">
      <w:pPr>
        <w:pStyle w:val="MDPI31text"/>
      </w:pPr>
      <w:r>
        <w:t xml:space="preserve">A deep neural network is a model in the form of a neural network created by constructing multiple hidden layers between the input </w:t>
      </w:r>
      <w:del w:id="1728" w:author="Author" w:date="2023-03-17T07:19:00Z">
        <w:r>
          <w:delText xml:space="preserve">layer </w:delText>
        </w:r>
      </w:del>
      <w:r w:rsidR="005B5F37">
        <w:t xml:space="preserve">and output </w:t>
      </w:r>
      <w:del w:id="1729" w:author="Author" w:date="2023-03-17T07:19:00Z">
        <w:r>
          <w:delText>layer</w:delText>
        </w:r>
      </w:del>
      <w:ins w:id="1730" w:author="Author" w:date="2023-03-17T07:19:00Z">
        <w:r w:rsidR="005B5F37">
          <w:t>layers</w:t>
        </w:r>
      </w:ins>
      <w:r>
        <w:t>. Through this, it is possible to model the complex non-linear relationship between the response variable and explanatory variable in the data. The model is trained through a backpropagation algorithm that updates the weights through stochastic gradient descent</w:t>
      </w:r>
      <w:ins w:id="1731" w:author="Author" w:date="2023-03-17T07:19:00Z">
        <w:r w:rsidR="005B5F37">
          <w:t>,</w:t>
        </w:r>
      </w:ins>
      <w:r>
        <w:t xml:space="preserve"> as shown in Equation (11).</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194285" w:rsidRPr="00B21073" w14:paraId="0D1AED9A" w14:textId="77777777" w:rsidTr="00093642">
        <w:tc>
          <w:tcPr>
            <w:tcW w:w="7428" w:type="dxa"/>
          </w:tcPr>
          <w:p w14:paraId="25CEAE5F" w14:textId="544DDF80" w:rsidR="00194285" w:rsidRPr="00A57ADB" w:rsidRDefault="0065392E" w:rsidP="00093642">
            <w:pPr>
              <w:pStyle w:val="MDPI39equation"/>
            </w:p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(t+1)=</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(t)+η</m:t>
              </m:r>
              <m:f>
                <m:fPr>
                  <m:ctrlPr>
                    <w:rPr>
                      <w:rFonts w:ascii="Cambria Math" w:hAnsi="Cambria Math"/>
                    </w:rPr>
                  </m:ctrlPr>
                </m:fPr>
                <m:num>
                  <m:r>
                    <m:rPr>
                      <m:sty m:val="p"/>
                    </m:rPr>
                    <w:rPr>
                      <w:rFonts w:ascii="Cambria Math" w:hAnsi="Cambria Math"/>
                    </w:rPr>
                    <m:t>∂C</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m:t>
                  </m:r>
                </m:den>
              </m:f>
            </m:oMath>
            <w:r w:rsidR="00194285">
              <w:t xml:space="preserve">        </w:t>
            </w:r>
          </w:p>
        </w:tc>
        <w:tc>
          <w:tcPr>
            <w:tcW w:w="431" w:type="dxa"/>
            <w:vAlign w:val="center"/>
          </w:tcPr>
          <w:p w14:paraId="050432BB" w14:textId="603DDA3D" w:rsidR="00194285" w:rsidRPr="00B21073" w:rsidRDefault="00194285" w:rsidP="00093642">
            <w:pPr>
              <w:pStyle w:val="MDPI3aequationnumber"/>
            </w:pPr>
            <w:r w:rsidRPr="00B21073">
              <w:t>(</w:t>
            </w:r>
            <w:r>
              <w:t>11</w:t>
            </w:r>
            <w:r w:rsidRPr="00B21073">
              <w:t>)</w:t>
            </w:r>
          </w:p>
        </w:tc>
      </w:tr>
    </w:tbl>
    <w:p w14:paraId="52754D0C" w14:textId="77777777" w:rsidR="00194285" w:rsidRDefault="00194285" w:rsidP="00DB3804">
      <w:pPr>
        <w:pStyle w:val="MDPI31text"/>
        <w:rPr>
          <w:del w:id="1732" w:author="Author" w:date="2023-03-17T07:19:00Z"/>
        </w:rPr>
      </w:pPr>
    </w:p>
    <w:p w14:paraId="5585F38A" w14:textId="2B5AE50A" w:rsidR="00DB3804" w:rsidRDefault="00DB3804">
      <w:pPr>
        <w:pStyle w:val="MDPI32textnoindent"/>
        <w:pPrChange w:id="1733" w:author="Author" w:date="2023-03-17T07:19:00Z">
          <w:pPr>
            <w:pStyle w:val="MDPI31text"/>
          </w:pPr>
        </w:pPrChange>
      </w:pPr>
      <w:r>
        <w:t xml:space="preserve">where </w:t>
      </w:r>
      <m:oMath>
        <m:r>
          <m:rPr>
            <m:sty m:val="p"/>
          </m:rPr>
          <w:rPr>
            <w:rFonts w:ascii="Cambria Math" w:hAnsi="Cambria Math"/>
          </w:rPr>
          <m:t>η</m:t>
        </m:r>
      </m:oMath>
      <w:r>
        <w:t xml:space="preserve"> is the parameter that controls the learning rate</w:t>
      </w:r>
      <w:ins w:id="1734" w:author="Author" w:date="2023-03-17T07:19:00Z">
        <w:r w:rsidR="005B5F37">
          <w:t>,</w:t>
        </w:r>
      </w:ins>
      <w:r>
        <w:t xml:space="preserve"> and </w:t>
      </w:r>
      <m:oMath>
        <m:r>
          <m:rPr>
            <m:sty m:val="p"/>
          </m:rPr>
          <w:rPr>
            <w:rFonts w:ascii="Cambria Math" w:hAnsi="Cambria Math"/>
          </w:rPr>
          <m:t>C</m:t>
        </m:r>
      </m:oMath>
      <w:r>
        <w:t xml:space="preserve"> is the cost function. Typically, before executing a deep neural network, the appropriate activation function and cost function are determined according to the analysis conditions. In multiclass classification, the activation function is set to a </w:t>
      </w:r>
      <w:proofErr w:type="spellStart"/>
      <w:r>
        <w:t>softmax</w:t>
      </w:r>
      <w:proofErr w:type="spellEnd"/>
      <w:r>
        <w:t xml:space="preserve"> function</w:t>
      </w:r>
      <w:del w:id="1735" w:author="Author" w:date="2023-03-17T07:19:00Z">
        <w:r>
          <w:delText xml:space="preserve"> such</w:delText>
        </w:r>
      </w:del>
      <w:ins w:id="1736" w:author="Author" w:date="2023-03-17T07:19:00Z">
        <w:r w:rsidR="005B5F37">
          <w:t>,</w:t>
        </w:r>
      </w:ins>
      <w:r>
        <w:t xml:space="preserve"> </w:t>
      </w:r>
      <w:r w:rsidR="000621FF">
        <w:t>as</w:t>
      </w:r>
      <w:ins w:id="1737" w:author="Author" w:date="2023-03-17T07:19:00Z">
        <w:r w:rsidR="000621FF">
          <w:t xml:space="preserve"> shown in</w:t>
        </w:r>
      </w:ins>
      <w:r w:rsidR="000621FF">
        <w:t xml:space="preserve"> </w:t>
      </w:r>
      <w:r>
        <w:t>Equation (12), and the cost function is set to a cross entropy function</w:t>
      </w:r>
      <w:del w:id="1738" w:author="Author" w:date="2023-03-17T07:19:00Z">
        <w:r>
          <w:delText xml:space="preserve"> such</w:delText>
        </w:r>
      </w:del>
      <w:ins w:id="1739" w:author="Author" w:date="2023-03-17T07:19:00Z">
        <w:r w:rsidR="005B5F37">
          <w:t>,</w:t>
        </w:r>
      </w:ins>
      <w:r>
        <w:t xml:space="preserve"> </w:t>
      </w:r>
      <w:r w:rsidR="005337A6">
        <w:t>as</w:t>
      </w:r>
      <w:ins w:id="1740" w:author="Author" w:date="2023-03-17T07:19:00Z">
        <w:r w:rsidR="005337A6">
          <w:t xml:space="preserve"> shown in</w:t>
        </w:r>
      </w:ins>
      <w:r>
        <w:t xml:space="preserve"> Equation (13). A detailed explanation of deep neural networks can be found in </w:t>
      </w:r>
      <w:proofErr w:type="spellStart"/>
      <w:r>
        <w:t>Montavon</w:t>
      </w:r>
      <w:proofErr w:type="spellEnd"/>
      <w:r>
        <w:t xml:space="preserve"> et al. (2018</w:t>
      </w:r>
      <w:del w:id="1741" w:author="Author" w:date="2023-03-17T07:19:00Z">
        <w:r>
          <w:delText>).</w:delText>
        </w:r>
      </w:del>
      <w:ins w:id="1742" w:author="Author" w:date="2023-03-17T07:19:00Z">
        <w:r>
          <w:t>)</w:t>
        </w:r>
        <w:r w:rsidR="005D5707">
          <w:t xml:space="preserve"> [35]</w:t>
        </w:r>
        <w:r>
          <w:t>.</w:t>
        </w:r>
      </w:ins>
      <w:r>
        <w:t xml:space="preserve">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194285" w:rsidRPr="00B21073" w14:paraId="4D0FFAF3" w14:textId="77777777" w:rsidTr="00093642">
        <w:tc>
          <w:tcPr>
            <w:tcW w:w="7428" w:type="dxa"/>
          </w:tcPr>
          <w:p w14:paraId="5523E486" w14:textId="3F6A82D4" w:rsidR="00194285" w:rsidRPr="00A57ADB" w:rsidRDefault="0065392E" w:rsidP="00093642">
            <w:pPr>
              <w:pStyle w:val="MDPI39equation"/>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exp(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m:t>
                  </m:r>
                </m:num>
                <m:den>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K</m:t>
                      </m:r>
                    </m:sup>
                    <m:e>
                      <m:r>
                        <m:rPr>
                          <m:sty m:val="p"/>
                        </m:rPr>
                        <w:rPr>
                          <w:rFonts w:ascii="Cambria Math" w:hAnsi="Cambria Math"/>
                        </w:rPr>
                        <m:t>exp</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m:t>
                  </m:r>
                </m:den>
              </m:f>
            </m:oMath>
            <w:r w:rsidR="00194285">
              <w:t xml:space="preserve">        </w:t>
            </w:r>
          </w:p>
        </w:tc>
        <w:tc>
          <w:tcPr>
            <w:tcW w:w="431" w:type="dxa"/>
            <w:vAlign w:val="center"/>
          </w:tcPr>
          <w:p w14:paraId="5D02BCC0" w14:textId="5BE12EE6" w:rsidR="00194285" w:rsidRPr="00B21073" w:rsidRDefault="00194285" w:rsidP="00093642">
            <w:pPr>
              <w:pStyle w:val="MDPI3aequationnumber"/>
            </w:pPr>
            <w:r w:rsidRPr="00B21073">
              <w:t>(</w:t>
            </w:r>
            <w:r>
              <w:t>12</w:t>
            </w:r>
            <w:r w:rsidRPr="00B21073">
              <w:t>)</w:t>
            </w:r>
          </w:p>
        </w:tc>
      </w:tr>
      <w:tr w:rsidR="00194285" w:rsidRPr="00B21073" w14:paraId="155C93D3" w14:textId="77777777" w:rsidTr="00194285">
        <w:tc>
          <w:tcPr>
            <w:tcW w:w="7428" w:type="dxa"/>
          </w:tcPr>
          <w:p w14:paraId="5CD30952" w14:textId="37C9927C" w:rsidR="00194285" w:rsidRPr="00194285" w:rsidRDefault="008401EA" w:rsidP="00093642">
            <w:pPr>
              <w:pStyle w:val="MDPI39equation"/>
              <w:rPr>
                <w:rFonts w:ascii="Cambria Math" w:hAnsi="Cambria Math"/>
                <w:oMath/>
              </w:rPr>
            </w:pPr>
            <m:oMathPara>
              <m:oMath>
                <m:r>
                  <m:rPr>
                    <m:sty m:val="p"/>
                  </m:rPr>
                  <w:rPr>
                    <w:rFonts w:ascii="Cambria Math" w:hAnsi="Cambria Math"/>
                  </w:rPr>
                  <m:t>C=-</m:t>
                </m:r>
                <m:nary>
                  <m:naryPr>
                    <m:chr m:val="∑"/>
                    <m:limLoc m:val="undOvr"/>
                    <m:ctrlPr>
                      <w:rPr>
                        <w:rFonts w:ascii="Cambria Math" w:hAnsi="Cambria Math"/>
                      </w:rPr>
                    </m:ctrlPr>
                  </m:naryPr>
                  <m:sub>
                    <m:r>
                      <m:rPr>
                        <m:sty m:val="p"/>
                      </m:rPr>
                      <w:rPr>
                        <w:rFonts w:ascii="Cambria Math" w:hAnsi="Cambria Math"/>
                      </w:rPr>
                      <m:t>j</m:t>
                    </m:r>
                  </m:sub>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log(</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        </m:t>
                </m:r>
              </m:oMath>
            </m:oMathPara>
          </w:p>
        </w:tc>
        <w:tc>
          <w:tcPr>
            <w:tcW w:w="431" w:type="dxa"/>
            <w:vAlign w:val="center"/>
          </w:tcPr>
          <w:p w14:paraId="27196C4D" w14:textId="25242974" w:rsidR="00194285" w:rsidRPr="00B21073" w:rsidRDefault="00194285" w:rsidP="00093642">
            <w:pPr>
              <w:pStyle w:val="MDPI3aequationnumber"/>
            </w:pPr>
            <w:r w:rsidRPr="00B21073">
              <w:t>(</w:t>
            </w:r>
            <w:r>
              <w:t>13</w:t>
            </w:r>
            <w:r w:rsidRPr="00B21073">
              <w:t>)</w:t>
            </w:r>
          </w:p>
        </w:tc>
      </w:tr>
    </w:tbl>
    <w:p w14:paraId="53369C85" w14:textId="77777777" w:rsidR="002A5AF7" w:rsidRDefault="002A5AF7" w:rsidP="002A5AF7">
      <w:pPr>
        <w:pStyle w:val="MDPI21heading1"/>
      </w:pPr>
      <w:r>
        <w:t>3. Results</w:t>
      </w:r>
    </w:p>
    <w:p w14:paraId="711F720E" w14:textId="77777777" w:rsidR="002A5AF7" w:rsidRDefault="002A5AF7" w:rsidP="002A5AF7">
      <w:pPr>
        <w:pStyle w:val="MDPI22heading2"/>
      </w:pPr>
      <w:r>
        <w:t>3.1. Data Analysis</w:t>
      </w:r>
    </w:p>
    <w:p w14:paraId="5E6777D3" w14:textId="591177F7" w:rsidR="002A5AF7" w:rsidRDefault="002A5AF7" w:rsidP="002A5AF7">
      <w:pPr>
        <w:pStyle w:val="MDPI23heading3"/>
      </w:pPr>
      <w:r>
        <w:t xml:space="preserve">3.1.1. </w:t>
      </w:r>
      <w:del w:id="1743" w:author="Author" w:date="2023-03-17T07:19:00Z">
        <w:r>
          <w:delText>Explanatory</w:delText>
        </w:r>
      </w:del>
      <w:ins w:id="1744" w:author="Author" w:date="2023-03-17T07:19:00Z">
        <w:r w:rsidR="00661885">
          <w:t>Exploratory</w:t>
        </w:r>
      </w:ins>
      <w:r w:rsidR="00661885">
        <w:t xml:space="preserve"> </w:t>
      </w:r>
      <w:r>
        <w:t>Data Analysis for Monitoring Data</w:t>
      </w:r>
    </w:p>
    <w:p w14:paraId="49D0223C" w14:textId="1FFCE944" w:rsidR="00374777" w:rsidRDefault="002A5AF7" w:rsidP="002A5AF7">
      <w:pPr>
        <w:pStyle w:val="MDPI31text"/>
        <w:rPr>
          <w:ins w:id="1745" w:author="Author" w:date="2023-03-17T07:19:00Z"/>
        </w:rPr>
      </w:pPr>
      <w:r w:rsidRPr="00BB2E29">
        <w:t xml:space="preserve">  Based on the data collected for this study, the descriptive statistics of the </w:t>
      </w:r>
      <w:del w:id="1746" w:author="Author" w:date="2023-03-17T07:19:00Z">
        <w:r w:rsidRPr="00BB2E29">
          <w:delText xml:space="preserve">explanatory </w:delText>
        </w:r>
      </w:del>
      <w:commentRangeStart w:id="1747"/>
      <w:r w:rsidRPr="00BB2E29">
        <w:t>variables</w:t>
      </w:r>
      <w:commentRangeEnd w:id="1747"/>
      <w:r w:rsidR="0016686F">
        <w:rPr>
          <w:rStyle w:val="ab"/>
          <w:rFonts w:eastAsia="SimSun"/>
          <w:noProof/>
          <w:snapToGrid/>
          <w:lang w:eastAsia="zh-CN" w:bidi="ar-SA"/>
        </w:rPr>
        <w:commentReference w:id="1747"/>
      </w:r>
      <w:r w:rsidRPr="00BB2E29">
        <w:t xml:space="preserve"> for each </w:t>
      </w:r>
      <w:r w:rsidR="008010CA">
        <w:t>s</w:t>
      </w:r>
      <w:ins w:id="1748" w:author="Hi" w:date="2023-03-18T16:06:00Z">
        <w:r w:rsidR="00945E03">
          <w:t>ampling</w:t>
        </w:r>
      </w:ins>
      <w:del w:id="1749" w:author="Hi" w:date="2023-03-18T16:06:00Z">
        <w:r w:rsidR="008010CA" w:rsidDel="00945E03">
          <w:delText>urvey</w:delText>
        </w:r>
      </w:del>
      <w:r w:rsidR="006C77C3">
        <w:t xml:space="preserve"> site</w:t>
      </w:r>
      <w:r w:rsidRPr="00BB2E29">
        <w:t xml:space="preserve"> are organized in Table </w:t>
      </w:r>
      <w:ins w:id="1750" w:author="HSY" w:date="2023-03-17T23:56:00Z">
        <w:r w:rsidR="00D4245F">
          <w:t>3</w:t>
        </w:r>
      </w:ins>
      <w:del w:id="1751" w:author="HSY" w:date="2023-03-17T23:56:00Z">
        <w:r w:rsidRPr="00BB2E29" w:rsidDel="00D4245F">
          <w:delText>4</w:delText>
        </w:r>
      </w:del>
      <w:r w:rsidRPr="00BB2E29">
        <w:t xml:space="preserve">. This shows an overview of the distributions of measurement variables for each </w:t>
      </w:r>
      <w:r w:rsidR="008010CA">
        <w:t>s</w:t>
      </w:r>
      <w:ins w:id="1752" w:author="Hi" w:date="2023-03-18T16:06:00Z">
        <w:r w:rsidR="00945E03">
          <w:t>ampling</w:t>
        </w:r>
      </w:ins>
      <w:del w:id="1753" w:author="Hi" w:date="2023-03-18T16:06:00Z">
        <w:r w:rsidR="008010CA" w:rsidDel="00945E03">
          <w:delText>urvey</w:delText>
        </w:r>
      </w:del>
      <w:r w:rsidR="006C77C3">
        <w:t xml:space="preserve"> site</w:t>
      </w:r>
      <w:r w:rsidRPr="00BB2E29">
        <w:t xml:space="preserve"> </w:t>
      </w:r>
      <w:del w:id="1754" w:author="Author" w:date="2023-03-17T07:19:00Z">
        <w:r w:rsidRPr="00BB2E29">
          <w:delText>(Jung et al. (2016)).</w:delText>
        </w:r>
      </w:del>
      <w:ins w:id="1755" w:author="Author" w:date="2023-03-17T07:19:00Z">
        <w:r w:rsidR="00A51787">
          <w:t>[36].</w:t>
        </w:r>
      </w:ins>
      <w:r w:rsidRPr="00BB2E29">
        <w:t xml:space="preserve"> We also calculated the Jarque-Bera (JB) test p-value for each variable to determine the normality test results. To identify the overall distribution of each explanatory variable, seven descriptive statistics were calculated: mean, standard deviation, median, minimum, maximum, skewness, and kurtosis. Skewness has a positive value when the tail is long to the right</w:t>
      </w:r>
      <w:del w:id="1756" w:author="Author" w:date="2023-03-17T07:19:00Z">
        <w:r w:rsidRPr="00BB2E29">
          <w:delText>,</w:delText>
        </w:r>
      </w:del>
      <w:r w:rsidRPr="00BB2E29">
        <w:t xml:space="preserve"> and a negative value when </w:t>
      </w:r>
      <w:r w:rsidRPr="00BB2E29">
        <w:lastRenderedPageBreak/>
        <w:t xml:space="preserve">the tail is long to the left. A kurtosis value </w:t>
      </w:r>
      <w:del w:id="1757" w:author="Author" w:date="2023-03-17T07:19:00Z">
        <w:r w:rsidRPr="00BB2E29">
          <w:delText>greater than</w:delText>
        </w:r>
      </w:del>
      <w:ins w:id="1758" w:author="Author" w:date="2023-03-17T07:19:00Z">
        <w:r w:rsidR="00374777">
          <w:t>&gt;</w:t>
        </w:r>
      </w:ins>
      <w:r w:rsidRPr="00BB2E29">
        <w:t xml:space="preserve"> 0 indicates that the center of the distribution is sharp, and a value </w:t>
      </w:r>
      <w:del w:id="1759" w:author="Author" w:date="2023-03-17T07:19:00Z">
        <w:r w:rsidRPr="00BB2E29">
          <w:delText>less than</w:delText>
        </w:r>
      </w:del>
      <w:ins w:id="1760" w:author="Author" w:date="2023-03-17T07:19:00Z">
        <w:r w:rsidR="00374777">
          <w:t>&lt;</w:t>
        </w:r>
      </w:ins>
      <w:r w:rsidRPr="00BB2E29">
        <w:t xml:space="preserve"> 0 </w:t>
      </w:r>
      <w:del w:id="1761" w:author="Author" w:date="2023-03-17T07:19:00Z">
        <w:r w:rsidRPr="00BB2E29">
          <w:delText>indicates</w:delText>
        </w:r>
      </w:del>
      <w:ins w:id="1762" w:author="Author" w:date="2023-03-17T07:19:00Z">
        <w:r w:rsidR="005B5F37">
          <w:t>suggests</w:t>
        </w:r>
      </w:ins>
      <w:r w:rsidRPr="00BB2E29">
        <w:t xml:space="preserve"> that the center of the distribution is smooth </w:t>
      </w:r>
      <w:del w:id="1763" w:author="Author" w:date="2023-03-17T07:19:00Z">
        <w:r w:rsidRPr="00BB2E29">
          <w:delText>(Blanca et al. 2013).</w:delText>
        </w:r>
      </w:del>
      <w:ins w:id="1764" w:author="Author" w:date="2023-03-17T07:19:00Z">
        <w:r w:rsidR="00422BA8">
          <w:t>[37]</w:t>
        </w:r>
        <w:r w:rsidRPr="00BB2E29">
          <w:t>.</w:t>
        </w:r>
      </w:ins>
      <w:r w:rsidRPr="00BB2E29">
        <w:t xml:space="preserve"> According to Table 4, none of the measurement variables showed a value of 0 for skewness or kurtosis at any of the </w:t>
      </w:r>
      <w:r w:rsidR="008010CA">
        <w:t>s</w:t>
      </w:r>
      <w:ins w:id="1765" w:author="Hi" w:date="2023-03-18T16:07:00Z">
        <w:r w:rsidR="00945E03">
          <w:t>ampling</w:t>
        </w:r>
      </w:ins>
      <w:del w:id="1766" w:author="Hi" w:date="2023-03-18T16:07:00Z">
        <w:r w:rsidR="008010CA" w:rsidDel="00945E03">
          <w:delText>urve</w:delText>
        </w:r>
      </w:del>
      <w:del w:id="1767" w:author="Hi" w:date="2023-03-18T16:06:00Z">
        <w:r w:rsidR="008010CA" w:rsidDel="00945E03">
          <w:delText>y</w:delText>
        </w:r>
      </w:del>
      <w:r w:rsidR="006C77C3">
        <w:t xml:space="preserve"> site</w:t>
      </w:r>
      <w:r w:rsidRPr="00BB2E29">
        <w:t xml:space="preserve">s. </w:t>
      </w:r>
      <w:del w:id="1768" w:author="Author" w:date="2023-03-17T07:19:00Z">
        <w:r w:rsidRPr="00BB2E29">
          <w:delText>Also, excluding</w:delText>
        </w:r>
      </w:del>
    </w:p>
    <w:p w14:paraId="023CDF71" w14:textId="3E7CFF08" w:rsidR="004B7FE9" w:rsidRDefault="00BA1DFF" w:rsidP="002A5AF7">
      <w:pPr>
        <w:pStyle w:val="MDPI31text"/>
        <w:rPr>
          <w:ins w:id="1769" w:author="Author" w:date="2023-03-17T07:19:00Z"/>
        </w:rPr>
      </w:pPr>
      <w:ins w:id="1770" w:author="Author" w:date="2023-03-17T07:19:00Z">
        <w:r w:rsidRPr="00BA1DFF">
          <w:t>Furthermore, except for</w:t>
        </w:r>
      </w:ins>
      <w:r w:rsidRPr="00BA1DFF">
        <w:t xml:space="preserve"> pH at all </w:t>
      </w:r>
      <w:r w:rsidR="008010CA">
        <w:t>s</w:t>
      </w:r>
      <w:ins w:id="1771" w:author="Hi" w:date="2023-03-18T16:07:00Z">
        <w:r w:rsidR="00945E03">
          <w:t>ampling</w:t>
        </w:r>
      </w:ins>
      <w:del w:id="1772" w:author="Hi" w:date="2023-03-18T16:07:00Z">
        <w:r w:rsidR="008010CA" w:rsidDel="00945E03">
          <w:delText>urvey</w:delText>
        </w:r>
      </w:del>
      <w:r w:rsidRPr="00BA1DFF">
        <w:t xml:space="preserve"> sites, the JB test p-value was </w:t>
      </w:r>
      <w:del w:id="1773" w:author="Author" w:date="2023-03-17T07:19:00Z">
        <w:r w:rsidR="002A5AF7" w:rsidRPr="00BB2E29">
          <w:delText>much smaller</w:delText>
        </w:r>
      </w:del>
      <w:ins w:id="1774" w:author="Author" w:date="2023-03-17T07:19:00Z">
        <w:r w:rsidRPr="00BA1DFF">
          <w:t>significantly lower</w:t>
        </w:r>
      </w:ins>
      <w:r w:rsidRPr="00BA1DFF">
        <w:t xml:space="preserve"> than the </w:t>
      </w:r>
      <w:del w:id="1775" w:author="Author" w:date="2023-03-17T07:19:00Z">
        <w:r w:rsidR="002A5AF7" w:rsidRPr="00BB2E29">
          <w:delText xml:space="preserve">general </w:delText>
        </w:r>
      </w:del>
      <w:r w:rsidRPr="00BA1DFF">
        <w:t>significance level of 0.05.</w:t>
      </w:r>
      <w:r>
        <w:t xml:space="preserve"> </w:t>
      </w:r>
      <w:r w:rsidR="002A5AF7" w:rsidRPr="00BB2E29">
        <w:t xml:space="preserve">Hence, since normality is </w:t>
      </w:r>
      <w:commentRangeStart w:id="1776"/>
      <w:ins w:id="1777" w:author="Author" w:date="2023-03-17T07:19:00Z">
        <w:r w:rsidR="00CF26C6">
          <w:t xml:space="preserve">often </w:t>
        </w:r>
      </w:ins>
      <w:r w:rsidR="00CF26C6">
        <w:t>violated</w:t>
      </w:r>
      <w:commentRangeEnd w:id="1776"/>
      <w:del w:id="1778" w:author="Author" w:date="2023-03-17T07:19:00Z">
        <w:r w:rsidR="002A5AF7" w:rsidRPr="00BB2E29">
          <w:delText xml:space="preserve"> in most of the cases</w:delText>
        </w:r>
      </w:del>
      <w:r w:rsidR="00201D94">
        <w:rPr>
          <w:rStyle w:val="ab"/>
          <w:rFonts w:eastAsia="SimSun"/>
          <w:noProof/>
          <w:snapToGrid/>
          <w:lang w:eastAsia="zh-CN" w:bidi="ar-SA"/>
        </w:rPr>
        <w:commentReference w:id="1776"/>
      </w:r>
      <w:r w:rsidR="002A5AF7" w:rsidRPr="00BB2E29">
        <w:t xml:space="preserve">, the Spearman correlation coefficient must be used instead of the Pearson correlation coefficient in the correlation analysis </w:t>
      </w:r>
      <w:del w:id="1779" w:author="Author" w:date="2023-03-17T07:19:00Z">
        <w:r w:rsidR="002A5AF7" w:rsidRPr="00BB2E29">
          <w:delText xml:space="preserve">(De Winter et al. (2016)). </w:delText>
        </w:r>
      </w:del>
      <w:ins w:id="1780" w:author="Author" w:date="2023-03-17T07:19:00Z">
        <w:r w:rsidR="00422BA8">
          <w:t>[38].</w:t>
        </w:r>
      </w:ins>
    </w:p>
    <w:p w14:paraId="6E325D25" w14:textId="0069A235" w:rsidR="009E0376" w:rsidRDefault="002A5AF7" w:rsidP="00C80DA1">
      <w:pPr>
        <w:pStyle w:val="MDPI31text"/>
        <w:sectPr w:rsidR="009E0376" w:rsidSect="00A90484">
          <w:headerReference w:type="even" r:id="rId36"/>
          <w:headerReference w:type="default" r:id="rId37"/>
          <w:footerReference w:type="default" r:id="rId38"/>
          <w:headerReference w:type="first" r:id="rId39"/>
          <w:footerReference w:type="first" r:id="rId40"/>
          <w:type w:val="continuous"/>
          <w:pgSz w:w="11906" w:h="16838" w:code="9"/>
          <w:pgMar w:top="1417" w:right="720" w:bottom="1077" w:left="720" w:header="1020" w:footer="340" w:gutter="0"/>
          <w:lnNumType w:countBy="1" w:distance="255" w:restart="continuous"/>
          <w:pgNumType w:start="1"/>
          <w:cols w:space="425"/>
          <w:titlePg/>
          <w:bidi/>
          <w:docGrid w:type="lines" w:linePitch="326"/>
        </w:sectPr>
      </w:pPr>
      <w:r w:rsidRPr="00BB2E29">
        <w:t xml:space="preserve">To better visualize the results, </w:t>
      </w:r>
      <w:del w:id="1781" w:author="Author" w:date="2023-03-17T07:19:00Z">
        <w:r w:rsidRPr="00BB2E29">
          <w:delText>Fig.</w:delText>
        </w:r>
      </w:del>
      <w:ins w:id="1782" w:author="Author" w:date="2023-03-17T07:19:00Z">
        <w:r w:rsidR="00FF5CD4">
          <w:t>Figure</w:t>
        </w:r>
      </w:ins>
      <w:r w:rsidRPr="00BB2E29">
        <w:t xml:space="preserve"> 12 presents boxplots of the </w:t>
      </w:r>
      <w:del w:id="1783" w:author="Author" w:date="2023-03-17T07:19:00Z">
        <w:r w:rsidRPr="00BB2E29">
          <w:delText>measurement variable distributions</w:delText>
        </w:r>
      </w:del>
      <w:ins w:id="1784" w:author="Author" w:date="2023-03-17T07:19:00Z">
        <w:r w:rsidR="00375DF8">
          <w:t>parameters</w:t>
        </w:r>
      </w:ins>
      <w:r w:rsidR="00375DF8">
        <w:t xml:space="preserve"> </w:t>
      </w:r>
      <w:r w:rsidRPr="00BB2E29">
        <w:t xml:space="preserve">at each </w:t>
      </w:r>
      <w:r w:rsidR="008010CA">
        <w:t>survey</w:t>
      </w:r>
      <w:r w:rsidR="006C77C3">
        <w:t xml:space="preserve"> site</w:t>
      </w:r>
      <w:r w:rsidRPr="00BB2E29">
        <w:t>.</w:t>
      </w:r>
      <w:r w:rsidR="00626EB9">
        <w:t xml:space="preserve"> </w:t>
      </w:r>
      <w:del w:id="1785" w:author="Author" w:date="2023-03-17T07:19:00Z">
        <w:r w:rsidRPr="00BB2E29">
          <w:delText xml:space="preserve"> As shown</w:delText>
        </w:r>
      </w:del>
      <w:ins w:id="1786" w:author="Author" w:date="2023-03-17T07:19:00Z">
        <w:r w:rsidR="00626EB9">
          <w:t>In general</w:t>
        </w:r>
      </w:ins>
      <w:r w:rsidR="00626EB9">
        <w:t>,</w:t>
      </w:r>
      <w:r w:rsidRPr="00BB2E29">
        <w:t xml:space="preserve"> </w:t>
      </w:r>
      <w:r w:rsidR="00626EB9">
        <w:t>t</w:t>
      </w:r>
      <w:r w:rsidRPr="00BB2E29">
        <w:t xml:space="preserve">he </w:t>
      </w:r>
      <w:proofErr w:type="spellStart"/>
      <w:r w:rsidRPr="00BB2E29">
        <w:t>Tamjin</w:t>
      </w:r>
      <w:proofErr w:type="spellEnd"/>
      <w:r w:rsidRPr="00BB2E29">
        <w:t xml:space="preserve"> Lake </w:t>
      </w:r>
      <w:r w:rsidR="008010CA">
        <w:t>s</w:t>
      </w:r>
      <w:ins w:id="1787" w:author="Hi" w:date="2023-03-18T16:07:00Z">
        <w:r w:rsidR="00945E03">
          <w:t>ampling</w:t>
        </w:r>
      </w:ins>
      <w:del w:id="1788" w:author="Hi" w:date="2023-03-18T16:07:00Z">
        <w:r w:rsidR="008010CA" w:rsidDel="00945E03">
          <w:delText>urvey</w:delText>
        </w:r>
      </w:del>
      <w:r w:rsidR="006C77C3">
        <w:t xml:space="preserve"> site</w:t>
      </w:r>
      <w:r w:rsidRPr="00BB2E29">
        <w:t xml:space="preserve">s </w:t>
      </w:r>
      <w:del w:id="1789" w:author="Author" w:date="2023-03-17T07:19:00Z">
        <w:r w:rsidRPr="00BB2E29">
          <w:delText>have mostly</w:delText>
        </w:r>
      </w:del>
      <w:ins w:id="1790" w:author="Author" w:date="2023-03-17T07:19:00Z">
        <w:r w:rsidR="00C80DA1" w:rsidRPr="00BB2E29">
          <w:t>ha</w:t>
        </w:r>
        <w:r w:rsidR="00C80DA1">
          <w:t>d</w:t>
        </w:r>
      </w:ins>
      <w:r w:rsidR="00C80DA1" w:rsidRPr="00BB2E29">
        <w:t xml:space="preserve"> </w:t>
      </w:r>
      <w:commentRangeStart w:id="1791"/>
      <w:r w:rsidR="00626EB9">
        <w:t>higher</w:t>
      </w:r>
      <w:r w:rsidRPr="00BB2E29">
        <w:t xml:space="preserve"> water quality </w:t>
      </w:r>
      <w:del w:id="1792" w:author="Author" w:date="2023-03-17T07:19:00Z">
        <w:r w:rsidRPr="00BB2E29">
          <w:delText xml:space="preserve">item concentrations than Juam Lake, </w:delText>
        </w:r>
      </w:del>
      <w:ins w:id="1793" w:author="Author" w:date="2023-03-17T07:19:00Z">
        <w:r w:rsidR="00626EB9">
          <w:t>parameter</w:t>
        </w:r>
        <w:r w:rsidR="00626EB9" w:rsidRPr="00BB2E29">
          <w:t xml:space="preserve"> </w:t>
        </w:r>
        <w:r w:rsidR="00626EB9">
          <w:t>values</w:t>
        </w:r>
        <w:r w:rsidR="0064304E">
          <w:t xml:space="preserve"> </w:t>
        </w:r>
        <w:commentRangeEnd w:id="1791"/>
        <w:r w:rsidR="00272641">
          <w:rPr>
            <w:rStyle w:val="ab"/>
            <w:rFonts w:eastAsia="SimSun"/>
            <w:noProof/>
            <w:snapToGrid/>
            <w:lang w:eastAsia="zh-CN" w:bidi="ar-SA"/>
          </w:rPr>
          <w:commentReference w:id="1791"/>
        </w:r>
      </w:ins>
      <w:r w:rsidR="0064304E">
        <w:t xml:space="preserve">and </w:t>
      </w:r>
      <w:del w:id="1794" w:author="Author" w:date="2023-03-17T07:19:00Z">
        <w:r w:rsidRPr="00BB2E29">
          <w:delText xml:space="preserve">most </w:delText>
        </w:r>
      </w:del>
      <w:r w:rsidR="0064304E" w:rsidRPr="00BB2E29">
        <w:t>hydraulic</w:t>
      </w:r>
      <w:del w:id="1795" w:author="Author" w:date="2023-03-17T07:19:00Z">
        <w:r w:rsidRPr="00BB2E29">
          <w:delText xml:space="preserve"> and </w:delText>
        </w:r>
      </w:del>
      <w:ins w:id="1796" w:author="Author" w:date="2023-03-17T07:19:00Z">
        <w:r w:rsidR="0064304E">
          <w:t>/</w:t>
        </w:r>
      </w:ins>
      <w:r w:rsidR="0064304E" w:rsidRPr="00BB2E29">
        <w:t xml:space="preserve">hydrological </w:t>
      </w:r>
      <w:del w:id="1797" w:author="Author" w:date="2023-03-17T07:19:00Z">
        <w:r w:rsidRPr="00BB2E29">
          <w:delText>variables show higher</w:delText>
        </w:r>
      </w:del>
      <w:ins w:id="1798" w:author="Author" w:date="2023-03-17T07:19:00Z">
        <w:r w:rsidR="0064304E">
          <w:t>data</w:t>
        </w:r>
      </w:ins>
      <w:r w:rsidR="0064304E">
        <w:t xml:space="preserve"> values</w:t>
      </w:r>
      <w:r w:rsidR="00C80DA1">
        <w:t xml:space="preserve"> </w:t>
      </w:r>
      <w:del w:id="1799" w:author="Author" w:date="2023-03-17T07:19:00Z">
        <w:r w:rsidRPr="00BB2E29">
          <w:delText>as well. In contrast</w:delText>
        </w:r>
      </w:del>
      <w:ins w:id="1800" w:author="Author" w:date="2023-03-17T07:19:00Z">
        <w:r w:rsidR="00375DF8">
          <w:t>than</w:t>
        </w:r>
        <w:r w:rsidR="00C80DA1">
          <w:t xml:space="preserve"> those in </w:t>
        </w:r>
        <w:proofErr w:type="spellStart"/>
        <w:r w:rsidR="00C80DA1">
          <w:t>Tamjin</w:t>
        </w:r>
        <w:proofErr w:type="spellEnd"/>
        <w:r w:rsidR="00C80DA1">
          <w:t xml:space="preserve"> Lake. </w:t>
        </w:r>
        <w:r w:rsidR="00C578D8">
          <w:t>However</w:t>
        </w:r>
      </w:ins>
      <w:r w:rsidRPr="00BB2E29">
        <w:t xml:space="preserve">, the </w:t>
      </w:r>
      <w:del w:id="1801" w:author="Author" w:date="2023-03-17T07:19:00Z">
        <w:r w:rsidRPr="00BB2E29">
          <w:delText xml:space="preserve">values of </w:delText>
        </w:r>
      </w:del>
      <w:r w:rsidRPr="00BB2E29">
        <w:t xml:space="preserve">turbidity and transparency </w:t>
      </w:r>
      <w:del w:id="1802" w:author="Author" w:date="2023-03-17T07:19:00Z">
        <w:r w:rsidRPr="00BB2E29">
          <w:delText>are</w:delText>
        </w:r>
      </w:del>
      <w:ins w:id="1803" w:author="Author" w:date="2023-03-17T07:19:00Z">
        <w:r w:rsidR="00C578D8" w:rsidRPr="00BB2E29">
          <w:t xml:space="preserve">values </w:t>
        </w:r>
        <w:r w:rsidR="00C80DA1">
          <w:t>were</w:t>
        </w:r>
      </w:ins>
      <w:r w:rsidR="00C80DA1" w:rsidRPr="00BB2E29">
        <w:t xml:space="preserve"> </w:t>
      </w:r>
      <w:r w:rsidRPr="00BB2E29">
        <w:t xml:space="preserve">higher in the </w:t>
      </w:r>
      <w:proofErr w:type="spellStart"/>
      <w:r w:rsidRPr="00BB2E29">
        <w:t>Juam</w:t>
      </w:r>
      <w:proofErr w:type="spellEnd"/>
      <w:r w:rsidRPr="00BB2E29">
        <w:t xml:space="preserve"> Lake </w:t>
      </w:r>
      <w:r w:rsidR="008010CA">
        <w:t>s</w:t>
      </w:r>
      <w:ins w:id="1804" w:author="Hi" w:date="2023-03-18T16:07:00Z">
        <w:r w:rsidR="00945E03">
          <w:t>ampling</w:t>
        </w:r>
      </w:ins>
      <w:del w:id="1805" w:author="Hi" w:date="2023-03-18T16:07:00Z">
        <w:r w:rsidR="008010CA" w:rsidDel="00945E03">
          <w:delText>urvey</w:delText>
        </w:r>
      </w:del>
      <w:r w:rsidR="006C77C3">
        <w:t xml:space="preserve"> site</w:t>
      </w:r>
      <w:r w:rsidRPr="00BB2E29">
        <w:t xml:space="preserve">s than </w:t>
      </w:r>
      <w:ins w:id="1806" w:author="Author" w:date="2023-03-17T07:19:00Z">
        <w:r w:rsidR="00375DF8">
          <w:t xml:space="preserve">in </w:t>
        </w:r>
      </w:ins>
      <w:proofErr w:type="spellStart"/>
      <w:r w:rsidRPr="00BB2E29">
        <w:t>Tamjin</w:t>
      </w:r>
      <w:proofErr w:type="spellEnd"/>
      <w:r w:rsidRPr="00BB2E29">
        <w:t xml:space="preserve"> Lake, </w:t>
      </w:r>
      <w:commentRangeStart w:id="1807"/>
      <w:r w:rsidRPr="00BB2E29">
        <w:t xml:space="preserve">while DO and temperature </w:t>
      </w:r>
      <w:del w:id="1808" w:author="Author" w:date="2023-03-17T07:19:00Z">
        <w:r w:rsidRPr="00BB2E29">
          <w:delText>show</w:delText>
        </w:r>
      </w:del>
      <w:ins w:id="1809" w:author="Author" w:date="2023-03-17T07:19:00Z">
        <w:r w:rsidRPr="00BB2E29">
          <w:t>show</w:t>
        </w:r>
        <w:r w:rsidR="00272641">
          <w:t>ed</w:t>
        </w:r>
      </w:ins>
      <w:r w:rsidRPr="00BB2E29">
        <w:t xml:space="preserve"> similar trends in the</w:t>
      </w:r>
      <w:r w:rsidR="003A25B0">
        <w:t xml:space="preserve"> </w:t>
      </w:r>
      <w:del w:id="1810" w:author="Author" w:date="2023-03-17T07:19:00Z">
        <w:r w:rsidR="003A25B0">
          <w:delText>sampling</w:delText>
        </w:r>
      </w:del>
      <w:ins w:id="1811" w:author="Author" w:date="2023-03-17T07:19:00Z">
        <w:r w:rsidR="008010CA">
          <w:t>s</w:t>
        </w:r>
      </w:ins>
      <w:ins w:id="1812" w:author="Hi" w:date="2023-03-18T16:07:00Z">
        <w:r w:rsidR="00945E03">
          <w:t>ampling</w:t>
        </w:r>
      </w:ins>
      <w:ins w:id="1813" w:author="Author" w:date="2023-03-17T07:19:00Z">
        <w:del w:id="1814" w:author="Hi" w:date="2023-03-18T16:07:00Z">
          <w:r w:rsidR="008010CA" w:rsidDel="00945E03">
            <w:delText>urvey</w:delText>
          </w:r>
        </w:del>
      </w:ins>
      <w:r w:rsidRPr="00BB2E29">
        <w:t xml:space="preserve"> sites of the two lakes</w:t>
      </w:r>
      <w:r>
        <w:t xml:space="preserve">. </w:t>
      </w:r>
      <w:commentRangeEnd w:id="1807"/>
      <w:r w:rsidR="00143A6D">
        <w:rPr>
          <w:rStyle w:val="ab"/>
          <w:rFonts w:eastAsia="SimSun"/>
          <w:noProof/>
          <w:snapToGrid/>
          <w:lang w:eastAsia="zh-CN" w:bidi="ar-SA"/>
        </w:rPr>
        <w:commentReference w:id="1807"/>
      </w:r>
    </w:p>
    <w:p w14:paraId="685F4C5A" w14:textId="3970398F" w:rsidR="009E0376" w:rsidRDefault="009E0376" w:rsidP="009E0376">
      <w:pPr>
        <w:pStyle w:val="af5"/>
        <w:wordWrap/>
        <w:rPr>
          <w:rFonts w:ascii="Times New Roman" w:hAnsi="Times New Roman" w:cs="Times New Roman"/>
        </w:rPr>
      </w:pPr>
      <w:commentRangeStart w:id="1815"/>
      <w:r>
        <w:rPr>
          <w:rFonts w:ascii="Times New Roman" w:hAnsi="Times New Roman" w:cs="Times New Roman"/>
          <w:lang w:bidi="en-US"/>
        </w:rPr>
        <w:lastRenderedPageBreak/>
        <w:t xml:space="preserve">Table </w:t>
      </w:r>
      <w:ins w:id="1816" w:author="HSY" w:date="2023-03-17T23:56:00Z">
        <w:r w:rsidR="00D4245F">
          <w:rPr>
            <w:rFonts w:ascii="Times New Roman" w:hAnsi="Times New Roman" w:cs="Times New Roman"/>
            <w:lang w:bidi="en-US"/>
          </w:rPr>
          <w:t>3</w:t>
        </w:r>
      </w:ins>
      <w:del w:id="1817" w:author="HSY" w:date="2023-03-17T23:56:00Z">
        <w:r w:rsidDel="00D4245F">
          <w:rPr>
            <w:rFonts w:ascii="Times New Roman" w:hAnsi="Times New Roman" w:cs="Times New Roman"/>
            <w:lang w:bidi="en-US"/>
          </w:rPr>
          <w:delText>4</w:delText>
        </w:r>
      </w:del>
      <w:r>
        <w:rPr>
          <w:rFonts w:ascii="Times New Roman" w:hAnsi="Times New Roman" w:cs="Times New Roman"/>
          <w:lang w:bidi="en-US"/>
        </w:rPr>
        <w:t xml:space="preserve">. Descriptive </w:t>
      </w:r>
      <w:commentRangeEnd w:id="1815"/>
      <w:del w:id="1818" w:author="Author" w:date="2023-03-17T07:19:00Z">
        <w:r>
          <w:rPr>
            <w:rFonts w:ascii="Times New Roman" w:hAnsi="Times New Roman" w:cs="Times New Roman"/>
            <w:lang w:bidi="en-US"/>
          </w:rPr>
          <w:delText>Statistics</w:delText>
        </w:r>
        <w:commentRangeStart w:id="1819"/>
        <w:commentRangeEnd w:id="1819"/>
        <w:r w:rsidR="00AF49DC">
          <w:rPr>
            <w:rStyle w:val="ab"/>
            <w:rFonts w:ascii="Palatino Linotype" w:eastAsia="SimSun" w:hAnsi="Palatino Linotype" w:cs="Times New Roman"/>
            <w:noProof/>
            <w:shd w:val="clear" w:color="auto" w:fill="auto"/>
            <w:lang w:eastAsia="zh-CN"/>
          </w:rPr>
          <w:commentReference w:id="1819"/>
        </w:r>
      </w:del>
      <w:ins w:id="1820" w:author="Author" w:date="2023-03-17T07:19:00Z">
        <w:r w:rsidR="00143A6D">
          <w:rPr>
            <w:rFonts w:ascii="Times New Roman" w:hAnsi="Times New Roman" w:cs="Times New Roman"/>
            <w:lang w:bidi="en-US"/>
          </w:rPr>
          <w:t>statistics</w:t>
        </w:r>
        <w:r w:rsidR="00AF49DC">
          <w:rPr>
            <w:rStyle w:val="ab"/>
            <w:rFonts w:ascii="Palatino Linotype" w:eastAsia="SimSun" w:hAnsi="Palatino Linotype" w:cs="Times New Roman"/>
            <w:noProof/>
            <w:shd w:val="clear" w:color="auto" w:fill="auto"/>
            <w:lang w:eastAsia="zh-CN"/>
          </w:rPr>
          <w:commentReference w:id="1815"/>
        </w:r>
        <w:r w:rsidR="00143A6D">
          <w:rPr>
            <w:rFonts w:ascii="Times New Roman" w:hAnsi="Times New Roman" w:cs="Times New Roman"/>
            <w:lang w:bidi="en-US"/>
          </w:rPr>
          <w:t xml:space="preserve"> of the water quality and </w:t>
        </w:r>
        <w:r w:rsidR="007B21B6">
          <w:rPr>
            <w:rFonts w:ascii="Times New Roman" w:hAnsi="Times New Roman" w:cs="Times New Roman"/>
            <w:lang w:bidi="en-US"/>
          </w:rPr>
          <w:t xml:space="preserve">hydraulic/hydrological parameters </w:t>
        </w:r>
        <w:r w:rsidR="00394C55">
          <w:rPr>
            <w:rFonts w:ascii="Times New Roman" w:hAnsi="Times New Roman" w:cs="Times New Roman"/>
            <w:lang w:bidi="en-US"/>
          </w:rPr>
          <w:t xml:space="preserve">at each </w:t>
        </w:r>
        <w:r w:rsidR="008010CA">
          <w:rPr>
            <w:rFonts w:ascii="Times New Roman" w:hAnsi="Times New Roman" w:cs="Times New Roman"/>
            <w:lang w:bidi="en-US"/>
          </w:rPr>
          <w:t>survey</w:t>
        </w:r>
        <w:r w:rsidR="00394C55">
          <w:rPr>
            <w:rFonts w:ascii="Times New Roman" w:hAnsi="Times New Roman" w:cs="Times New Roman"/>
            <w:lang w:bidi="en-US"/>
          </w:rPr>
          <w:t xml:space="preserve"> site.</w:t>
        </w:r>
      </w:ins>
    </w:p>
    <w:tbl>
      <w:tblPr>
        <w:tblOverlap w:val="never"/>
        <w:tblW w:w="15318" w:type="dxa"/>
        <w:tblInd w:w="-709"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161"/>
        <w:gridCol w:w="980"/>
        <w:gridCol w:w="746"/>
        <w:gridCol w:w="745"/>
        <w:gridCol w:w="745"/>
        <w:gridCol w:w="745"/>
        <w:gridCol w:w="745"/>
        <w:gridCol w:w="745"/>
        <w:gridCol w:w="745"/>
        <w:gridCol w:w="745"/>
        <w:gridCol w:w="745"/>
        <w:gridCol w:w="934"/>
        <w:gridCol w:w="851"/>
        <w:gridCol w:w="584"/>
        <w:gridCol w:w="745"/>
        <w:gridCol w:w="745"/>
        <w:gridCol w:w="745"/>
        <w:gridCol w:w="903"/>
        <w:gridCol w:w="964"/>
      </w:tblGrid>
      <w:tr w:rsidR="00305E0A" w14:paraId="44137F5B" w14:textId="77777777" w:rsidTr="00305E0A">
        <w:trPr>
          <w:trHeight w:val="55"/>
        </w:trPr>
        <w:tc>
          <w:tcPr>
            <w:tcW w:w="1161" w:type="dxa"/>
            <w:tcBorders>
              <w:top w:val="single" w:sz="7" w:space="0" w:color="000000"/>
              <w:left w:val="nil"/>
              <w:bottom w:val="single" w:sz="7" w:space="0" w:color="000000"/>
              <w:right w:val="single" w:sz="2" w:space="0" w:color="000000"/>
            </w:tcBorders>
            <w:vAlign w:val="center"/>
          </w:tcPr>
          <w:p w14:paraId="2B00FF0D" w14:textId="5957EFD8" w:rsidR="009E0376" w:rsidRDefault="00BA4FD5" w:rsidP="00BA4FD5">
            <w:pPr>
              <w:pStyle w:val="MDPI42tablebody"/>
            </w:pPr>
            <w:del w:id="1821" w:author="Author" w:date="2023-03-17T07:19:00Z">
              <w:r>
                <w:delText>Sampling</w:delText>
              </w:r>
            </w:del>
            <w:ins w:id="1822" w:author="Author" w:date="2023-03-17T07:19:00Z">
              <w:r w:rsidR="008010CA">
                <w:t>Survey</w:t>
              </w:r>
            </w:ins>
            <w:r>
              <w:t xml:space="preserve"> Site</w:t>
            </w:r>
          </w:p>
        </w:tc>
        <w:tc>
          <w:tcPr>
            <w:tcW w:w="980" w:type="dxa"/>
            <w:tcBorders>
              <w:top w:val="single" w:sz="7" w:space="0" w:color="000000"/>
              <w:left w:val="single" w:sz="2" w:space="0" w:color="000000"/>
              <w:bottom w:val="single" w:sz="7" w:space="0" w:color="000000"/>
              <w:right w:val="single" w:sz="2" w:space="0" w:color="000000"/>
            </w:tcBorders>
            <w:vAlign w:val="center"/>
          </w:tcPr>
          <w:p w14:paraId="60454DD8" w14:textId="0155CD57" w:rsidR="009E0376" w:rsidRDefault="00BA4FD5" w:rsidP="00BA4FD5">
            <w:pPr>
              <w:pStyle w:val="MDPI42tablebody"/>
            </w:pPr>
            <w:r>
              <w:t>S</w:t>
            </w:r>
            <w:r w:rsidR="009E0376">
              <w:t>tatistics</w:t>
            </w:r>
          </w:p>
        </w:tc>
        <w:tc>
          <w:tcPr>
            <w:tcW w:w="746" w:type="dxa"/>
            <w:tcBorders>
              <w:top w:val="single" w:sz="7" w:space="0" w:color="000000"/>
              <w:left w:val="single" w:sz="2" w:space="0" w:color="000000"/>
              <w:bottom w:val="single" w:sz="7" w:space="0" w:color="000000"/>
              <w:right w:val="single" w:sz="2" w:space="0" w:color="000000"/>
            </w:tcBorders>
            <w:vAlign w:val="center"/>
          </w:tcPr>
          <w:p w14:paraId="5DC8332E" w14:textId="77777777" w:rsidR="009E0376" w:rsidRPr="00375DF8" w:rsidRDefault="009E0376" w:rsidP="000A455F">
            <w:pPr>
              <w:pStyle w:val="MDPI42tablebody"/>
              <w:jc w:val="left"/>
            </w:pPr>
            <w:r w:rsidRPr="00375DF8">
              <w:rPr>
                <w:sz w:val="12"/>
              </w:rPr>
              <w:t>BOD</w:t>
            </w:r>
          </w:p>
          <w:p w14:paraId="64605223" w14:textId="0C069A4B" w:rsidR="009E0376" w:rsidRPr="006921B8" w:rsidRDefault="009E0376">
            <w:pPr>
              <w:pStyle w:val="MDPI42tablebody"/>
              <w:jc w:val="left"/>
              <w:rPr>
                <w:sz w:val="12"/>
                <w:rPrChange w:id="1823" w:author="HSY" w:date="2023-03-18T21:39:00Z">
                  <w:rPr/>
                </w:rPrChange>
              </w:rPr>
            </w:pPr>
            <w:r w:rsidRPr="00375DF8">
              <w:rPr>
                <w:sz w:val="12"/>
              </w:rPr>
              <w:t>(</w:t>
            </w:r>
            <w:proofErr w:type="gramStart"/>
            <w:r w:rsidRPr="00375DF8">
              <w:rPr>
                <w:sz w:val="12"/>
              </w:rPr>
              <w:t>mg</w:t>
            </w:r>
            <w:proofErr w:type="gramEnd"/>
            <w:ins w:id="1824" w:author="HSY" w:date="2023-03-18T21:39:00Z">
              <w:r w:rsidR="006921B8">
                <w:rPr>
                  <w:sz w:val="12"/>
                </w:rPr>
                <w:t xml:space="preserve"> </w:t>
              </w:r>
            </w:ins>
            <m:oMath>
              <m:sSup>
                <m:sSupPr>
                  <m:ctrlPr>
                    <w:ins w:id="1825" w:author="HSY" w:date="2023-03-18T21:39:00Z">
                      <w:rPr>
                        <w:rFonts w:ascii="Cambria Math" w:hAnsi="Cambria Math"/>
                        <w:sz w:val="12"/>
                      </w:rPr>
                    </w:ins>
                  </m:ctrlPr>
                </m:sSupPr>
                <m:e>
                  <m:r>
                    <w:ins w:id="1826" w:author="HSY" w:date="2023-03-18T21:39:00Z">
                      <m:rPr>
                        <m:sty m:val="p"/>
                      </m:rPr>
                      <w:rPr>
                        <w:rFonts w:ascii="Cambria Math" w:hAnsi="Cambria Math"/>
                        <w:sz w:val="12"/>
                      </w:rPr>
                      <m:t>L</m:t>
                    </w:ins>
                  </m:r>
                </m:e>
                <m:sup>
                  <m:r>
                    <w:ins w:id="1827" w:author="HSY" w:date="2023-03-18T21:39:00Z">
                      <m:rPr>
                        <m:sty m:val="p"/>
                      </m:rPr>
                      <w:rPr>
                        <w:rFonts w:ascii="Cambria Math" w:hAnsi="Cambria Math"/>
                        <w:sz w:val="12"/>
                      </w:rPr>
                      <m:t>-1</m:t>
                    </w:ins>
                  </m:r>
                </m:sup>
              </m:sSup>
            </m:oMath>
            <w:del w:id="1828" w:author="HSY" w:date="2023-03-18T21:39:00Z">
              <w:r w:rsidRPr="00375DF8" w:rsidDel="006921B8">
                <w:rPr>
                  <w:sz w:val="12"/>
                </w:rPr>
                <w:delText>/L</w:delText>
              </w:r>
            </w:del>
            <w:r w:rsidRPr="00375DF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5E3BEE2B" w14:textId="77777777" w:rsidR="009E0376" w:rsidRPr="00375DF8" w:rsidRDefault="009E0376" w:rsidP="000A455F">
            <w:pPr>
              <w:pStyle w:val="MDPI42tablebody"/>
              <w:jc w:val="left"/>
            </w:pPr>
            <w:r w:rsidRPr="00375DF8">
              <w:rPr>
                <w:sz w:val="12"/>
              </w:rPr>
              <w:t>COD</w:t>
            </w:r>
          </w:p>
          <w:p w14:paraId="3C2CBF36" w14:textId="77F95BA3" w:rsidR="009E0376" w:rsidRPr="00375DF8" w:rsidRDefault="009E0376" w:rsidP="000A455F">
            <w:pPr>
              <w:pStyle w:val="MDPI42tablebody"/>
              <w:jc w:val="left"/>
            </w:pPr>
            <w:r w:rsidRPr="00375DF8">
              <w:rPr>
                <w:sz w:val="12"/>
              </w:rPr>
              <w:t>(</w:t>
            </w:r>
            <w:proofErr w:type="gramStart"/>
            <w:ins w:id="1829" w:author="HSY" w:date="2023-03-18T21:39:00Z">
              <w:r w:rsidR="006921B8" w:rsidRPr="00375DF8">
                <w:rPr>
                  <w:sz w:val="12"/>
                </w:rPr>
                <w:t>mg</w:t>
              </w:r>
              <w:proofErr w:type="gramEnd"/>
              <w:r w:rsidR="006921B8">
                <w:rPr>
                  <w:sz w:val="12"/>
                </w:rPr>
                <w:t xml:space="preserve"> </w:t>
              </w:r>
            </w:ins>
            <m:oMath>
              <m:sSup>
                <m:sSupPr>
                  <m:ctrlPr>
                    <w:ins w:id="1830" w:author="HSY" w:date="2023-03-18T21:39:00Z">
                      <w:rPr>
                        <w:rFonts w:ascii="Cambria Math" w:hAnsi="Cambria Math"/>
                        <w:sz w:val="12"/>
                      </w:rPr>
                    </w:ins>
                  </m:ctrlPr>
                </m:sSupPr>
                <m:e>
                  <m:r>
                    <w:ins w:id="1831" w:author="HSY" w:date="2023-03-18T21:39:00Z">
                      <m:rPr>
                        <m:sty m:val="p"/>
                      </m:rPr>
                      <w:rPr>
                        <w:rFonts w:ascii="Cambria Math" w:hAnsi="Cambria Math"/>
                        <w:sz w:val="12"/>
                      </w:rPr>
                      <m:t>L</m:t>
                    </w:ins>
                  </m:r>
                </m:e>
                <m:sup>
                  <m:r>
                    <w:ins w:id="1832" w:author="HSY" w:date="2023-03-18T21:39:00Z">
                      <m:rPr>
                        <m:sty m:val="p"/>
                      </m:rPr>
                      <w:rPr>
                        <w:rFonts w:ascii="Cambria Math" w:hAnsi="Cambria Math"/>
                        <w:sz w:val="12"/>
                      </w:rPr>
                      <m:t>-1</m:t>
                    </w:ins>
                  </m:r>
                </m:sup>
              </m:sSup>
            </m:oMath>
            <w:del w:id="1833" w:author="HSY" w:date="2023-03-18T21:39:00Z">
              <w:r w:rsidRPr="00375DF8" w:rsidDel="006921B8">
                <w:rPr>
                  <w:sz w:val="12"/>
                </w:rPr>
                <w:delText>mg/L</w:delText>
              </w:r>
            </w:del>
            <w:r w:rsidRPr="00375DF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BB0616C" w14:textId="77777777" w:rsidR="009E0376" w:rsidRPr="00375DF8" w:rsidRDefault="009E0376" w:rsidP="000A455F">
            <w:pPr>
              <w:pStyle w:val="MDPI42tablebody"/>
              <w:jc w:val="left"/>
            </w:pPr>
            <w:r w:rsidRPr="00375DF8">
              <w:rPr>
                <w:sz w:val="12"/>
              </w:rPr>
              <w:t>TN</w:t>
            </w:r>
          </w:p>
          <w:p w14:paraId="589627CD" w14:textId="52E12604" w:rsidR="009E0376" w:rsidRPr="00375DF8" w:rsidRDefault="009E0376" w:rsidP="000A455F">
            <w:pPr>
              <w:pStyle w:val="MDPI42tablebody"/>
              <w:jc w:val="left"/>
            </w:pPr>
            <w:r w:rsidRPr="00375DF8">
              <w:rPr>
                <w:sz w:val="12"/>
              </w:rPr>
              <w:t>(</w:t>
            </w:r>
            <w:proofErr w:type="gramStart"/>
            <w:ins w:id="1834" w:author="HSY" w:date="2023-03-18T21:39:00Z">
              <w:r w:rsidR="006921B8" w:rsidRPr="00375DF8">
                <w:rPr>
                  <w:sz w:val="12"/>
                </w:rPr>
                <w:t>mg</w:t>
              </w:r>
              <w:proofErr w:type="gramEnd"/>
              <w:r w:rsidR="006921B8">
                <w:rPr>
                  <w:sz w:val="12"/>
                </w:rPr>
                <w:t xml:space="preserve"> </w:t>
              </w:r>
            </w:ins>
            <m:oMath>
              <m:sSup>
                <m:sSupPr>
                  <m:ctrlPr>
                    <w:ins w:id="1835" w:author="HSY" w:date="2023-03-18T21:39:00Z">
                      <w:rPr>
                        <w:rFonts w:ascii="Cambria Math" w:hAnsi="Cambria Math"/>
                        <w:sz w:val="12"/>
                      </w:rPr>
                    </w:ins>
                  </m:ctrlPr>
                </m:sSupPr>
                <m:e>
                  <m:r>
                    <w:ins w:id="1836" w:author="HSY" w:date="2023-03-18T21:39:00Z">
                      <m:rPr>
                        <m:sty m:val="p"/>
                      </m:rPr>
                      <w:rPr>
                        <w:rFonts w:ascii="Cambria Math" w:hAnsi="Cambria Math"/>
                        <w:sz w:val="12"/>
                      </w:rPr>
                      <m:t>L</m:t>
                    </w:ins>
                  </m:r>
                </m:e>
                <m:sup>
                  <m:r>
                    <w:ins w:id="1837" w:author="HSY" w:date="2023-03-18T21:39:00Z">
                      <m:rPr>
                        <m:sty m:val="p"/>
                      </m:rPr>
                      <w:rPr>
                        <w:rFonts w:ascii="Cambria Math" w:hAnsi="Cambria Math"/>
                        <w:sz w:val="12"/>
                      </w:rPr>
                      <m:t>-1</m:t>
                    </w:ins>
                  </m:r>
                </m:sup>
              </m:sSup>
            </m:oMath>
            <w:del w:id="1838" w:author="HSY" w:date="2023-03-18T21:39:00Z">
              <w:r w:rsidRPr="00375DF8" w:rsidDel="006921B8">
                <w:rPr>
                  <w:sz w:val="12"/>
                </w:rPr>
                <w:delText>mg/L</w:delText>
              </w:r>
            </w:del>
            <w:r w:rsidRPr="00375DF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381CCD3" w14:textId="77777777" w:rsidR="009E0376" w:rsidRPr="00375DF8" w:rsidRDefault="009E0376" w:rsidP="000A455F">
            <w:pPr>
              <w:pStyle w:val="MDPI42tablebody"/>
              <w:jc w:val="left"/>
            </w:pPr>
            <w:r w:rsidRPr="00375DF8">
              <w:rPr>
                <w:sz w:val="12"/>
              </w:rPr>
              <w:t>TP</w:t>
            </w:r>
          </w:p>
          <w:p w14:paraId="759B7CF6" w14:textId="0603A0C2" w:rsidR="009E0376" w:rsidRPr="00375DF8" w:rsidRDefault="009E0376" w:rsidP="000A455F">
            <w:pPr>
              <w:pStyle w:val="MDPI42tablebody"/>
              <w:jc w:val="left"/>
            </w:pPr>
            <w:r w:rsidRPr="00375DF8">
              <w:rPr>
                <w:sz w:val="12"/>
              </w:rPr>
              <w:t>(</w:t>
            </w:r>
            <w:proofErr w:type="gramStart"/>
            <w:ins w:id="1839" w:author="HSY" w:date="2023-03-18T21:39:00Z">
              <w:r w:rsidR="006921B8" w:rsidRPr="00375DF8">
                <w:rPr>
                  <w:sz w:val="12"/>
                </w:rPr>
                <w:t>mg</w:t>
              </w:r>
              <w:proofErr w:type="gramEnd"/>
              <w:r w:rsidR="006921B8">
                <w:rPr>
                  <w:sz w:val="12"/>
                </w:rPr>
                <w:t xml:space="preserve"> </w:t>
              </w:r>
            </w:ins>
            <m:oMath>
              <m:sSup>
                <m:sSupPr>
                  <m:ctrlPr>
                    <w:ins w:id="1840" w:author="HSY" w:date="2023-03-18T21:39:00Z">
                      <w:rPr>
                        <w:rFonts w:ascii="Cambria Math" w:hAnsi="Cambria Math"/>
                        <w:sz w:val="12"/>
                      </w:rPr>
                    </w:ins>
                  </m:ctrlPr>
                </m:sSupPr>
                <m:e>
                  <m:r>
                    <w:ins w:id="1841" w:author="HSY" w:date="2023-03-18T21:39:00Z">
                      <m:rPr>
                        <m:sty m:val="p"/>
                      </m:rPr>
                      <w:rPr>
                        <w:rFonts w:ascii="Cambria Math" w:hAnsi="Cambria Math"/>
                        <w:sz w:val="12"/>
                      </w:rPr>
                      <m:t>L</m:t>
                    </w:ins>
                  </m:r>
                </m:e>
                <m:sup>
                  <m:r>
                    <w:ins w:id="1842" w:author="HSY" w:date="2023-03-18T21:39:00Z">
                      <m:rPr>
                        <m:sty m:val="p"/>
                      </m:rPr>
                      <w:rPr>
                        <w:rFonts w:ascii="Cambria Math" w:hAnsi="Cambria Math"/>
                        <w:sz w:val="12"/>
                      </w:rPr>
                      <m:t>-1</m:t>
                    </w:ins>
                  </m:r>
                </m:sup>
              </m:sSup>
            </m:oMath>
            <w:del w:id="1843" w:author="HSY" w:date="2023-03-18T21:39:00Z">
              <w:r w:rsidRPr="00375DF8" w:rsidDel="006921B8">
                <w:rPr>
                  <w:sz w:val="12"/>
                </w:rPr>
                <w:delText>mg/L</w:delText>
              </w:r>
            </w:del>
            <w:r w:rsidRPr="00375DF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915E00D" w14:textId="77777777" w:rsidR="009E0376" w:rsidRPr="00375DF8" w:rsidRDefault="009E0376" w:rsidP="000A455F">
            <w:pPr>
              <w:pStyle w:val="MDPI42tablebody"/>
              <w:jc w:val="left"/>
            </w:pPr>
            <w:r w:rsidRPr="00375DF8">
              <w:rPr>
                <w:sz w:val="12"/>
              </w:rPr>
              <w:t>TOC</w:t>
            </w:r>
          </w:p>
          <w:p w14:paraId="07414824" w14:textId="7CF692CE" w:rsidR="009E0376" w:rsidRPr="00375DF8" w:rsidRDefault="009E0376" w:rsidP="000A455F">
            <w:pPr>
              <w:pStyle w:val="MDPI42tablebody"/>
              <w:jc w:val="left"/>
            </w:pPr>
            <w:r w:rsidRPr="00375DF8">
              <w:rPr>
                <w:sz w:val="12"/>
              </w:rPr>
              <w:t>(</w:t>
            </w:r>
            <w:proofErr w:type="gramStart"/>
            <w:ins w:id="1844" w:author="HSY" w:date="2023-03-18T21:40:00Z">
              <w:r w:rsidR="006921B8" w:rsidRPr="00375DF8">
                <w:rPr>
                  <w:sz w:val="12"/>
                </w:rPr>
                <w:t>mg</w:t>
              </w:r>
              <w:proofErr w:type="gramEnd"/>
              <w:r w:rsidR="006921B8">
                <w:rPr>
                  <w:sz w:val="12"/>
                </w:rPr>
                <w:t xml:space="preserve"> </w:t>
              </w:r>
            </w:ins>
            <m:oMath>
              <m:sSup>
                <m:sSupPr>
                  <m:ctrlPr>
                    <w:ins w:id="1845" w:author="HSY" w:date="2023-03-18T21:40:00Z">
                      <w:rPr>
                        <w:rFonts w:ascii="Cambria Math" w:hAnsi="Cambria Math"/>
                        <w:sz w:val="12"/>
                      </w:rPr>
                    </w:ins>
                  </m:ctrlPr>
                </m:sSupPr>
                <m:e>
                  <m:r>
                    <w:ins w:id="1846" w:author="HSY" w:date="2023-03-18T21:40:00Z">
                      <m:rPr>
                        <m:sty m:val="p"/>
                      </m:rPr>
                      <w:rPr>
                        <w:rFonts w:ascii="Cambria Math" w:hAnsi="Cambria Math"/>
                        <w:sz w:val="12"/>
                      </w:rPr>
                      <m:t>L</m:t>
                    </w:ins>
                  </m:r>
                </m:e>
                <m:sup>
                  <m:r>
                    <w:ins w:id="1847" w:author="HSY" w:date="2023-03-18T21:40:00Z">
                      <m:rPr>
                        <m:sty m:val="p"/>
                      </m:rPr>
                      <w:rPr>
                        <w:rFonts w:ascii="Cambria Math" w:hAnsi="Cambria Math"/>
                        <w:sz w:val="12"/>
                      </w:rPr>
                      <m:t>-1</m:t>
                    </w:ins>
                  </m:r>
                </m:sup>
              </m:sSup>
            </m:oMath>
            <w:del w:id="1848" w:author="HSY" w:date="2023-03-18T21:40:00Z">
              <w:r w:rsidRPr="00375DF8" w:rsidDel="006921B8">
                <w:rPr>
                  <w:sz w:val="12"/>
                </w:rPr>
                <w:delText>mg/L</w:delText>
              </w:r>
            </w:del>
            <w:r w:rsidRPr="00375DF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E793264" w14:textId="77777777" w:rsidR="009E0376" w:rsidRPr="00375DF8" w:rsidRDefault="009E0376" w:rsidP="000A455F">
            <w:pPr>
              <w:pStyle w:val="MDPI42tablebody"/>
              <w:jc w:val="left"/>
            </w:pPr>
            <w:r w:rsidRPr="00375DF8">
              <w:rPr>
                <w:sz w:val="12"/>
              </w:rPr>
              <w:t>SS</w:t>
            </w:r>
          </w:p>
          <w:p w14:paraId="3A8F11B3" w14:textId="5B379E43" w:rsidR="009E0376" w:rsidRPr="00375DF8" w:rsidRDefault="009E0376" w:rsidP="000A455F">
            <w:pPr>
              <w:pStyle w:val="MDPI42tablebody"/>
              <w:jc w:val="left"/>
            </w:pPr>
            <w:r w:rsidRPr="00375DF8">
              <w:rPr>
                <w:sz w:val="12"/>
              </w:rPr>
              <w:t>(</w:t>
            </w:r>
            <w:proofErr w:type="gramStart"/>
            <w:ins w:id="1849" w:author="HSY" w:date="2023-03-18T21:40:00Z">
              <w:r w:rsidR="006921B8" w:rsidRPr="00375DF8">
                <w:rPr>
                  <w:sz w:val="12"/>
                </w:rPr>
                <w:t>mg</w:t>
              </w:r>
              <w:proofErr w:type="gramEnd"/>
              <w:r w:rsidR="006921B8">
                <w:rPr>
                  <w:sz w:val="12"/>
                </w:rPr>
                <w:t xml:space="preserve"> </w:t>
              </w:r>
            </w:ins>
            <m:oMath>
              <m:sSup>
                <m:sSupPr>
                  <m:ctrlPr>
                    <w:ins w:id="1850" w:author="HSY" w:date="2023-03-18T21:40:00Z">
                      <w:rPr>
                        <w:rFonts w:ascii="Cambria Math" w:hAnsi="Cambria Math"/>
                        <w:sz w:val="12"/>
                      </w:rPr>
                    </w:ins>
                  </m:ctrlPr>
                </m:sSupPr>
                <m:e>
                  <m:r>
                    <w:ins w:id="1851" w:author="HSY" w:date="2023-03-18T21:40:00Z">
                      <m:rPr>
                        <m:sty m:val="p"/>
                      </m:rPr>
                      <w:rPr>
                        <w:rFonts w:ascii="Cambria Math" w:hAnsi="Cambria Math"/>
                        <w:sz w:val="12"/>
                      </w:rPr>
                      <m:t>L</m:t>
                    </w:ins>
                  </m:r>
                </m:e>
                <m:sup>
                  <m:r>
                    <w:ins w:id="1852" w:author="HSY" w:date="2023-03-18T21:40:00Z">
                      <m:rPr>
                        <m:sty m:val="p"/>
                      </m:rPr>
                      <w:rPr>
                        <w:rFonts w:ascii="Cambria Math" w:hAnsi="Cambria Math"/>
                        <w:sz w:val="12"/>
                      </w:rPr>
                      <m:t>-1</m:t>
                    </w:ins>
                  </m:r>
                </m:sup>
              </m:sSup>
            </m:oMath>
            <w:del w:id="1853" w:author="HSY" w:date="2023-03-18T21:40:00Z">
              <w:r w:rsidRPr="00375DF8" w:rsidDel="006921B8">
                <w:rPr>
                  <w:sz w:val="12"/>
                </w:rPr>
                <w:delText>mg/L</w:delText>
              </w:r>
            </w:del>
            <w:r w:rsidRPr="00375DF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DA6E51C" w14:textId="77777777" w:rsidR="009E0376" w:rsidRPr="00375DF8" w:rsidRDefault="009E0376" w:rsidP="000A455F">
            <w:pPr>
              <w:pStyle w:val="MDPI42tablebody"/>
              <w:jc w:val="left"/>
            </w:pPr>
            <w:r w:rsidRPr="00375DF8">
              <w:rPr>
                <w:sz w:val="12"/>
              </w:rPr>
              <w:t>EC</w:t>
            </w:r>
          </w:p>
          <w:p w14:paraId="26B017EC" w14:textId="151BD9CB" w:rsidR="009E0376" w:rsidRPr="00375DF8" w:rsidRDefault="009E0376" w:rsidP="000A455F">
            <w:pPr>
              <w:pStyle w:val="MDPI42tablebody"/>
              <w:jc w:val="left"/>
            </w:pPr>
            <w:r w:rsidRPr="00375DF8">
              <w:rPr>
                <w:sz w:val="12"/>
              </w:rPr>
              <w:t>(</w:t>
            </w:r>
            <w:proofErr w:type="spellStart"/>
            <w:ins w:id="1854" w:author="HSY" w:date="2023-03-18T21:48:00Z">
              <w:r w:rsidR="00ED570A" w:rsidRPr="00ED570A">
                <w:rPr>
                  <w:sz w:val="12"/>
                  <w:szCs w:val="12"/>
                </w:rPr>
                <w:t>μS</w:t>
              </w:r>
              <w:proofErr w:type="spellEnd"/>
              <w:r w:rsidR="00ED570A" w:rsidRPr="00ED570A">
                <w:rPr>
                  <w:sz w:val="12"/>
                  <w:szCs w:val="12"/>
                  <w:rPrChange w:id="1855" w:author="HSY" w:date="2023-03-18T21:48:00Z">
                    <w:rPr/>
                  </w:rPrChange>
                </w:rPr>
                <w:t xml:space="preserve"> </w:t>
              </w:r>
            </w:ins>
            <m:oMath>
              <m:sSup>
                <m:sSupPr>
                  <m:ctrlPr>
                    <w:ins w:id="1856" w:author="HSY" w:date="2023-03-18T21:48:00Z">
                      <w:rPr>
                        <w:rFonts w:ascii="Cambria Math" w:eastAsia="바탕" w:hAnsi="Cambria Math" w:cs="바탕"/>
                        <w:sz w:val="12"/>
                        <w:szCs w:val="12"/>
                      </w:rPr>
                    </w:ins>
                  </m:ctrlPr>
                </m:sSupPr>
                <m:e>
                  <m:r>
                    <w:ins w:id="1857" w:author="HSY" w:date="2023-03-18T21:48:00Z">
                      <m:rPr>
                        <m:sty m:val="p"/>
                      </m:rPr>
                      <w:rPr>
                        <w:rFonts w:ascii="Cambria Math" w:eastAsia="바탕" w:hAnsi="Cambria Math" w:cs="바탕"/>
                        <w:sz w:val="12"/>
                        <w:szCs w:val="12"/>
                        <w:rPrChange w:id="1858" w:author="HSY" w:date="2023-03-18T21:48:00Z">
                          <w:rPr>
                            <w:rFonts w:ascii="Cambria Math" w:eastAsia="바탕" w:hAnsi="Cambria Math" w:cs="바탕"/>
                          </w:rPr>
                        </w:rPrChange>
                      </w:rPr>
                      <m:t>cm</m:t>
                    </w:ins>
                  </m:r>
                </m:e>
                <m:sup>
                  <m:r>
                    <w:ins w:id="1859" w:author="HSY" w:date="2023-03-18T21:48:00Z">
                      <m:rPr>
                        <m:sty m:val="p"/>
                      </m:rPr>
                      <w:rPr>
                        <w:rFonts w:ascii="Cambria Math" w:eastAsia="바탕" w:hAnsi="Cambria Math" w:cs="바탕"/>
                        <w:sz w:val="12"/>
                        <w:szCs w:val="12"/>
                        <w:rPrChange w:id="1860" w:author="HSY" w:date="2023-03-18T21:48:00Z">
                          <w:rPr>
                            <w:rFonts w:ascii="Cambria Math" w:eastAsia="바탕" w:hAnsi="Cambria Math" w:cs="바탕"/>
                          </w:rPr>
                        </w:rPrChange>
                      </w:rPr>
                      <m:t>-1</m:t>
                    </w:ins>
                  </m:r>
                </m:sup>
              </m:sSup>
            </m:oMath>
            <w:del w:id="1861" w:author="HSY" w:date="2023-03-18T21:48:00Z">
              <w:r w:rsidRPr="00375DF8" w:rsidDel="00ED570A">
                <w:rPr>
                  <w:sz w:val="12"/>
                </w:rPr>
                <w:delText>μS</w:delText>
              </w:r>
            </w:del>
            <w:del w:id="1862" w:author="HSY" w:date="2023-03-18T21:46:00Z">
              <w:r w:rsidRPr="00375DF8" w:rsidDel="00200B9F">
                <w:rPr>
                  <w:sz w:val="12"/>
                </w:rPr>
                <w:delText>/cm</w:delText>
              </w:r>
            </w:del>
            <w:r w:rsidRPr="00375DF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4C928DC7" w14:textId="77777777" w:rsidR="009E0376" w:rsidRPr="00375DF8" w:rsidRDefault="009E0376" w:rsidP="000A455F">
            <w:pPr>
              <w:pStyle w:val="MDPI42tablebody"/>
              <w:jc w:val="left"/>
            </w:pPr>
            <w:r w:rsidRPr="00375DF8">
              <w:rPr>
                <w:sz w:val="12"/>
              </w:rPr>
              <w:t>pH</w:t>
            </w:r>
          </w:p>
        </w:tc>
        <w:tc>
          <w:tcPr>
            <w:tcW w:w="745" w:type="dxa"/>
            <w:tcBorders>
              <w:top w:val="single" w:sz="7" w:space="0" w:color="000000"/>
              <w:left w:val="single" w:sz="2" w:space="0" w:color="000000"/>
              <w:bottom w:val="single" w:sz="7" w:space="0" w:color="000000"/>
              <w:right w:val="single" w:sz="2" w:space="0" w:color="000000"/>
            </w:tcBorders>
            <w:vAlign w:val="center"/>
          </w:tcPr>
          <w:p w14:paraId="2D55EB5A" w14:textId="77777777" w:rsidR="009E0376" w:rsidRPr="00375DF8" w:rsidRDefault="009E0376" w:rsidP="000A455F">
            <w:pPr>
              <w:pStyle w:val="MDPI42tablebody"/>
              <w:jc w:val="left"/>
            </w:pPr>
            <w:r w:rsidRPr="00375DF8">
              <w:rPr>
                <w:sz w:val="12"/>
              </w:rPr>
              <w:t>DO</w:t>
            </w:r>
          </w:p>
          <w:p w14:paraId="5432B04A" w14:textId="1516E927" w:rsidR="009E0376" w:rsidRPr="00375DF8" w:rsidRDefault="009E0376" w:rsidP="000A455F">
            <w:pPr>
              <w:pStyle w:val="MDPI42tablebody"/>
              <w:jc w:val="left"/>
            </w:pPr>
            <w:r w:rsidRPr="00375DF8">
              <w:rPr>
                <w:sz w:val="12"/>
              </w:rPr>
              <w:t>(</w:t>
            </w:r>
            <w:proofErr w:type="gramStart"/>
            <w:ins w:id="1863" w:author="HSY" w:date="2023-03-18T21:46:00Z">
              <w:r w:rsidR="00200B9F" w:rsidRPr="00375DF8">
                <w:rPr>
                  <w:sz w:val="12"/>
                </w:rPr>
                <w:t>mg</w:t>
              </w:r>
              <w:proofErr w:type="gramEnd"/>
              <w:r w:rsidR="00200B9F">
                <w:rPr>
                  <w:sz w:val="12"/>
                </w:rPr>
                <w:t xml:space="preserve"> </w:t>
              </w:r>
            </w:ins>
            <m:oMath>
              <m:sSup>
                <m:sSupPr>
                  <m:ctrlPr>
                    <w:ins w:id="1864" w:author="HSY" w:date="2023-03-18T21:46:00Z">
                      <w:rPr>
                        <w:rFonts w:ascii="Cambria Math" w:hAnsi="Cambria Math"/>
                        <w:sz w:val="12"/>
                      </w:rPr>
                    </w:ins>
                  </m:ctrlPr>
                </m:sSupPr>
                <m:e>
                  <m:r>
                    <w:ins w:id="1865" w:author="HSY" w:date="2023-03-18T21:46:00Z">
                      <m:rPr>
                        <m:sty m:val="p"/>
                      </m:rPr>
                      <w:rPr>
                        <w:rFonts w:ascii="Cambria Math" w:hAnsi="Cambria Math"/>
                        <w:sz w:val="12"/>
                      </w:rPr>
                      <m:t>L</m:t>
                    </w:ins>
                  </m:r>
                </m:e>
                <m:sup>
                  <m:r>
                    <w:ins w:id="1866" w:author="HSY" w:date="2023-03-18T21:46:00Z">
                      <m:rPr>
                        <m:sty m:val="p"/>
                      </m:rPr>
                      <w:rPr>
                        <w:rFonts w:ascii="Cambria Math" w:hAnsi="Cambria Math"/>
                        <w:sz w:val="12"/>
                      </w:rPr>
                      <m:t>-1</m:t>
                    </w:ins>
                  </m:r>
                </m:sup>
              </m:sSup>
            </m:oMath>
            <w:del w:id="1867" w:author="HSY" w:date="2023-03-18T21:46:00Z">
              <w:r w:rsidRPr="00375DF8" w:rsidDel="00200B9F">
                <w:rPr>
                  <w:sz w:val="12"/>
                </w:rPr>
                <w:delText>mg/L</w:delText>
              </w:r>
            </w:del>
            <w:r w:rsidRPr="00375DF8">
              <w:rPr>
                <w:sz w:val="12"/>
              </w:rPr>
              <w:t>)</w:t>
            </w:r>
          </w:p>
        </w:tc>
        <w:tc>
          <w:tcPr>
            <w:tcW w:w="934" w:type="dxa"/>
            <w:tcBorders>
              <w:top w:val="single" w:sz="7" w:space="0" w:color="000000"/>
              <w:left w:val="single" w:sz="2" w:space="0" w:color="000000"/>
              <w:bottom w:val="single" w:sz="7" w:space="0" w:color="000000"/>
              <w:right w:val="single" w:sz="2" w:space="0" w:color="000000"/>
            </w:tcBorders>
            <w:vAlign w:val="center"/>
          </w:tcPr>
          <w:p w14:paraId="37A1E37F" w14:textId="0E6D5027" w:rsidR="009E0376" w:rsidRPr="00375DF8" w:rsidRDefault="009E0376" w:rsidP="000A455F">
            <w:pPr>
              <w:pStyle w:val="MDPI42tablebody"/>
              <w:jc w:val="left"/>
            </w:pPr>
            <w:r w:rsidRPr="00375DF8">
              <w:rPr>
                <w:sz w:val="12"/>
              </w:rPr>
              <w:t>Temperature</w:t>
            </w:r>
          </w:p>
          <w:p w14:paraId="58A14618" w14:textId="77777777" w:rsidR="009E0376" w:rsidRPr="00375DF8" w:rsidRDefault="009E0376" w:rsidP="000A455F">
            <w:pPr>
              <w:pStyle w:val="MDPI42tablebody"/>
              <w:jc w:val="left"/>
            </w:pPr>
            <w:r w:rsidRPr="00375DF8">
              <w:rPr>
                <w:sz w:val="12"/>
              </w:rPr>
              <w:t>(</w:t>
            </w:r>
            <w:r w:rsidRPr="00375DF8">
              <w:rPr>
                <w:rFonts w:ascii="Cambria Math" w:hAnsi="Cambria Math" w:cs="Cambria Math"/>
                <w:sz w:val="12"/>
              </w:rPr>
              <w:t>℃</w:t>
            </w:r>
            <w:r w:rsidRPr="00375DF8">
              <w:rPr>
                <w:sz w:val="12"/>
              </w:rPr>
              <w:t>)</w:t>
            </w:r>
          </w:p>
        </w:tc>
        <w:tc>
          <w:tcPr>
            <w:tcW w:w="851" w:type="dxa"/>
            <w:tcBorders>
              <w:top w:val="single" w:sz="7" w:space="0" w:color="000000"/>
              <w:left w:val="single" w:sz="2" w:space="0" w:color="000000"/>
              <w:bottom w:val="single" w:sz="7" w:space="0" w:color="000000"/>
              <w:right w:val="single" w:sz="2" w:space="0" w:color="000000"/>
            </w:tcBorders>
            <w:vAlign w:val="center"/>
          </w:tcPr>
          <w:p w14:paraId="3E0AE115" w14:textId="7A416E5C" w:rsidR="009E0376" w:rsidRPr="00375DF8" w:rsidRDefault="009E0376" w:rsidP="000A455F">
            <w:pPr>
              <w:pStyle w:val="MDPI42tablebody"/>
              <w:jc w:val="left"/>
            </w:pPr>
            <w:r w:rsidRPr="00375DF8">
              <w:rPr>
                <w:sz w:val="12"/>
              </w:rPr>
              <w:t>Turbidity</w:t>
            </w:r>
          </w:p>
          <w:p w14:paraId="4269BEB7" w14:textId="77777777" w:rsidR="009E0376" w:rsidRPr="00375DF8" w:rsidRDefault="009E0376" w:rsidP="000A455F">
            <w:pPr>
              <w:pStyle w:val="MDPI42tablebody"/>
              <w:jc w:val="left"/>
            </w:pPr>
            <w:r w:rsidRPr="00375DF8">
              <w:rPr>
                <w:sz w:val="12"/>
              </w:rPr>
              <w:t>(NTU)</w:t>
            </w:r>
          </w:p>
        </w:tc>
        <w:tc>
          <w:tcPr>
            <w:tcW w:w="584" w:type="dxa"/>
            <w:tcBorders>
              <w:top w:val="single" w:sz="7" w:space="0" w:color="000000"/>
              <w:left w:val="single" w:sz="2" w:space="0" w:color="000000"/>
              <w:bottom w:val="single" w:sz="7" w:space="0" w:color="000000"/>
              <w:right w:val="single" w:sz="2" w:space="0" w:color="000000"/>
            </w:tcBorders>
            <w:vAlign w:val="center"/>
          </w:tcPr>
          <w:p w14:paraId="1D992250" w14:textId="77777777" w:rsidR="009E0376" w:rsidRDefault="009E0376" w:rsidP="000A455F">
            <w:pPr>
              <w:pStyle w:val="MDPI42tablebody"/>
              <w:jc w:val="left"/>
              <w:rPr>
                <w:del w:id="1868" w:author="Author" w:date="2023-03-17T07:19:00Z"/>
              </w:rPr>
            </w:pPr>
            <w:del w:id="1869" w:author="Author" w:date="2023-03-17T07:19:00Z">
              <w:r>
                <w:rPr>
                  <w:sz w:val="12"/>
                </w:rPr>
                <w:delText>Trans-parency</w:delText>
              </w:r>
            </w:del>
          </w:p>
          <w:p w14:paraId="6DC65562" w14:textId="48E34A30" w:rsidR="009E0376" w:rsidRPr="00375DF8" w:rsidRDefault="00375DF8" w:rsidP="000A455F">
            <w:pPr>
              <w:pStyle w:val="MDPI42tablebody"/>
              <w:jc w:val="left"/>
              <w:rPr>
                <w:ins w:id="1870" w:author="Author" w:date="2023-03-17T07:19:00Z"/>
              </w:rPr>
            </w:pPr>
            <w:ins w:id="1871" w:author="Author" w:date="2023-03-17T07:19:00Z">
              <w:r w:rsidRPr="00375DF8">
                <w:rPr>
                  <w:sz w:val="12"/>
                </w:rPr>
                <w:t>Transparency</w:t>
              </w:r>
            </w:ins>
          </w:p>
          <w:p w14:paraId="6CC687CF" w14:textId="77777777" w:rsidR="009E0376" w:rsidRPr="00375DF8" w:rsidRDefault="009E0376" w:rsidP="000A455F">
            <w:pPr>
              <w:pStyle w:val="MDPI42tablebody"/>
              <w:jc w:val="left"/>
            </w:pPr>
            <w:r w:rsidRPr="00375DF8">
              <w:rPr>
                <w:sz w:val="12"/>
              </w:rPr>
              <w:t>(m)</w:t>
            </w:r>
          </w:p>
        </w:tc>
        <w:tc>
          <w:tcPr>
            <w:tcW w:w="745" w:type="dxa"/>
            <w:tcBorders>
              <w:top w:val="single" w:sz="7" w:space="0" w:color="000000"/>
              <w:left w:val="single" w:sz="2" w:space="0" w:color="000000"/>
              <w:bottom w:val="single" w:sz="7" w:space="0" w:color="000000"/>
              <w:right w:val="single" w:sz="2" w:space="0" w:color="000000"/>
            </w:tcBorders>
            <w:vAlign w:val="center"/>
          </w:tcPr>
          <w:p w14:paraId="16C61FAC" w14:textId="77777777" w:rsidR="009E0376" w:rsidRDefault="009E0376" w:rsidP="000A455F">
            <w:pPr>
              <w:pStyle w:val="MDPI42tablebody"/>
              <w:jc w:val="left"/>
              <w:rPr>
                <w:del w:id="1872" w:author="Author" w:date="2023-03-17T07:19:00Z"/>
              </w:rPr>
            </w:pPr>
            <w:del w:id="1873" w:author="Author" w:date="2023-03-17T07:19:00Z">
              <w:r>
                <w:rPr>
                  <w:sz w:val="12"/>
                </w:rPr>
                <w:delText>Chl</w:delText>
              </w:r>
              <w:r w:rsidR="00113C4C">
                <w:rPr>
                  <w:sz w:val="12"/>
                </w:rPr>
                <w:delText xml:space="preserve">orophyll </w:delText>
              </w:r>
              <w:r>
                <w:rPr>
                  <w:sz w:val="12"/>
                </w:rPr>
                <w:delText>a</w:delText>
              </w:r>
            </w:del>
          </w:p>
          <w:p w14:paraId="1755101B" w14:textId="34304822" w:rsidR="009E0376" w:rsidRPr="00ED570A" w:rsidRDefault="00375DF8" w:rsidP="000A455F">
            <w:pPr>
              <w:pStyle w:val="MDPI42tablebody"/>
              <w:jc w:val="left"/>
              <w:rPr>
                <w:ins w:id="1874" w:author="Author" w:date="2023-03-17T07:19:00Z"/>
                <w:lang w:val="de-DE"/>
                <w:rPrChange w:id="1875" w:author="HSY" w:date="2023-03-18T21:49:00Z">
                  <w:rPr>
                    <w:ins w:id="1876" w:author="Author" w:date="2023-03-17T07:19:00Z"/>
                  </w:rPr>
                </w:rPrChange>
              </w:rPr>
            </w:pPr>
            <w:ins w:id="1877" w:author="Author" w:date="2023-03-17T07:19:00Z">
              <w:r w:rsidRPr="00ED570A">
                <w:rPr>
                  <w:sz w:val="12"/>
                  <w:lang w:val="de-DE"/>
                  <w:rPrChange w:id="1878" w:author="HSY" w:date="2023-03-18T21:49:00Z">
                    <w:rPr>
                      <w:sz w:val="12"/>
                    </w:rPr>
                  </w:rPrChange>
                </w:rPr>
                <w:t>Chla</w:t>
              </w:r>
            </w:ins>
          </w:p>
          <w:p w14:paraId="355791AF" w14:textId="0A56A12A" w:rsidR="009E0376" w:rsidRPr="00BF3297" w:rsidRDefault="009E0376">
            <w:pPr>
              <w:pStyle w:val="MDPI42tablebody"/>
              <w:jc w:val="left"/>
              <w:rPr>
                <w:rFonts w:ascii="MS Mincho" w:eastAsia="맑은 고딕" w:hAnsi="MS Mincho" w:cs="MS Mincho"/>
                <w:sz w:val="12"/>
                <w:lang w:eastAsia="ko-KR"/>
                <w:rPrChange w:id="1879" w:author="HSY" w:date="2023-03-18T21:49:00Z">
                  <w:rPr/>
                </w:rPrChange>
              </w:rPr>
            </w:pPr>
            <w:r w:rsidRPr="00ED570A">
              <w:rPr>
                <w:sz w:val="12"/>
                <w:lang w:val="de-DE"/>
                <w:rPrChange w:id="1880" w:author="HSY" w:date="2023-03-18T21:49:00Z">
                  <w:rPr>
                    <w:sz w:val="12"/>
                  </w:rPr>
                </w:rPrChange>
              </w:rPr>
              <w:t>(mg</w:t>
            </w:r>
            <w:ins w:id="1881" w:author="HSY" w:date="2023-03-18T21:49:00Z">
              <w:r w:rsidR="00ED570A" w:rsidRPr="00ED570A">
                <w:rPr>
                  <w:rFonts w:ascii="MS Mincho" w:eastAsia="맑은 고딕" w:hAnsi="MS Mincho" w:cs="MS Mincho"/>
                  <w:sz w:val="12"/>
                  <w:lang w:val="de-DE" w:eastAsia="ko-KR"/>
                  <w:rPrChange w:id="1882" w:author="HSY" w:date="2023-03-18T21:49:00Z">
                    <w:rPr>
                      <w:rFonts w:ascii="MS Mincho" w:eastAsia="맑은 고딕" w:hAnsi="MS Mincho" w:cs="MS Mincho"/>
                      <w:sz w:val="12"/>
                      <w:lang w:eastAsia="ko-KR"/>
                    </w:rPr>
                  </w:rPrChange>
                </w:rPr>
                <w:t xml:space="preserve"> </w:t>
              </w:r>
            </w:ins>
            <m:oMath>
              <m:sSup>
                <m:sSupPr>
                  <m:ctrlPr>
                    <w:ins w:id="1883" w:author="HSY" w:date="2023-03-18T21:49:00Z">
                      <w:rPr>
                        <w:rFonts w:ascii="Cambria Math" w:eastAsia="맑은 고딕" w:hAnsi="Cambria Math" w:cs="MS Mincho"/>
                        <w:sz w:val="12"/>
                        <w:lang w:eastAsia="ko-KR"/>
                      </w:rPr>
                    </w:ins>
                  </m:ctrlPr>
                </m:sSupPr>
                <m:e>
                  <m:r>
                    <w:ins w:id="1884" w:author="HSY" w:date="2023-03-18T21:49:00Z">
                      <m:rPr>
                        <m:sty m:val="p"/>
                      </m:rPr>
                      <w:rPr>
                        <w:rFonts w:ascii="Cambria Math" w:eastAsia="맑은 고딕" w:hAnsi="Cambria Math" w:cs="MS Mincho"/>
                        <w:sz w:val="12"/>
                        <w:lang w:eastAsia="ko-KR"/>
                      </w:rPr>
                      <m:t>m</m:t>
                    </w:ins>
                  </m:r>
                </m:e>
                <m:sup>
                  <m:r>
                    <w:ins w:id="1885" w:author="HSY" w:date="2023-03-18T21:49:00Z">
                      <m:rPr>
                        <m:sty m:val="p"/>
                      </m:rPr>
                      <w:rPr>
                        <w:rFonts w:ascii="Cambria Math" w:eastAsia="맑은 고딕" w:hAnsi="Cambria Math" w:cs="MS Mincho"/>
                        <w:sz w:val="12"/>
                        <w:lang w:eastAsia="ko-KR"/>
                      </w:rPr>
                      <m:t>-3</m:t>
                    </w:ins>
                  </m:r>
                </m:sup>
              </m:sSup>
            </m:oMath>
            <w:ins w:id="1886" w:author="HSY" w:date="2023-03-18T21:49:00Z">
              <w:r w:rsidR="00ED570A">
                <w:rPr>
                  <w:rFonts w:ascii="MS Mincho" w:eastAsia="맑은 고딕" w:hAnsi="MS Mincho" w:cs="MS Mincho" w:hint="eastAsia"/>
                  <w:sz w:val="12"/>
                  <w:lang w:eastAsia="ko-KR"/>
                </w:rPr>
                <w:t>)</w:t>
              </w:r>
            </w:ins>
            <w:del w:id="1887" w:author="HSY" w:date="2023-03-18T21:49:00Z">
              <w:r w:rsidRPr="00ED570A" w:rsidDel="00ED570A">
                <w:rPr>
                  <w:sz w:val="12"/>
                  <w:lang w:val="de-DE"/>
                  <w:rPrChange w:id="1888" w:author="HSY" w:date="2023-03-18T21:49:00Z">
                    <w:rPr>
                      <w:sz w:val="12"/>
                    </w:rPr>
                  </w:rPrChange>
                </w:rPr>
                <w:delText>/</w:delText>
              </w:r>
              <w:r w:rsidRPr="00375DF8" w:rsidDel="00ED570A">
                <w:rPr>
                  <w:rFonts w:ascii="MS Mincho" w:eastAsia="MS Mincho" w:hAnsi="MS Mincho" w:cs="MS Mincho" w:hint="eastAsia"/>
                  <w:sz w:val="12"/>
                </w:rPr>
                <w:delText>㎥</w:delText>
              </w:r>
              <w:r w:rsidRPr="00ED570A" w:rsidDel="00ED570A">
                <w:rPr>
                  <w:sz w:val="12"/>
                  <w:lang w:val="de-DE"/>
                  <w:rPrChange w:id="1889" w:author="HSY" w:date="2023-03-18T21:49:00Z">
                    <w:rPr>
                      <w:sz w:val="12"/>
                    </w:rPr>
                  </w:rPrChange>
                </w:rPr>
                <w:delText>)</w:delText>
              </w:r>
            </w:del>
          </w:p>
        </w:tc>
        <w:tc>
          <w:tcPr>
            <w:tcW w:w="745" w:type="dxa"/>
            <w:tcBorders>
              <w:top w:val="single" w:sz="7" w:space="0" w:color="000000"/>
              <w:left w:val="single" w:sz="2" w:space="0" w:color="000000"/>
              <w:bottom w:val="single" w:sz="7" w:space="0" w:color="000000"/>
              <w:right w:val="single" w:sz="2" w:space="0" w:color="000000"/>
            </w:tcBorders>
            <w:vAlign w:val="center"/>
          </w:tcPr>
          <w:p w14:paraId="49B9BD56" w14:textId="77777777" w:rsidR="009E0376" w:rsidRDefault="009E0376" w:rsidP="000A455F">
            <w:pPr>
              <w:pStyle w:val="MDPI42tablebody"/>
              <w:jc w:val="left"/>
              <w:rPr>
                <w:del w:id="1890" w:author="Author" w:date="2023-03-17T07:19:00Z"/>
              </w:rPr>
            </w:pPr>
            <w:del w:id="1891" w:author="Author" w:date="2023-03-17T07:19:00Z">
              <w:r>
                <w:rPr>
                  <w:sz w:val="12"/>
                </w:rPr>
                <w:delText>Low Water Level</w:delText>
              </w:r>
            </w:del>
          </w:p>
          <w:p w14:paraId="7B7CB10D" w14:textId="70B5658F" w:rsidR="009E0376" w:rsidRPr="00375DF8" w:rsidRDefault="009E0376" w:rsidP="000A455F">
            <w:pPr>
              <w:pStyle w:val="MDPI42tablebody"/>
              <w:jc w:val="left"/>
              <w:rPr>
                <w:ins w:id="1892" w:author="Author" w:date="2023-03-17T07:19:00Z"/>
              </w:rPr>
            </w:pPr>
            <w:proofErr w:type="spellStart"/>
            <w:ins w:id="1893" w:author="Author" w:date="2023-03-17T07:19:00Z">
              <w:r w:rsidRPr="00375DF8">
                <w:rPr>
                  <w:sz w:val="12"/>
                </w:rPr>
                <w:t>LowWaterLevel</w:t>
              </w:r>
              <w:proofErr w:type="spellEnd"/>
            </w:ins>
          </w:p>
          <w:p w14:paraId="79A12EB0" w14:textId="77777777" w:rsidR="009E0376" w:rsidRPr="00375DF8" w:rsidRDefault="009E0376" w:rsidP="000A455F">
            <w:pPr>
              <w:pStyle w:val="MDPI42tablebody"/>
              <w:jc w:val="left"/>
            </w:pPr>
            <w:r w:rsidRPr="00375DF8">
              <w:rPr>
                <w:sz w:val="12"/>
              </w:rPr>
              <w:t>(cm)</w:t>
            </w:r>
          </w:p>
        </w:tc>
        <w:tc>
          <w:tcPr>
            <w:tcW w:w="745" w:type="dxa"/>
            <w:tcBorders>
              <w:top w:val="single" w:sz="7" w:space="0" w:color="000000"/>
              <w:left w:val="single" w:sz="2" w:space="0" w:color="000000"/>
              <w:bottom w:val="single" w:sz="7" w:space="0" w:color="000000"/>
              <w:right w:val="single" w:sz="2" w:space="0" w:color="000000"/>
            </w:tcBorders>
            <w:vAlign w:val="center"/>
          </w:tcPr>
          <w:p w14:paraId="37891697" w14:textId="77777777" w:rsidR="009E0376" w:rsidRPr="00375DF8" w:rsidRDefault="009E0376" w:rsidP="000A455F">
            <w:pPr>
              <w:pStyle w:val="MDPI42tablebody"/>
              <w:jc w:val="left"/>
            </w:pPr>
            <w:r w:rsidRPr="00375DF8">
              <w:rPr>
                <w:sz w:val="12"/>
              </w:rPr>
              <w:t>Inflow</w:t>
            </w:r>
          </w:p>
          <w:p w14:paraId="2134740D" w14:textId="77777777" w:rsidR="009E0376" w:rsidRPr="00375DF8" w:rsidRDefault="009E0376" w:rsidP="000A455F">
            <w:pPr>
              <w:pStyle w:val="MDPI42tablebody"/>
              <w:jc w:val="left"/>
            </w:pPr>
            <w:r w:rsidRPr="00375DF8">
              <w:rPr>
                <w:sz w:val="12"/>
              </w:rPr>
              <w:t>(</w:t>
            </w:r>
            <w:proofErr w:type="spellStart"/>
            <w:r w:rsidRPr="00375DF8">
              <w:rPr>
                <w:sz w:val="12"/>
              </w:rPr>
              <w:t>cms</w:t>
            </w:r>
            <w:proofErr w:type="spellEnd"/>
            <w:r w:rsidRPr="00375DF8">
              <w:rPr>
                <w:sz w:val="12"/>
              </w:rPr>
              <w:t>)</w:t>
            </w:r>
          </w:p>
        </w:tc>
        <w:tc>
          <w:tcPr>
            <w:tcW w:w="903" w:type="dxa"/>
            <w:tcBorders>
              <w:top w:val="single" w:sz="7" w:space="0" w:color="000000"/>
              <w:left w:val="single" w:sz="2" w:space="0" w:color="000000"/>
              <w:bottom w:val="single" w:sz="7" w:space="0" w:color="000000"/>
              <w:right w:val="single" w:sz="2" w:space="0" w:color="000000"/>
            </w:tcBorders>
            <w:vAlign w:val="center"/>
          </w:tcPr>
          <w:p w14:paraId="7454DE5A" w14:textId="59AA33F7" w:rsidR="009E0376" w:rsidRPr="00375DF8" w:rsidRDefault="009E0376" w:rsidP="000A455F">
            <w:pPr>
              <w:pStyle w:val="MDPI42tablebody"/>
              <w:jc w:val="left"/>
            </w:pPr>
            <w:r w:rsidRPr="00375DF8">
              <w:rPr>
                <w:sz w:val="12"/>
              </w:rPr>
              <w:t>Discharge</w:t>
            </w:r>
          </w:p>
          <w:p w14:paraId="76E31568" w14:textId="77777777" w:rsidR="009E0376" w:rsidRPr="00375DF8" w:rsidRDefault="009E0376" w:rsidP="000A455F">
            <w:pPr>
              <w:pStyle w:val="MDPI42tablebody"/>
              <w:jc w:val="left"/>
            </w:pPr>
            <w:r w:rsidRPr="00375DF8">
              <w:rPr>
                <w:sz w:val="12"/>
              </w:rPr>
              <w:t>(</w:t>
            </w:r>
            <w:proofErr w:type="spellStart"/>
            <w:r w:rsidRPr="00375DF8">
              <w:rPr>
                <w:sz w:val="12"/>
              </w:rPr>
              <w:t>cms</w:t>
            </w:r>
            <w:proofErr w:type="spellEnd"/>
            <w:r w:rsidRPr="00375DF8">
              <w:rPr>
                <w:sz w:val="12"/>
              </w:rPr>
              <w:t>)</w:t>
            </w:r>
          </w:p>
        </w:tc>
        <w:tc>
          <w:tcPr>
            <w:tcW w:w="964" w:type="dxa"/>
            <w:tcBorders>
              <w:top w:val="single" w:sz="7" w:space="0" w:color="000000"/>
              <w:left w:val="single" w:sz="2" w:space="0" w:color="000000"/>
              <w:bottom w:val="single" w:sz="7" w:space="0" w:color="000000"/>
              <w:right w:val="nil"/>
            </w:tcBorders>
            <w:vAlign w:val="center"/>
          </w:tcPr>
          <w:p w14:paraId="00B93A96" w14:textId="5C4439AE" w:rsidR="009E0376" w:rsidRPr="00375DF8" w:rsidRDefault="009E0376" w:rsidP="000A455F">
            <w:pPr>
              <w:pStyle w:val="MDPI42tablebody"/>
              <w:jc w:val="left"/>
            </w:pPr>
            <w:r w:rsidRPr="00375DF8">
              <w:rPr>
                <w:sz w:val="12"/>
              </w:rPr>
              <w:t>Reservoir</w:t>
            </w:r>
          </w:p>
          <w:p w14:paraId="5D092D16" w14:textId="77777777" w:rsidR="009E0376" w:rsidRPr="00375DF8" w:rsidRDefault="009E0376" w:rsidP="000A455F">
            <w:pPr>
              <w:pStyle w:val="MDPI42tablebody"/>
              <w:jc w:val="left"/>
            </w:pPr>
            <w:r w:rsidRPr="00375DF8">
              <w:rPr>
                <w:sz w:val="12"/>
              </w:rPr>
              <w:t>(10,000</w:t>
            </w:r>
            <w:r w:rsidRPr="00375DF8">
              <w:rPr>
                <w:rFonts w:ascii="MS Mincho" w:eastAsia="MS Mincho" w:hAnsi="MS Mincho" w:cs="MS Mincho" w:hint="eastAsia"/>
                <w:sz w:val="12"/>
              </w:rPr>
              <w:t>㎥</w:t>
            </w:r>
            <w:r w:rsidRPr="00375DF8">
              <w:rPr>
                <w:sz w:val="12"/>
              </w:rPr>
              <w:t>)</w:t>
            </w:r>
          </w:p>
        </w:tc>
      </w:tr>
      <w:tr w:rsidR="00305E0A" w14:paraId="19DC4960" w14:textId="77777777" w:rsidTr="00305E0A">
        <w:trPr>
          <w:trHeight w:val="55"/>
        </w:trPr>
        <w:tc>
          <w:tcPr>
            <w:tcW w:w="1161" w:type="dxa"/>
            <w:vMerge w:val="restart"/>
            <w:tcBorders>
              <w:top w:val="single" w:sz="7" w:space="0" w:color="000000"/>
              <w:left w:val="nil"/>
              <w:bottom w:val="single" w:sz="2" w:space="0" w:color="000000"/>
              <w:right w:val="single" w:sz="2" w:space="0" w:color="000000"/>
            </w:tcBorders>
            <w:vAlign w:val="center"/>
          </w:tcPr>
          <w:p w14:paraId="3B09AD9C" w14:textId="77777777" w:rsidR="009E0376" w:rsidRDefault="009E0376" w:rsidP="00BA4FD5">
            <w:pPr>
              <w:pStyle w:val="MDPI42tablebody"/>
            </w:pPr>
            <w:r>
              <w:t>J1</w:t>
            </w:r>
          </w:p>
        </w:tc>
        <w:tc>
          <w:tcPr>
            <w:tcW w:w="980" w:type="dxa"/>
            <w:tcBorders>
              <w:top w:val="single" w:sz="7" w:space="0" w:color="000000"/>
              <w:left w:val="single" w:sz="2" w:space="0" w:color="000000"/>
              <w:bottom w:val="nil"/>
              <w:right w:val="single" w:sz="2" w:space="0" w:color="000000"/>
            </w:tcBorders>
            <w:vAlign w:val="center"/>
          </w:tcPr>
          <w:p w14:paraId="7D56148E" w14:textId="77777777" w:rsidR="009E0376" w:rsidRDefault="009E0376" w:rsidP="00BA4FD5">
            <w:pPr>
              <w:pStyle w:val="MDPI42tablebody"/>
            </w:pPr>
            <w:r>
              <w:t>mean</w:t>
            </w:r>
          </w:p>
        </w:tc>
        <w:tc>
          <w:tcPr>
            <w:tcW w:w="746" w:type="dxa"/>
            <w:tcBorders>
              <w:top w:val="single" w:sz="7" w:space="0" w:color="000000"/>
              <w:left w:val="single" w:sz="2" w:space="0" w:color="000000"/>
              <w:bottom w:val="nil"/>
              <w:right w:val="single" w:sz="2" w:space="0" w:color="000000"/>
            </w:tcBorders>
            <w:vAlign w:val="center"/>
          </w:tcPr>
          <w:p w14:paraId="6A5F9873" w14:textId="77777777" w:rsidR="009E0376" w:rsidRDefault="009E0376" w:rsidP="00BA4FD5">
            <w:pPr>
              <w:pStyle w:val="MDPI42tablebody"/>
            </w:pPr>
            <w:r>
              <w:rPr>
                <w:sz w:val="12"/>
              </w:rPr>
              <w:t>0.95</w:t>
            </w:r>
          </w:p>
        </w:tc>
        <w:tc>
          <w:tcPr>
            <w:tcW w:w="745" w:type="dxa"/>
            <w:tcBorders>
              <w:top w:val="single" w:sz="7" w:space="0" w:color="000000"/>
              <w:left w:val="single" w:sz="2" w:space="0" w:color="000000"/>
              <w:bottom w:val="nil"/>
              <w:right w:val="single" w:sz="2" w:space="0" w:color="000000"/>
            </w:tcBorders>
            <w:vAlign w:val="center"/>
          </w:tcPr>
          <w:p w14:paraId="70686032" w14:textId="77777777" w:rsidR="009E0376" w:rsidRDefault="009E0376" w:rsidP="00BA4FD5">
            <w:pPr>
              <w:pStyle w:val="MDPI42tablebody"/>
            </w:pPr>
            <w:r>
              <w:rPr>
                <w:sz w:val="12"/>
              </w:rPr>
              <w:t>3.3</w:t>
            </w:r>
          </w:p>
        </w:tc>
        <w:tc>
          <w:tcPr>
            <w:tcW w:w="745" w:type="dxa"/>
            <w:tcBorders>
              <w:top w:val="single" w:sz="7" w:space="0" w:color="000000"/>
              <w:left w:val="single" w:sz="2" w:space="0" w:color="000000"/>
              <w:bottom w:val="nil"/>
              <w:right w:val="single" w:sz="2" w:space="0" w:color="000000"/>
            </w:tcBorders>
            <w:vAlign w:val="center"/>
          </w:tcPr>
          <w:p w14:paraId="6F3F57FF" w14:textId="77777777" w:rsidR="009E0376" w:rsidRDefault="009E0376" w:rsidP="00BA4FD5">
            <w:pPr>
              <w:pStyle w:val="MDPI42tablebody"/>
            </w:pPr>
            <w:r>
              <w:rPr>
                <w:sz w:val="12"/>
              </w:rPr>
              <w:t>0.68</w:t>
            </w:r>
          </w:p>
        </w:tc>
        <w:tc>
          <w:tcPr>
            <w:tcW w:w="745" w:type="dxa"/>
            <w:tcBorders>
              <w:top w:val="single" w:sz="7" w:space="0" w:color="000000"/>
              <w:left w:val="single" w:sz="2" w:space="0" w:color="000000"/>
              <w:bottom w:val="nil"/>
              <w:right w:val="single" w:sz="2" w:space="0" w:color="000000"/>
            </w:tcBorders>
            <w:vAlign w:val="center"/>
          </w:tcPr>
          <w:p w14:paraId="6C1FB8F6" w14:textId="77777777" w:rsidR="009E0376" w:rsidRDefault="009E0376" w:rsidP="00BA4FD5">
            <w:pPr>
              <w:pStyle w:val="MDPI42tablebody"/>
            </w:pPr>
            <w:r>
              <w:rPr>
                <w:sz w:val="12"/>
              </w:rPr>
              <w:t>0.01</w:t>
            </w:r>
          </w:p>
        </w:tc>
        <w:tc>
          <w:tcPr>
            <w:tcW w:w="745" w:type="dxa"/>
            <w:tcBorders>
              <w:top w:val="single" w:sz="7" w:space="0" w:color="000000"/>
              <w:left w:val="single" w:sz="3" w:space="0" w:color="000000"/>
              <w:bottom w:val="nil"/>
              <w:right w:val="single" w:sz="3" w:space="0" w:color="000000"/>
            </w:tcBorders>
            <w:vAlign w:val="center"/>
          </w:tcPr>
          <w:p w14:paraId="1807A1CB" w14:textId="77777777" w:rsidR="009E0376" w:rsidRDefault="009E0376" w:rsidP="00BA4FD5">
            <w:pPr>
              <w:pStyle w:val="MDPI42tablebody"/>
            </w:pPr>
            <w:r>
              <w:rPr>
                <w:sz w:val="12"/>
              </w:rPr>
              <w:t>2.34</w:t>
            </w:r>
          </w:p>
        </w:tc>
        <w:tc>
          <w:tcPr>
            <w:tcW w:w="745" w:type="dxa"/>
            <w:tcBorders>
              <w:top w:val="single" w:sz="7" w:space="0" w:color="000000"/>
              <w:left w:val="single" w:sz="2" w:space="0" w:color="000000"/>
              <w:bottom w:val="nil"/>
              <w:right w:val="single" w:sz="2" w:space="0" w:color="000000"/>
            </w:tcBorders>
            <w:vAlign w:val="center"/>
          </w:tcPr>
          <w:p w14:paraId="77D695ED" w14:textId="77777777" w:rsidR="009E0376" w:rsidRDefault="009E0376" w:rsidP="00BA4FD5">
            <w:pPr>
              <w:pStyle w:val="MDPI42tablebody"/>
            </w:pPr>
            <w:r>
              <w:rPr>
                <w:sz w:val="12"/>
              </w:rPr>
              <w:t>1.8</w:t>
            </w:r>
          </w:p>
        </w:tc>
        <w:tc>
          <w:tcPr>
            <w:tcW w:w="745" w:type="dxa"/>
            <w:tcBorders>
              <w:top w:val="single" w:sz="7" w:space="0" w:color="000000"/>
              <w:left w:val="single" w:sz="3" w:space="0" w:color="000000"/>
              <w:bottom w:val="nil"/>
              <w:right w:val="single" w:sz="3" w:space="0" w:color="000000"/>
            </w:tcBorders>
            <w:vAlign w:val="center"/>
          </w:tcPr>
          <w:p w14:paraId="7E42933D" w14:textId="77777777" w:rsidR="009E0376" w:rsidRDefault="009E0376" w:rsidP="00BA4FD5">
            <w:pPr>
              <w:pStyle w:val="MDPI42tablebody"/>
            </w:pPr>
            <w:r>
              <w:rPr>
                <w:sz w:val="12"/>
              </w:rPr>
              <w:t>81.8</w:t>
            </w:r>
          </w:p>
        </w:tc>
        <w:tc>
          <w:tcPr>
            <w:tcW w:w="745" w:type="dxa"/>
            <w:tcBorders>
              <w:top w:val="single" w:sz="7" w:space="0" w:color="000000"/>
              <w:left w:val="single" w:sz="2" w:space="0" w:color="000000"/>
              <w:bottom w:val="nil"/>
              <w:right w:val="single" w:sz="2" w:space="0" w:color="000000"/>
            </w:tcBorders>
            <w:vAlign w:val="center"/>
          </w:tcPr>
          <w:p w14:paraId="5B178BF6" w14:textId="77777777" w:rsidR="009E0376" w:rsidRDefault="009E0376" w:rsidP="00BA4FD5">
            <w:pPr>
              <w:pStyle w:val="MDPI42tablebody"/>
            </w:pPr>
            <w:r>
              <w:rPr>
                <w:sz w:val="12"/>
              </w:rPr>
              <w:t>7.26</w:t>
            </w:r>
          </w:p>
        </w:tc>
        <w:tc>
          <w:tcPr>
            <w:tcW w:w="745" w:type="dxa"/>
            <w:tcBorders>
              <w:top w:val="single" w:sz="7" w:space="0" w:color="000000"/>
              <w:left w:val="single" w:sz="3" w:space="0" w:color="000000"/>
              <w:bottom w:val="nil"/>
              <w:right w:val="single" w:sz="3" w:space="0" w:color="000000"/>
            </w:tcBorders>
            <w:vAlign w:val="center"/>
          </w:tcPr>
          <w:p w14:paraId="31613F80" w14:textId="77777777" w:rsidR="009E0376" w:rsidRDefault="009E0376" w:rsidP="00BA4FD5">
            <w:pPr>
              <w:pStyle w:val="MDPI42tablebody"/>
            </w:pPr>
            <w:r>
              <w:rPr>
                <w:sz w:val="12"/>
              </w:rPr>
              <w:t>8.62</w:t>
            </w:r>
          </w:p>
        </w:tc>
        <w:tc>
          <w:tcPr>
            <w:tcW w:w="934" w:type="dxa"/>
            <w:tcBorders>
              <w:top w:val="single" w:sz="7" w:space="0" w:color="000000"/>
              <w:left w:val="single" w:sz="2" w:space="0" w:color="000000"/>
              <w:bottom w:val="nil"/>
              <w:right w:val="single" w:sz="2" w:space="0" w:color="000000"/>
            </w:tcBorders>
            <w:vAlign w:val="center"/>
          </w:tcPr>
          <w:p w14:paraId="7ACDD0E3" w14:textId="77777777" w:rsidR="009E0376" w:rsidRDefault="009E0376" w:rsidP="00BA4FD5">
            <w:pPr>
              <w:pStyle w:val="MDPI42tablebody"/>
            </w:pPr>
            <w:r>
              <w:rPr>
                <w:sz w:val="12"/>
              </w:rPr>
              <w:t>14.16</w:t>
            </w:r>
          </w:p>
        </w:tc>
        <w:tc>
          <w:tcPr>
            <w:tcW w:w="851" w:type="dxa"/>
            <w:tcBorders>
              <w:top w:val="single" w:sz="7" w:space="0" w:color="000000"/>
              <w:left w:val="single" w:sz="3" w:space="0" w:color="000000"/>
              <w:bottom w:val="nil"/>
              <w:right w:val="single" w:sz="3" w:space="0" w:color="000000"/>
            </w:tcBorders>
            <w:vAlign w:val="center"/>
          </w:tcPr>
          <w:p w14:paraId="44D387EE" w14:textId="77777777" w:rsidR="009E0376" w:rsidRDefault="009E0376" w:rsidP="00BA4FD5">
            <w:pPr>
              <w:pStyle w:val="MDPI42tablebody"/>
            </w:pPr>
            <w:r>
              <w:rPr>
                <w:sz w:val="12"/>
              </w:rPr>
              <w:t>2.32</w:t>
            </w:r>
          </w:p>
        </w:tc>
        <w:tc>
          <w:tcPr>
            <w:tcW w:w="584" w:type="dxa"/>
            <w:tcBorders>
              <w:top w:val="single" w:sz="7" w:space="0" w:color="000000"/>
              <w:left w:val="single" w:sz="2" w:space="0" w:color="000000"/>
              <w:bottom w:val="nil"/>
              <w:right w:val="single" w:sz="2" w:space="0" w:color="000000"/>
            </w:tcBorders>
            <w:vAlign w:val="center"/>
          </w:tcPr>
          <w:p w14:paraId="02128BDB" w14:textId="77777777" w:rsidR="009E0376" w:rsidRDefault="009E0376" w:rsidP="00BA4FD5">
            <w:pPr>
              <w:pStyle w:val="MDPI42tablebody"/>
            </w:pPr>
            <w:r>
              <w:rPr>
                <w:sz w:val="12"/>
              </w:rPr>
              <w:t>3.17</w:t>
            </w:r>
          </w:p>
        </w:tc>
        <w:tc>
          <w:tcPr>
            <w:tcW w:w="745" w:type="dxa"/>
            <w:tcBorders>
              <w:top w:val="single" w:sz="7" w:space="0" w:color="000000"/>
              <w:left w:val="single" w:sz="3" w:space="0" w:color="000000"/>
              <w:bottom w:val="nil"/>
              <w:right w:val="single" w:sz="3" w:space="0" w:color="000000"/>
            </w:tcBorders>
            <w:vAlign w:val="center"/>
          </w:tcPr>
          <w:p w14:paraId="1C8C1499" w14:textId="77777777" w:rsidR="009E0376" w:rsidRDefault="009E0376" w:rsidP="00BA4FD5">
            <w:pPr>
              <w:pStyle w:val="MDPI42tablebody"/>
            </w:pPr>
            <w:r>
              <w:rPr>
                <w:sz w:val="12"/>
              </w:rPr>
              <w:t>3.33</w:t>
            </w:r>
          </w:p>
        </w:tc>
        <w:tc>
          <w:tcPr>
            <w:tcW w:w="745" w:type="dxa"/>
            <w:tcBorders>
              <w:top w:val="single" w:sz="7" w:space="0" w:color="000000"/>
              <w:left w:val="single" w:sz="2" w:space="0" w:color="000000"/>
              <w:bottom w:val="nil"/>
              <w:right w:val="single" w:sz="2" w:space="0" w:color="000000"/>
            </w:tcBorders>
            <w:vAlign w:val="center"/>
          </w:tcPr>
          <w:p w14:paraId="44FEE25D" w14:textId="77777777" w:rsidR="009E0376" w:rsidRDefault="009E0376" w:rsidP="00BA4FD5">
            <w:pPr>
              <w:pStyle w:val="MDPI42tablebody"/>
            </w:pPr>
            <w:r>
              <w:rPr>
                <w:sz w:val="12"/>
              </w:rPr>
              <w:t>7260.49</w:t>
            </w:r>
          </w:p>
        </w:tc>
        <w:tc>
          <w:tcPr>
            <w:tcW w:w="745" w:type="dxa"/>
            <w:tcBorders>
              <w:top w:val="single" w:sz="7" w:space="0" w:color="000000"/>
              <w:left w:val="single" w:sz="3" w:space="0" w:color="000000"/>
              <w:bottom w:val="nil"/>
              <w:right w:val="single" w:sz="3" w:space="0" w:color="000000"/>
            </w:tcBorders>
            <w:vAlign w:val="center"/>
          </w:tcPr>
          <w:p w14:paraId="013EDDC9" w14:textId="77777777" w:rsidR="009E0376" w:rsidRDefault="009E0376" w:rsidP="00BA4FD5">
            <w:pPr>
              <w:pStyle w:val="MDPI42tablebody"/>
            </w:pPr>
            <w:r>
              <w:rPr>
                <w:sz w:val="12"/>
              </w:rPr>
              <w:t>3.61</w:t>
            </w:r>
          </w:p>
        </w:tc>
        <w:tc>
          <w:tcPr>
            <w:tcW w:w="903" w:type="dxa"/>
            <w:tcBorders>
              <w:top w:val="single" w:sz="7" w:space="0" w:color="000000"/>
              <w:left w:val="single" w:sz="2" w:space="0" w:color="000000"/>
              <w:bottom w:val="nil"/>
              <w:right w:val="single" w:sz="2" w:space="0" w:color="000000"/>
            </w:tcBorders>
            <w:vAlign w:val="center"/>
          </w:tcPr>
          <w:p w14:paraId="63CF0CE2" w14:textId="77777777" w:rsidR="009E0376" w:rsidRDefault="009E0376" w:rsidP="00BA4FD5">
            <w:pPr>
              <w:pStyle w:val="MDPI42tablebody"/>
            </w:pPr>
            <w:r>
              <w:rPr>
                <w:sz w:val="12"/>
              </w:rPr>
              <w:t>4.12</w:t>
            </w:r>
          </w:p>
        </w:tc>
        <w:tc>
          <w:tcPr>
            <w:tcW w:w="964" w:type="dxa"/>
            <w:tcBorders>
              <w:top w:val="single" w:sz="7" w:space="0" w:color="000000"/>
              <w:left w:val="single" w:sz="2" w:space="0" w:color="000000"/>
              <w:bottom w:val="nil"/>
              <w:right w:val="nil"/>
            </w:tcBorders>
            <w:vAlign w:val="center"/>
          </w:tcPr>
          <w:p w14:paraId="192E2208" w14:textId="77777777" w:rsidR="009E0376" w:rsidRDefault="009E0376" w:rsidP="00BA4FD5">
            <w:pPr>
              <w:pStyle w:val="MDPI42tablebody"/>
            </w:pPr>
            <w:r>
              <w:rPr>
                <w:sz w:val="12"/>
              </w:rPr>
              <w:t>9945.48</w:t>
            </w:r>
          </w:p>
        </w:tc>
      </w:tr>
      <w:tr w:rsidR="00305E0A" w14:paraId="75E81127"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32F7B1C1"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36B16B2" w14:textId="77777777" w:rsidR="009E0376" w:rsidRDefault="009E0376" w:rsidP="00BA4FD5">
            <w:pPr>
              <w:pStyle w:val="MDPI42tablebody"/>
            </w:pPr>
            <w:proofErr w:type="spellStart"/>
            <w:r>
              <w:t>sd</w:t>
            </w:r>
            <w:proofErr w:type="spellEnd"/>
          </w:p>
        </w:tc>
        <w:tc>
          <w:tcPr>
            <w:tcW w:w="746" w:type="dxa"/>
            <w:tcBorders>
              <w:top w:val="nil"/>
              <w:left w:val="single" w:sz="2" w:space="0" w:color="000000"/>
              <w:bottom w:val="nil"/>
              <w:right w:val="single" w:sz="2" w:space="0" w:color="000000"/>
            </w:tcBorders>
            <w:vAlign w:val="center"/>
          </w:tcPr>
          <w:p w14:paraId="1E52A5D9" w14:textId="77777777" w:rsidR="009E0376" w:rsidRDefault="009E0376" w:rsidP="00BA4FD5">
            <w:pPr>
              <w:pStyle w:val="MDPI42tablebody"/>
            </w:pPr>
            <w:r>
              <w:rPr>
                <w:sz w:val="12"/>
              </w:rPr>
              <w:t>0.38</w:t>
            </w:r>
          </w:p>
        </w:tc>
        <w:tc>
          <w:tcPr>
            <w:tcW w:w="745" w:type="dxa"/>
            <w:tcBorders>
              <w:top w:val="nil"/>
              <w:left w:val="single" w:sz="2" w:space="0" w:color="000000"/>
              <w:bottom w:val="nil"/>
              <w:right w:val="single" w:sz="2" w:space="0" w:color="000000"/>
            </w:tcBorders>
            <w:vAlign w:val="center"/>
          </w:tcPr>
          <w:p w14:paraId="63B140FC" w14:textId="77777777" w:rsidR="009E0376" w:rsidRDefault="009E0376" w:rsidP="00BA4FD5">
            <w:pPr>
              <w:pStyle w:val="MDPI42tablebody"/>
            </w:pPr>
            <w:r>
              <w:rPr>
                <w:sz w:val="12"/>
              </w:rPr>
              <w:t>0.43</w:t>
            </w:r>
          </w:p>
        </w:tc>
        <w:tc>
          <w:tcPr>
            <w:tcW w:w="745" w:type="dxa"/>
            <w:tcBorders>
              <w:top w:val="nil"/>
              <w:left w:val="single" w:sz="2" w:space="0" w:color="000000"/>
              <w:bottom w:val="nil"/>
              <w:right w:val="single" w:sz="2" w:space="0" w:color="000000"/>
            </w:tcBorders>
            <w:vAlign w:val="center"/>
          </w:tcPr>
          <w:p w14:paraId="2216E482" w14:textId="77777777" w:rsidR="009E0376" w:rsidRDefault="009E0376" w:rsidP="00BA4FD5">
            <w:pPr>
              <w:pStyle w:val="MDPI42tablebody"/>
            </w:pPr>
            <w:r>
              <w:rPr>
                <w:sz w:val="12"/>
              </w:rPr>
              <w:t>0.13</w:t>
            </w:r>
          </w:p>
        </w:tc>
        <w:tc>
          <w:tcPr>
            <w:tcW w:w="745" w:type="dxa"/>
            <w:tcBorders>
              <w:top w:val="nil"/>
              <w:left w:val="single" w:sz="2" w:space="0" w:color="000000"/>
              <w:bottom w:val="nil"/>
              <w:right w:val="single" w:sz="2" w:space="0" w:color="000000"/>
            </w:tcBorders>
            <w:vAlign w:val="center"/>
          </w:tcPr>
          <w:p w14:paraId="63490459" w14:textId="77777777" w:rsidR="009E0376" w:rsidRDefault="009E0376" w:rsidP="00BA4FD5">
            <w:pPr>
              <w:pStyle w:val="MDPI42tablebody"/>
            </w:pPr>
            <w:r>
              <w:rPr>
                <w:sz w:val="12"/>
              </w:rPr>
              <w:t>0.01</w:t>
            </w:r>
          </w:p>
        </w:tc>
        <w:tc>
          <w:tcPr>
            <w:tcW w:w="745" w:type="dxa"/>
            <w:tcBorders>
              <w:top w:val="nil"/>
              <w:left w:val="single" w:sz="2" w:space="0" w:color="000000"/>
              <w:bottom w:val="nil"/>
              <w:right w:val="single" w:sz="2" w:space="0" w:color="000000"/>
            </w:tcBorders>
            <w:vAlign w:val="center"/>
          </w:tcPr>
          <w:p w14:paraId="0338C239" w14:textId="77777777" w:rsidR="009E0376" w:rsidRDefault="009E0376" w:rsidP="00BA4FD5">
            <w:pPr>
              <w:pStyle w:val="MDPI42tablebody"/>
            </w:pPr>
            <w:r>
              <w:rPr>
                <w:sz w:val="12"/>
              </w:rPr>
              <w:t>0.41</w:t>
            </w:r>
          </w:p>
        </w:tc>
        <w:tc>
          <w:tcPr>
            <w:tcW w:w="745" w:type="dxa"/>
            <w:tcBorders>
              <w:top w:val="nil"/>
              <w:left w:val="single" w:sz="2" w:space="0" w:color="000000"/>
              <w:bottom w:val="nil"/>
              <w:right w:val="single" w:sz="2" w:space="0" w:color="000000"/>
            </w:tcBorders>
            <w:vAlign w:val="center"/>
          </w:tcPr>
          <w:p w14:paraId="337FA9CC" w14:textId="77777777" w:rsidR="009E0376" w:rsidRDefault="009E0376" w:rsidP="00BA4FD5">
            <w:pPr>
              <w:pStyle w:val="MDPI42tablebody"/>
            </w:pPr>
            <w:r>
              <w:rPr>
                <w:sz w:val="12"/>
              </w:rPr>
              <w:t>1.04</w:t>
            </w:r>
          </w:p>
        </w:tc>
        <w:tc>
          <w:tcPr>
            <w:tcW w:w="745" w:type="dxa"/>
            <w:tcBorders>
              <w:top w:val="nil"/>
              <w:left w:val="single" w:sz="2" w:space="0" w:color="000000"/>
              <w:bottom w:val="nil"/>
              <w:right w:val="single" w:sz="2" w:space="0" w:color="000000"/>
            </w:tcBorders>
            <w:vAlign w:val="center"/>
          </w:tcPr>
          <w:p w14:paraId="43A1CD94" w14:textId="77777777" w:rsidR="009E0376" w:rsidRDefault="009E0376" w:rsidP="00BA4FD5">
            <w:pPr>
              <w:pStyle w:val="MDPI42tablebody"/>
            </w:pPr>
            <w:r>
              <w:rPr>
                <w:sz w:val="12"/>
              </w:rPr>
              <w:t>8.82</w:t>
            </w:r>
          </w:p>
        </w:tc>
        <w:tc>
          <w:tcPr>
            <w:tcW w:w="745" w:type="dxa"/>
            <w:tcBorders>
              <w:top w:val="nil"/>
              <w:left w:val="single" w:sz="2" w:space="0" w:color="000000"/>
              <w:bottom w:val="nil"/>
              <w:right w:val="single" w:sz="2" w:space="0" w:color="000000"/>
            </w:tcBorders>
            <w:vAlign w:val="center"/>
          </w:tcPr>
          <w:p w14:paraId="315888C6" w14:textId="77777777" w:rsidR="009E0376" w:rsidRDefault="009E0376" w:rsidP="00BA4FD5">
            <w:pPr>
              <w:pStyle w:val="MDPI42tablebody"/>
            </w:pPr>
            <w:r>
              <w:rPr>
                <w:sz w:val="12"/>
              </w:rPr>
              <w:t>0.43</w:t>
            </w:r>
          </w:p>
        </w:tc>
        <w:tc>
          <w:tcPr>
            <w:tcW w:w="745" w:type="dxa"/>
            <w:tcBorders>
              <w:top w:val="nil"/>
              <w:left w:val="single" w:sz="2" w:space="0" w:color="000000"/>
              <w:bottom w:val="nil"/>
              <w:right w:val="single" w:sz="2" w:space="0" w:color="000000"/>
            </w:tcBorders>
            <w:vAlign w:val="center"/>
          </w:tcPr>
          <w:p w14:paraId="2C83DDE3" w14:textId="77777777" w:rsidR="009E0376" w:rsidRDefault="009E0376" w:rsidP="00BA4FD5">
            <w:pPr>
              <w:pStyle w:val="MDPI42tablebody"/>
            </w:pPr>
            <w:r>
              <w:rPr>
                <w:sz w:val="12"/>
              </w:rPr>
              <w:t>2.22</w:t>
            </w:r>
          </w:p>
        </w:tc>
        <w:tc>
          <w:tcPr>
            <w:tcW w:w="934" w:type="dxa"/>
            <w:tcBorders>
              <w:top w:val="nil"/>
              <w:left w:val="single" w:sz="2" w:space="0" w:color="000000"/>
              <w:bottom w:val="nil"/>
              <w:right w:val="single" w:sz="2" w:space="0" w:color="000000"/>
            </w:tcBorders>
            <w:vAlign w:val="center"/>
          </w:tcPr>
          <w:p w14:paraId="59E40BA7" w14:textId="77777777" w:rsidR="009E0376" w:rsidRDefault="009E0376" w:rsidP="00BA4FD5">
            <w:pPr>
              <w:pStyle w:val="MDPI42tablebody"/>
            </w:pPr>
            <w:r>
              <w:rPr>
                <w:sz w:val="12"/>
              </w:rPr>
              <w:t>5.63</w:t>
            </w:r>
          </w:p>
        </w:tc>
        <w:tc>
          <w:tcPr>
            <w:tcW w:w="851" w:type="dxa"/>
            <w:tcBorders>
              <w:top w:val="nil"/>
              <w:left w:val="single" w:sz="2" w:space="0" w:color="000000"/>
              <w:bottom w:val="nil"/>
              <w:right w:val="single" w:sz="2" w:space="0" w:color="000000"/>
            </w:tcBorders>
            <w:vAlign w:val="center"/>
          </w:tcPr>
          <w:p w14:paraId="1C9FFCBB" w14:textId="77777777" w:rsidR="009E0376" w:rsidRDefault="009E0376" w:rsidP="00BA4FD5">
            <w:pPr>
              <w:pStyle w:val="MDPI42tablebody"/>
            </w:pPr>
            <w:r>
              <w:rPr>
                <w:sz w:val="12"/>
              </w:rPr>
              <w:t>2.01</w:t>
            </w:r>
          </w:p>
        </w:tc>
        <w:tc>
          <w:tcPr>
            <w:tcW w:w="584" w:type="dxa"/>
            <w:tcBorders>
              <w:top w:val="nil"/>
              <w:left w:val="single" w:sz="2" w:space="0" w:color="000000"/>
              <w:bottom w:val="nil"/>
              <w:right w:val="single" w:sz="2" w:space="0" w:color="000000"/>
            </w:tcBorders>
            <w:vAlign w:val="center"/>
          </w:tcPr>
          <w:p w14:paraId="40AF5D76" w14:textId="77777777" w:rsidR="009E0376" w:rsidRDefault="009E0376" w:rsidP="00BA4FD5">
            <w:pPr>
              <w:pStyle w:val="MDPI42tablebody"/>
            </w:pPr>
            <w:r>
              <w:rPr>
                <w:sz w:val="12"/>
              </w:rPr>
              <w:t>1</w:t>
            </w:r>
          </w:p>
        </w:tc>
        <w:tc>
          <w:tcPr>
            <w:tcW w:w="745" w:type="dxa"/>
            <w:tcBorders>
              <w:top w:val="nil"/>
              <w:left w:val="single" w:sz="2" w:space="0" w:color="000000"/>
              <w:bottom w:val="nil"/>
              <w:right w:val="single" w:sz="2" w:space="0" w:color="000000"/>
            </w:tcBorders>
            <w:vAlign w:val="center"/>
          </w:tcPr>
          <w:p w14:paraId="22A1554E" w14:textId="77777777" w:rsidR="009E0376" w:rsidRDefault="009E0376" w:rsidP="00BA4FD5">
            <w:pPr>
              <w:pStyle w:val="MDPI42tablebody"/>
            </w:pPr>
            <w:r>
              <w:rPr>
                <w:sz w:val="12"/>
              </w:rPr>
              <w:t>2.69</w:t>
            </w:r>
          </w:p>
        </w:tc>
        <w:tc>
          <w:tcPr>
            <w:tcW w:w="745" w:type="dxa"/>
            <w:tcBorders>
              <w:top w:val="nil"/>
              <w:left w:val="single" w:sz="2" w:space="0" w:color="000000"/>
              <w:bottom w:val="nil"/>
              <w:right w:val="single" w:sz="2" w:space="0" w:color="000000"/>
            </w:tcBorders>
            <w:vAlign w:val="center"/>
          </w:tcPr>
          <w:p w14:paraId="22525838" w14:textId="77777777" w:rsidR="009E0376" w:rsidRDefault="009E0376" w:rsidP="00BA4FD5">
            <w:pPr>
              <w:pStyle w:val="MDPI42tablebody"/>
            </w:pPr>
            <w:r>
              <w:rPr>
                <w:sz w:val="12"/>
              </w:rPr>
              <w:t>620.75</w:t>
            </w:r>
          </w:p>
        </w:tc>
        <w:tc>
          <w:tcPr>
            <w:tcW w:w="745" w:type="dxa"/>
            <w:tcBorders>
              <w:top w:val="nil"/>
              <w:left w:val="single" w:sz="2" w:space="0" w:color="000000"/>
              <w:bottom w:val="nil"/>
              <w:right w:val="single" w:sz="2" w:space="0" w:color="000000"/>
            </w:tcBorders>
            <w:vAlign w:val="center"/>
          </w:tcPr>
          <w:p w14:paraId="4C0F2FBD" w14:textId="77777777" w:rsidR="009E0376" w:rsidRDefault="009E0376" w:rsidP="00BA4FD5">
            <w:pPr>
              <w:pStyle w:val="MDPI42tablebody"/>
            </w:pPr>
            <w:r>
              <w:rPr>
                <w:sz w:val="12"/>
              </w:rPr>
              <w:t>11.33</w:t>
            </w:r>
          </w:p>
        </w:tc>
        <w:tc>
          <w:tcPr>
            <w:tcW w:w="903" w:type="dxa"/>
            <w:tcBorders>
              <w:top w:val="nil"/>
              <w:left w:val="single" w:sz="2" w:space="0" w:color="000000"/>
              <w:bottom w:val="nil"/>
              <w:right w:val="single" w:sz="2" w:space="0" w:color="000000"/>
            </w:tcBorders>
            <w:vAlign w:val="center"/>
          </w:tcPr>
          <w:p w14:paraId="7DA745DD" w14:textId="77777777" w:rsidR="009E0376" w:rsidRDefault="009E0376" w:rsidP="00BA4FD5">
            <w:pPr>
              <w:pStyle w:val="MDPI42tablebody"/>
            </w:pPr>
            <w:r>
              <w:rPr>
                <w:sz w:val="12"/>
              </w:rPr>
              <w:t>7.7</w:t>
            </w:r>
          </w:p>
        </w:tc>
        <w:tc>
          <w:tcPr>
            <w:tcW w:w="964" w:type="dxa"/>
            <w:tcBorders>
              <w:top w:val="nil"/>
              <w:left w:val="single" w:sz="2" w:space="0" w:color="000000"/>
              <w:bottom w:val="nil"/>
              <w:right w:val="nil"/>
            </w:tcBorders>
            <w:vAlign w:val="center"/>
          </w:tcPr>
          <w:p w14:paraId="1530382F" w14:textId="77777777" w:rsidR="009E0376" w:rsidRDefault="009E0376" w:rsidP="00BA4FD5">
            <w:pPr>
              <w:pStyle w:val="MDPI42tablebody"/>
            </w:pPr>
            <w:r>
              <w:rPr>
                <w:sz w:val="12"/>
              </w:rPr>
              <w:t>3298.51</w:t>
            </w:r>
          </w:p>
        </w:tc>
      </w:tr>
      <w:tr w:rsidR="00305E0A" w14:paraId="7678D32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62E6FA34"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219929A" w14:textId="77777777" w:rsidR="009E0376" w:rsidRDefault="009E0376" w:rsidP="00BA4FD5">
            <w:pPr>
              <w:pStyle w:val="MDPI42tablebody"/>
            </w:pPr>
            <w:r>
              <w:t>median</w:t>
            </w:r>
          </w:p>
        </w:tc>
        <w:tc>
          <w:tcPr>
            <w:tcW w:w="746" w:type="dxa"/>
            <w:tcBorders>
              <w:top w:val="nil"/>
              <w:left w:val="single" w:sz="2" w:space="0" w:color="000000"/>
              <w:bottom w:val="nil"/>
              <w:right w:val="single" w:sz="2" w:space="0" w:color="000000"/>
            </w:tcBorders>
            <w:vAlign w:val="center"/>
          </w:tcPr>
          <w:p w14:paraId="3A1A057F" w14:textId="77777777" w:rsidR="009E0376" w:rsidRDefault="009E0376" w:rsidP="00BA4FD5">
            <w:pPr>
              <w:pStyle w:val="MDPI42tablebody"/>
            </w:pPr>
            <w:r>
              <w:rPr>
                <w:sz w:val="12"/>
              </w:rPr>
              <w:t>0.9</w:t>
            </w:r>
          </w:p>
        </w:tc>
        <w:tc>
          <w:tcPr>
            <w:tcW w:w="745" w:type="dxa"/>
            <w:tcBorders>
              <w:top w:val="nil"/>
              <w:left w:val="single" w:sz="2" w:space="0" w:color="000000"/>
              <w:bottom w:val="nil"/>
              <w:right w:val="single" w:sz="2" w:space="0" w:color="000000"/>
            </w:tcBorders>
            <w:vAlign w:val="center"/>
          </w:tcPr>
          <w:p w14:paraId="1351B407" w14:textId="77777777" w:rsidR="009E0376" w:rsidRDefault="009E0376" w:rsidP="00BA4FD5">
            <w:pPr>
              <w:pStyle w:val="MDPI42tablebody"/>
            </w:pPr>
            <w:r>
              <w:rPr>
                <w:sz w:val="12"/>
              </w:rPr>
              <w:t>3.3</w:t>
            </w:r>
          </w:p>
        </w:tc>
        <w:tc>
          <w:tcPr>
            <w:tcW w:w="745" w:type="dxa"/>
            <w:tcBorders>
              <w:top w:val="nil"/>
              <w:left w:val="single" w:sz="2" w:space="0" w:color="000000"/>
              <w:bottom w:val="nil"/>
              <w:right w:val="single" w:sz="2" w:space="0" w:color="000000"/>
            </w:tcBorders>
            <w:vAlign w:val="center"/>
          </w:tcPr>
          <w:p w14:paraId="407430AF" w14:textId="77777777" w:rsidR="009E0376" w:rsidRDefault="009E0376" w:rsidP="00BA4FD5">
            <w:pPr>
              <w:pStyle w:val="MDPI42tablebody"/>
            </w:pPr>
            <w:r>
              <w:rPr>
                <w:sz w:val="12"/>
              </w:rPr>
              <w:t>0.66</w:t>
            </w:r>
          </w:p>
        </w:tc>
        <w:tc>
          <w:tcPr>
            <w:tcW w:w="745" w:type="dxa"/>
            <w:tcBorders>
              <w:top w:val="nil"/>
              <w:left w:val="single" w:sz="2" w:space="0" w:color="000000"/>
              <w:bottom w:val="nil"/>
              <w:right w:val="single" w:sz="2" w:space="0" w:color="000000"/>
            </w:tcBorders>
            <w:vAlign w:val="center"/>
          </w:tcPr>
          <w:p w14:paraId="447C6FA2" w14:textId="77777777" w:rsidR="009E0376" w:rsidRDefault="009E0376" w:rsidP="00BA4FD5">
            <w:pPr>
              <w:pStyle w:val="MDPI42tablebody"/>
            </w:pPr>
            <w:r>
              <w:rPr>
                <w:sz w:val="12"/>
              </w:rPr>
              <w:t>0.01</w:t>
            </w:r>
          </w:p>
        </w:tc>
        <w:tc>
          <w:tcPr>
            <w:tcW w:w="745" w:type="dxa"/>
            <w:tcBorders>
              <w:top w:val="nil"/>
              <w:left w:val="single" w:sz="3" w:space="0" w:color="000000"/>
              <w:bottom w:val="nil"/>
              <w:right w:val="single" w:sz="3" w:space="0" w:color="000000"/>
            </w:tcBorders>
            <w:vAlign w:val="center"/>
          </w:tcPr>
          <w:p w14:paraId="74D36D52" w14:textId="77777777" w:rsidR="009E0376" w:rsidRDefault="009E0376" w:rsidP="00BA4FD5">
            <w:pPr>
              <w:pStyle w:val="MDPI42tablebody"/>
            </w:pPr>
            <w:r>
              <w:rPr>
                <w:sz w:val="12"/>
              </w:rPr>
              <w:t>2.3</w:t>
            </w:r>
          </w:p>
        </w:tc>
        <w:tc>
          <w:tcPr>
            <w:tcW w:w="745" w:type="dxa"/>
            <w:tcBorders>
              <w:top w:val="nil"/>
              <w:left w:val="single" w:sz="2" w:space="0" w:color="000000"/>
              <w:bottom w:val="nil"/>
              <w:right w:val="single" w:sz="2" w:space="0" w:color="000000"/>
            </w:tcBorders>
            <w:vAlign w:val="center"/>
          </w:tcPr>
          <w:p w14:paraId="6E15C9F6" w14:textId="77777777" w:rsidR="009E0376" w:rsidRDefault="009E0376" w:rsidP="00BA4FD5">
            <w:pPr>
              <w:pStyle w:val="MDPI42tablebody"/>
            </w:pPr>
            <w:r>
              <w:rPr>
                <w:sz w:val="12"/>
              </w:rPr>
              <w:t>1.5</w:t>
            </w:r>
          </w:p>
        </w:tc>
        <w:tc>
          <w:tcPr>
            <w:tcW w:w="745" w:type="dxa"/>
            <w:tcBorders>
              <w:top w:val="nil"/>
              <w:left w:val="single" w:sz="3" w:space="0" w:color="000000"/>
              <w:bottom w:val="nil"/>
              <w:right w:val="single" w:sz="3" w:space="0" w:color="000000"/>
            </w:tcBorders>
            <w:vAlign w:val="center"/>
          </w:tcPr>
          <w:p w14:paraId="54F1E737" w14:textId="77777777" w:rsidR="009E0376" w:rsidRDefault="009E0376" w:rsidP="00BA4FD5">
            <w:pPr>
              <w:pStyle w:val="MDPI42tablebody"/>
            </w:pPr>
            <w:r>
              <w:rPr>
                <w:sz w:val="12"/>
              </w:rPr>
              <w:t>80</w:t>
            </w:r>
          </w:p>
        </w:tc>
        <w:tc>
          <w:tcPr>
            <w:tcW w:w="745" w:type="dxa"/>
            <w:tcBorders>
              <w:top w:val="nil"/>
              <w:left w:val="single" w:sz="2" w:space="0" w:color="000000"/>
              <w:bottom w:val="nil"/>
              <w:right w:val="single" w:sz="2" w:space="0" w:color="000000"/>
            </w:tcBorders>
            <w:vAlign w:val="center"/>
          </w:tcPr>
          <w:p w14:paraId="5F4004C4" w14:textId="77777777" w:rsidR="009E0376" w:rsidRDefault="009E0376" w:rsidP="00BA4FD5">
            <w:pPr>
              <w:pStyle w:val="MDPI42tablebody"/>
            </w:pPr>
            <w:r>
              <w:rPr>
                <w:sz w:val="12"/>
              </w:rPr>
              <w:t>7.2</w:t>
            </w:r>
          </w:p>
        </w:tc>
        <w:tc>
          <w:tcPr>
            <w:tcW w:w="745" w:type="dxa"/>
            <w:tcBorders>
              <w:top w:val="nil"/>
              <w:left w:val="single" w:sz="3" w:space="0" w:color="000000"/>
              <w:bottom w:val="nil"/>
              <w:right w:val="single" w:sz="3" w:space="0" w:color="000000"/>
            </w:tcBorders>
            <w:vAlign w:val="center"/>
          </w:tcPr>
          <w:p w14:paraId="3603C099" w14:textId="77777777" w:rsidR="009E0376" w:rsidRDefault="009E0376" w:rsidP="00BA4FD5">
            <w:pPr>
              <w:pStyle w:val="MDPI42tablebody"/>
            </w:pPr>
            <w:r>
              <w:rPr>
                <w:sz w:val="12"/>
              </w:rPr>
              <w:t>8.5</w:t>
            </w:r>
          </w:p>
        </w:tc>
        <w:tc>
          <w:tcPr>
            <w:tcW w:w="934" w:type="dxa"/>
            <w:tcBorders>
              <w:top w:val="nil"/>
              <w:left w:val="single" w:sz="2" w:space="0" w:color="000000"/>
              <w:bottom w:val="nil"/>
              <w:right w:val="single" w:sz="2" w:space="0" w:color="000000"/>
            </w:tcBorders>
            <w:vAlign w:val="center"/>
          </w:tcPr>
          <w:p w14:paraId="49008EEA" w14:textId="77777777" w:rsidR="009E0376" w:rsidRDefault="009E0376" w:rsidP="00BA4FD5">
            <w:pPr>
              <w:pStyle w:val="MDPI42tablebody"/>
            </w:pPr>
            <w:r>
              <w:rPr>
                <w:sz w:val="12"/>
              </w:rPr>
              <w:t>14.7</w:t>
            </w:r>
          </w:p>
        </w:tc>
        <w:tc>
          <w:tcPr>
            <w:tcW w:w="851" w:type="dxa"/>
            <w:tcBorders>
              <w:top w:val="nil"/>
              <w:left w:val="single" w:sz="3" w:space="0" w:color="000000"/>
              <w:bottom w:val="nil"/>
              <w:right w:val="single" w:sz="3" w:space="0" w:color="000000"/>
            </w:tcBorders>
            <w:vAlign w:val="center"/>
          </w:tcPr>
          <w:p w14:paraId="35777EF9" w14:textId="77777777" w:rsidR="009E0376" w:rsidRDefault="009E0376" w:rsidP="00BA4FD5">
            <w:pPr>
              <w:pStyle w:val="MDPI42tablebody"/>
            </w:pPr>
            <w:r>
              <w:rPr>
                <w:sz w:val="12"/>
              </w:rPr>
              <w:t>1.7</w:t>
            </w:r>
          </w:p>
        </w:tc>
        <w:tc>
          <w:tcPr>
            <w:tcW w:w="584" w:type="dxa"/>
            <w:tcBorders>
              <w:top w:val="nil"/>
              <w:left w:val="single" w:sz="2" w:space="0" w:color="000000"/>
              <w:bottom w:val="nil"/>
              <w:right w:val="single" w:sz="2" w:space="0" w:color="000000"/>
            </w:tcBorders>
            <w:vAlign w:val="center"/>
          </w:tcPr>
          <w:p w14:paraId="444EF9BD" w14:textId="77777777" w:rsidR="009E0376" w:rsidRDefault="009E0376" w:rsidP="00BA4FD5">
            <w:pPr>
              <w:pStyle w:val="MDPI42tablebody"/>
            </w:pPr>
            <w:r>
              <w:rPr>
                <w:sz w:val="12"/>
              </w:rPr>
              <w:t>3.2</w:t>
            </w:r>
          </w:p>
        </w:tc>
        <w:tc>
          <w:tcPr>
            <w:tcW w:w="745" w:type="dxa"/>
            <w:tcBorders>
              <w:top w:val="nil"/>
              <w:left w:val="single" w:sz="3" w:space="0" w:color="000000"/>
              <w:bottom w:val="nil"/>
              <w:right w:val="single" w:sz="3" w:space="0" w:color="000000"/>
            </w:tcBorders>
            <w:vAlign w:val="center"/>
          </w:tcPr>
          <w:p w14:paraId="24CF94FD" w14:textId="77777777" w:rsidR="009E0376" w:rsidRDefault="009E0376" w:rsidP="00BA4FD5">
            <w:pPr>
              <w:pStyle w:val="MDPI42tablebody"/>
            </w:pPr>
            <w:r>
              <w:rPr>
                <w:sz w:val="12"/>
              </w:rPr>
              <w:t>2.7</w:t>
            </w:r>
          </w:p>
        </w:tc>
        <w:tc>
          <w:tcPr>
            <w:tcW w:w="745" w:type="dxa"/>
            <w:tcBorders>
              <w:top w:val="nil"/>
              <w:left w:val="single" w:sz="2" w:space="0" w:color="000000"/>
              <w:bottom w:val="nil"/>
              <w:right w:val="single" w:sz="2" w:space="0" w:color="000000"/>
            </w:tcBorders>
            <w:vAlign w:val="center"/>
          </w:tcPr>
          <w:p w14:paraId="4A9372C5" w14:textId="77777777" w:rsidR="009E0376" w:rsidRDefault="009E0376" w:rsidP="00BA4FD5">
            <w:pPr>
              <w:pStyle w:val="MDPI42tablebody"/>
            </w:pPr>
            <w:r>
              <w:rPr>
                <w:sz w:val="12"/>
              </w:rPr>
              <w:t>7238</w:t>
            </w:r>
          </w:p>
        </w:tc>
        <w:tc>
          <w:tcPr>
            <w:tcW w:w="745" w:type="dxa"/>
            <w:tcBorders>
              <w:top w:val="nil"/>
              <w:left w:val="single" w:sz="3" w:space="0" w:color="000000"/>
              <w:bottom w:val="nil"/>
              <w:right w:val="single" w:sz="3" w:space="0" w:color="000000"/>
            </w:tcBorders>
            <w:vAlign w:val="center"/>
          </w:tcPr>
          <w:p w14:paraId="15A6C6A3" w14:textId="77777777" w:rsidR="009E0376" w:rsidRDefault="009E0376" w:rsidP="00BA4FD5">
            <w:pPr>
              <w:pStyle w:val="MDPI42tablebody"/>
            </w:pPr>
            <w:r>
              <w:rPr>
                <w:sz w:val="12"/>
              </w:rPr>
              <w:t>0.8</w:t>
            </w:r>
          </w:p>
        </w:tc>
        <w:tc>
          <w:tcPr>
            <w:tcW w:w="903" w:type="dxa"/>
            <w:tcBorders>
              <w:top w:val="nil"/>
              <w:left w:val="single" w:sz="2" w:space="0" w:color="000000"/>
              <w:bottom w:val="nil"/>
              <w:right w:val="single" w:sz="2" w:space="0" w:color="000000"/>
            </w:tcBorders>
            <w:vAlign w:val="center"/>
          </w:tcPr>
          <w:p w14:paraId="3A1F113D" w14:textId="77777777" w:rsidR="009E0376" w:rsidRDefault="009E0376" w:rsidP="00BA4FD5">
            <w:pPr>
              <w:pStyle w:val="MDPI42tablebody"/>
            </w:pPr>
            <w:r>
              <w:rPr>
                <w:sz w:val="12"/>
              </w:rPr>
              <w:t>2.7</w:t>
            </w:r>
          </w:p>
        </w:tc>
        <w:tc>
          <w:tcPr>
            <w:tcW w:w="964" w:type="dxa"/>
            <w:tcBorders>
              <w:top w:val="nil"/>
              <w:left w:val="single" w:sz="2" w:space="0" w:color="000000"/>
              <w:bottom w:val="nil"/>
              <w:right w:val="nil"/>
            </w:tcBorders>
            <w:vAlign w:val="center"/>
          </w:tcPr>
          <w:p w14:paraId="54E52993" w14:textId="77777777" w:rsidR="009E0376" w:rsidRDefault="009E0376" w:rsidP="00BA4FD5">
            <w:pPr>
              <w:pStyle w:val="MDPI42tablebody"/>
            </w:pPr>
            <w:r>
              <w:rPr>
                <w:sz w:val="12"/>
              </w:rPr>
              <w:t>9968</w:t>
            </w:r>
          </w:p>
        </w:tc>
      </w:tr>
      <w:tr w:rsidR="00305E0A" w14:paraId="188D7929"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144873F4"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A951EE6" w14:textId="77777777" w:rsidR="009E0376" w:rsidRDefault="009E0376" w:rsidP="00BA4FD5">
            <w:pPr>
              <w:pStyle w:val="MDPI42tablebody"/>
            </w:pPr>
            <w:r>
              <w:t>min</w:t>
            </w:r>
          </w:p>
        </w:tc>
        <w:tc>
          <w:tcPr>
            <w:tcW w:w="746" w:type="dxa"/>
            <w:tcBorders>
              <w:top w:val="nil"/>
              <w:left w:val="single" w:sz="2" w:space="0" w:color="000000"/>
              <w:bottom w:val="nil"/>
              <w:right w:val="single" w:sz="2" w:space="0" w:color="000000"/>
            </w:tcBorders>
            <w:vAlign w:val="center"/>
          </w:tcPr>
          <w:p w14:paraId="05CF2D6F" w14:textId="77777777" w:rsidR="009E0376" w:rsidRDefault="009E0376" w:rsidP="00BA4FD5">
            <w:pPr>
              <w:pStyle w:val="MDPI42tablebody"/>
            </w:pPr>
            <w:r>
              <w:rPr>
                <w:sz w:val="12"/>
              </w:rPr>
              <w:t>0.4</w:t>
            </w:r>
          </w:p>
        </w:tc>
        <w:tc>
          <w:tcPr>
            <w:tcW w:w="745" w:type="dxa"/>
            <w:tcBorders>
              <w:top w:val="nil"/>
              <w:left w:val="single" w:sz="2" w:space="0" w:color="000000"/>
              <w:bottom w:val="nil"/>
              <w:right w:val="single" w:sz="2" w:space="0" w:color="000000"/>
            </w:tcBorders>
            <w:vAlign w:val="center"/>
          </w:tcPr>
          <w:p w14:paraId="780EA08F" w14:textId="77777777" w:rsidR="009E0376" w:rsidRDefault="009E0376" w:rsidP="00BA4FD5">
            <w:pPr>
              <w:pStyle w:val="MDPI42tablebody"/>
            </w:pPr>
            <w:r>
              <w:rPr>
                <w:sz w:val="12"/>
              </w:rPr>
              <w:t>2.4</w:t>
            </w:r>
          </w:p>
        </w:tc>
        <w:tc>
          <w:tcPr>
            <w:tcW w:w="745" w:type="dxa"/>
            <w:tcBorders>
              <w:top w:val="nil"/>
              <w:left w:val="single" w:sz="2" w:space="0" w:color="000000"/>
              <w:bottom w:val="nil"/>
              <w:right w:val="single" w:sz="2" w:space="0" w:color="000000"/>
            </w:tcBorders>
            <w:vAlign w:val="center"/>
          </w:tcPr>
          <w:p w14:paraId="643298B7" w14:textId="77777777" w:rsidR="009E0376" w:rsidRDefault="009E0376" w:rsidP="00BA4FD5">
            <w:pPr>
              <w:pStyle w:val="MDPI42tablebody"/>
            </w:pPr>
            <w:r>
              <w:rPr>
                <w:sz w:val="12"/>
              </w:rPr>
              <w:t>0.44</w:t>
            </w:r>
          </w:p>
        </w:tc>
        <w:tc>
          <w:tcPr>
            <w:tcW w:w="745" w:type="dxa"/>
            <w:tcBorders>
              <w:top w:val="nil"/>
              <w:left w:val="single" w:sz="2" w:space="0" w:color="000000"/>
              <w:bottom w:val="nil"/>
              <w:right w:val="single" w:sz="2" w:space="0" w:color="000000"/>
            </w:tcBorders>
            <w:vAlign w:val="center"/>
          </w:tcPr>
          <w:p w14:paraId="04198D9C" w14:textId="77777777" w:rsidR="009E0376" w:rsidRDefault="009E0376" w:rsidP="00BA4FD5">
            <w:pPr>
              <w:pStyle w:val="MDPI42tablebody"/>
            </w:pPr>
            <w:r>
              <w:rPr>
                <w:sz w:val="12"/>
              </w:rPr>
              <w:t>0</w:t>
            </w:r>
          </w:p>
        </w:tc>
        <w:tc>
          <w:tcPr>
            <w:tcW w:w="745" w:type="dxa"/>
            <w:tcBorders>
              <w:top w:val="nil"/>
              <w:left w:val="single" w:sz="2" w:space="0" w:color="000000"/>
              <w:bottom w:val="nil"/>
              <w:right w:val="single" w:sz="2" w:space="0" w:color="000000"/>
            </w:tcBorders>
            <w:vAlign w:val="center"/>
          </w:tcPr>
          <w:p w14:paraId="635A4714" w14:textId="77777777" w:rsidR="009E0376" w:rsidRDefault="009E0376" w:rsidP="00BA4FD5">
            <w:pPr>
              <w:pStyle w:val="MDPI42tablebody"/>
            </w:pPr>
            <w:r>
              <w:rPr>
                <w:sz w:val="12"/>
              </w:rPr>
              <w:t>1.4</w:t>
            </w:r>
          </w:p>
        </w:tc>
        <w:tc>
          <w:tcPr>
            <w:tcW w:w="745" w:type="dxa"/>
            <w:tcBorders>
              <w:top w:val="nil"/>
              <w:left w:val="single" w:sz="2" w:space="0" w:color="000000"/>
              <w:bottom w:val="nil"/>
              <w:right w:val="single" w:sz="2" w:space="0" w:color="000000"/>
            </w:tcBorders>
            <w:vAlign w:val="center"/>
          </w:tcPr>
          <w:p w14:paraId="1965A6F4" w14:textId="77777777" w:rsidR="009E0376" w:rsidRDefault="009E0376" w:rsidP="00BA4FD5">
            <w:pPr>
              <w:pStyle w:val="MDPI42tablebody"/>
            </w:pPr>
            <w:r>
              <w:rPr>
                <w:sz w:val="12"/>
              </w:rPr>
              <w:t>0.5</w:t>
            </w:r>
          </w:p>
        </w:tc>
        <w:tc>
          <w:tcPr>
            <w:tcW w:w="745" w:type="dxa"/>
            <w:tcBorders>
              <w:top w:val="nil"/>
              <w:left w:val="single" w:sz="2" w:space="0" w:color="000000"/>
              <w:bottom w:val="nil"/>
              <w:right w:val="single" w:sz="2" w:space="0" w:color="000000"/>
            </w:tcBorders>
            <w:vAlign w:val="center"/>
          </w:tcPr>
          <w:p w14:paraId="6BC2AC90" w14:textId="77777777" w:rsidR="009E0376" w:rsidRDefault="009E0376" w:rsidP="00BA4FD5">
            <w:pPr>
              <w:pStyle w:val="MDPI42tablebody"/>
            </w:pPr>
            <w:r>
              <w:rPr>
                <w:sz w:val="12"/>
              </w:rPr>
              <w:t>62</w:t>
            </w:r>
          </w:p>
        </w:tc>
        <w:tc>
          <w:tcPr>
            <w:tcW w:w="745" w:type="dxa"/>
            <w:tcBorders>
              <w:top w:val="nil"/>
              <w:left w:val="single" w:sz="2" w:space="0" w:color="000000"/>
              <w:bottom w:val="nil"/>
              <w:right w:val="single" w:sz="2" w:space="0" w:color="000000"/>
            </w:tcBorders>
            <w:vAlign w:val="center"/>
          </w:tcPr>
          <w:p w14:paraId="26630CEC" w14:textId="77777777" w:rsidR="009E0376" w:rsidRDefault="009E0376" w:rsidP="00BA4FD5">
            <w:pPr>
              <w:pStyle w:val="MDPI42tablebody"/>
            </w:pPr>
            <w:r>
              <w:rPr>
                <w:sz w:val="12"/>
              </w:rPr>
              <w:t>6.1</w:t>
            </w:r>
          </w:p>
        </w:tc>
        <w:tc>
          <w:tcPr>
            <w:tcW w:w="745" w:type="dxa"/>
            <w:tcBorders>
              <w:top w:val="nil"/>
              <w:left w:val="single" w:sz="2" w:space="0" w:color="000000"/>
              <w:bottom w:val="nil"/>
              <w:right w:val="single" w:sz="2" w:space="0" w:color="000000"/>
            </w:tcBorders>
            <w:vAlign w:val="center"/>
          </w:tcPr>
          <w:p w14:paraId="40F36FE8" w14:textId="77777777" w:rsidR="009E0376" w:rsidRDefault="009E0376" w:rsidP="00BA4FD5">
            <w:pPr>
              <w:pStyle w:val="MDPI42tablebody"/>
            </w:pPr>
            <w:r>
              <w:rPr>
                <w:sz w:val="12"/>
              </w:rPr>
              <w:t>4.6</w:t>
            </w:r>
          </w:p>
        </w:tc>
        <w:tc>
          <w:tcPr>
            <w:tcW w:w="934" w:type="dxa"/>
            <w:tcBorders>
              <w:top w:val="nil"/>
              <w:left w:val="single" w:sz="2" w:space="0" w:color="000000"/>
              <w:bottom w:val="nil"/>
              <w:right w:val="single" w:sz="2" w:space="0" w:color="000000"/>
            </w:tcBorders>
            <w:vAlign w:val="center"/>
          </w:tcPr>
          <w:p w14:paraId="5618FDA2" w14:textId="77777777" w:rsidR="009E0376" w:rsidRDefault="009E0376" w:rsidP="00BA4FD5">
            <w:pPr>
              <w:pStyle w:val="MDPI42tablebody"/>
            </w:pPr>
            <w:r>
              <w:rPr>
                <w:sz w:val="12"/>
              </w:rPr>
              <w:t>2.1</w:t>
            </w:r>
          </w:p>
        </w:tc>
        <w:tc>
          <w:tcPr>
            <w:tcW w:w="851" w:type="dxa"/>
            <w:tcBorders>
              <w:top w:val="nil"/>
              <w:left w:val="single" w:sz="2" w:space="0" w:color="000000"/>
              <w:bottom w:val="nil"/>
              <w:right w:val="single" w:sz="2" w:space="0" w:color="000000"/>
            </w:tcBorders>
            <w:vAlign w:val="center"/>
          </w:tcPr>
          <w:p w14:paraId="17C70E57" w14:textId="77777777" w:rsidR="009E0376" w:rsidRDefault="009E0376" w:rsidP="00BA4FD5">
            <w:pPr>
              <w:pStyle w:val="MDPI42tablebody"/>
            </w:pPr>
            <w:r>
              <w:rPr>
                <w:sz w:val="12"/>
              </w:rPr>
              <w:t>0.1</w:t>
            </w:r>
          </w:p>
        </w:tc>
        <w:tc>
          <w:tcPr>
            <w:tcW w:w="584" w:type="dxa"/>
            <w:tcBorders>
              <w:top w:val="nil"/>
              <w:left w:val="single" w:sz="2" w:space="0" w:color="000000"/>
              <w:bottom w:val="nil"/>
              <w:right w:val="single" w:sz="2" w:space="0" w:color="000000"/>
            </w:tcBorders>
            <w:vAlign w:val="center"/>
          </w:tcPr>
          <w:p w14:paraId="4A7DD4F4" w14:textId="77777777" w:rsidR="009E0376" w:rsidRDefault="009E0376" w:rsidP="00BA4FD5">
            <w:pPr>
              <w:pStyle w:val="MDPI42tablebody"/>
            </w:pPr>
            <w:r>
              <w:rPr>
                <w:sz w:val="12"/>
              </w:rPr>
              <w:t>0.7</w:t>
            </w:r>
          </w:p>
        </w:tc>
        <w:tc>
          <w:tcPr>
            <w:tcW w:w="745" w:type="dxa"/>
            <w:tcBorders>
              <w:top w:val="nil"/>
              <w:left w:val="single" w:sz="2" w:space="0" w:color="000000"/>
              <w:bottom w:val="nil"/>
              <w:right w:val="single" w:sz="2" w:space="0" w:color="000000"/>
            </w:tcBorders>
            <w:vAlign w:val="center"/>
          </w:tcPr>
          <w:p w14:paraId="585F7B11" w14:textId="77777777" w:rsidR="009E0376" w:rsidRDefault="009E0376" w:rsidP="00BA4FD5">
            <w:pPr>
              <w:pStyle w:val="MDPI42tablebody"/>
            </w:pPr>
            <w:r>
              <w:rPr>
                <w:sz w:val="12"/>
              </w:rPr>
              <w:t>0.3</w:t>
            </w:r>
          </w:p>
        </w:tc>
        <w:tc>
          <w:tcPr>
            <w:tcW w:w="745" w:type="dxa"/>
            <w:tcBorders>
              <w:top w:val="nil"/>
              <w:left w:val="single" w:sz="2" w:space="0" w:color="000000"/>
              <w:bottom w:val="nil"/>
              <w:right w:val="single" w:sz="2" w:space="0" w:color="000000"/>
            </w:tcBorders>
            <w:vAlign w:val="center"/>
          </w:tcPr>
          <w:p w14:paraId="620120A0" w14:textId="77777777" w:rsidR="009E0376" w:rsidRDefault="009E0376" w:rsidP="00BA4FD5">
            <w:pPr>
              <w:pStyle w:val="MDPI42tablebody"/>
            </w:pPr>
            <w:r>
              <w:rPr>
                <w:sz w:val="12"/>
              </w:rPr>
              <w:t>6167</w:t>
            </w:r>
          </w:p>
        </w:tc>
        <w:tc>
          <w:tcPr>
            <w:tcW w:w="745" w:type="dxa"/>
            <w:tcBorders>
              <w:top w:val="nil"/>
              <w:left w:val="single" w:sz="2" w:space="0" w:color="000000"/>
              <w:bottom w:val="nil"/>
              <w:right w:val="single" w:sz="2" w:space="0" w:color="000000"/>
            </w:tcBorders>
            <w:vAlign w:val="center"/>
          </w:tcPr>
          <w:p w14:paraId="604D9814" w14:textId="77777777" w:rsidR="009E0376" w:rsidRDefault="009E0376" w:rsidP="00BA4FD5">
            <w:pPr>
              <w:pStyle w:val="MDPI42tablebody"/>
            </w:pPr>
            <w:r>
              <w:rPr>
                <w:sz w:val="12"/>
              </w:rPr>
              <w:t>0</w:t>
            </w:r>
          </w:p>
        </w:tc>
        <w:tc>
          <w:tcPr>
            <w:tcW w:w="903" w:type="dxa"/>
            <w:tcBorders>
              <w:top w:val="nil"/>
              <w:left w:val="single" w:sz="2" w:space="0" w:color="000000"/>
              <w:bottom w:val="nil"/>
              <w:right w:val="single" w:sz="2" w:space="0" w:color="000000"/>
            </w:tcBorders>
            <w:vAlign w:val="center"/>
          </w:tcPr>
          <w:p w14:paraId="1BD01E12" w14:textId="77777777" w:rsidR="009E0376" w:rsidRDefault="009E0376" w:rsidP="00BA4FD5">
            <w:pPr>
              <w:pStyle w:val="MDPI42tablebody"/>
            </w:pPr>
            <w:r>
              <w:rPr>
                <w:sz w:val="12"/>
              </w:rPr>
              <w:t>1.7</w:t>
            </w:r>
          </w:p>
        </w:tc>
        <w:tc>
          <w:tcPr>
            <w:tcW w:w="964" w:type="dxa"/>
            <w:tcBorders>
              <w:top w:val="nil"/>
              <w:left w:val="single" w:sz="2" w:space="0" w:color="000000"/>
              <w:bottom w:val="nil"/>
              <w:right w:val="nil"/>
            </w:tcBorders>
            <w:vAlign w:val="center"/>
          </w:tcPr>
          <w:p w14:paraId="1A1E541C" w14:textId="77777777" w:rsidR="009E0376" w:rsidRDefault="009E0376" w:rsidP="00BA4FD5">
            <w:pPr>
              <w:pStyle w:val="MDPI42tablebody"/>
            </w:pPr>
            <w:r>
              <w:rPr>
                <w:sz w:val="12"/>
              </w:rPr>
              <w:t>3552</w:t>
            </w:r>
          </w:p>
        </w:tc>
      </w:tr>
      <w:tr w:rsidR="00305E0A" w14:paraId="22986A61"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066DDC36"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FA5AD94" w14:textId="77777777" w:rsidR="009E0376" w:rsidRDefault="009E0376" w:rsidP="00BA4FD5">
            <w:pPr>
              <w:pStyle w:val="MDPI42tablebody"/>
            </w:pPr>
            <w:r>
              <w:t>max</w:t>
            </w:r>
          </w:p>
        </w:tc>
        <w:tc>
          <w:tcPr>
            <w:tcW w:w="746" w:type="dxa"/>
            <w:tcBorders>
              <w:top w:val="nil"/>
              <w:left w:val="single" w:sz="2" w:space="0" w:color="000000"/>
              <w:bottom w:val="nil"/>
              <w:right w:val="single" w:sz="2" w:space="0" w:color="000000"/>
            </w:tcBorders>
            <w:vAlign w:val="center"/>
          </w:tcPr>
          <w:p w14:paraId="5200D5D0" w14:textId="77777777" w:rsidR="009E0376" w:rsidRDefault="009E0376" w:rsidP="00BA4FD5">
            <w:pPr>
              <w:pStyle w:val="MDPI42tablebody"/>
            </w:pPr>
            <w:r>
              <w:rPr>
                <w:sz w:val="12"/>
              </w:rPr>
              <w:t>2.6</w:t>
            </w:r>
          </w:p>
        </w:tc>
        <w:tc>
          <w:tcPr>
            <w:tcW w:w="745" w:type="dxa"/>
            <w:tcBorders>
              <w:top w:val="nil"/>
              <w:left w:val="single" w:sz="2" w:space="0" w:color="000000"/>
              <w:bottom w:val="nil"/>
              <w:right w:val="single" w:sz="2" w:space="0" w:color="000000"/>
            </w:tcBorders>
            <w:vAlign w:val="center"/>
          </w:tcPr>
          <w:p w14:paraId="05177E9B" w14:textId="77777777" w:rsidR="009E0376" w:rsidRDefault="009E0376" w:rsidP="00BA4FD5">
            <w:pPr>
              <w:pStyle w:val="MDPI42tablebody"/>
            </w:pPr>
            <w:r>
              <w:rPr>
                <w:sz w:val="12"/>
              </w:rPr>
              <w:t>4.7</w:t>
            </w:r>
          </w:p>
        </w:tc>
        <w:tc>
          <w:tcPr>
            <w:tcW w:w="745" w:type="dxa"/>
            <w:tcBorders>
              <w:top w:val="nil"/>
              <w:left w:val="single" w:sz="2" w:space="0" w:color="000000"/>
              <w:bottom w:val="nil"/>
              <w:right w:val="single" w:sz="2" w:space="0" w:color="000000"/>
            </w:tcBorders>
            <w:vAlign w:val="center"/>
          </w:tcPr>
          <w:p w14:paraId="7160C551" w14:textId="77777777" w:rsidR="009E0376" w:rsidRDefault="009E0376" w:rsidP="00BA4FD5">
            <w:pPr>
              <w:pStyle w:val="MDPI42tablebody"/>
            </w:pPr>
            <w:r>
              <w:rPr>
                <w:sz w:val="12"/>
              </w:rPr>
              <w:t>1.08</w:t>
            </w:r>
          </w:p>
        </w:tc>
        <w:tc>
          <w:tcPr>
            <w:tcW w:w="745" w:type="dxa"/>
            <w:tcBorders>
              <w:top w:val="nil"/>
              <w:left w:val="single" w:sz="2" w:space="0" w:color="000000"/>
              <w:bottom w:val="nil"/>
              <w:right w:val="single" w:sz="2" w:space="0" w:color="000000"/>
            </w:tcBorders>
            <w:vAlign w:val="center"/>
          </w:tcPr>
          <w:p w14:paraId="287E996E" w14:textId="77777777" w:rsidR="009E0376" w:rsidRDefault="009E0376" w:rsidP="00BA4FD5">
            <w:pPr>
              <w:pStyle w:val="MDPI42tablebody"/>
            </w:pPr>
            <w:r>
              <w:rPr>
                <w:sz w:val="12"/>
              </w:rPr>
              <w:t>0.05</w:t>
            </w:r>
          </w:p>
        </w:tc>
        <w:tc>
          <w:tcPr>
            <w:tcW w:w="745" w:type="dxa"/>
            <w:tcBorders>
              <w:top w:val="nil"/>
              <w:left w:val="single" w:sz="3" w:space="0" w:color="000000"/>
              <w:bottom w:val="nil"/>
              <w:right w:val="single" w:sz="3" w:space="0" w:color="000000"/>
            </w:tcBorders>
            <w:vAlign w:val="center"/>
          </w:tcPr>
          <w:p w14:paraId="1BD0E51C" w14:textId="77777777" w:rsidR="009E0376" w:rsidRDefault="009E0376" w:rsidP="00BA4FD5">
            <w:pPr>
              <w:pStyle w:val="MDPI42tablebody"/>
            </w:pPr>
            <w:r>
              <w:rPr>
                <w:sz w:val="12"/>
              </w:rPr>
              <w:t>3.5</w:t>
            </w:r>
          </w:p>
        </w:tc>
        <w:tc>
          <w:tcPr>
            <w:tcW w:w="745" w:type="dxa"/>
            <w:tcBorders>
              <w:top w:val="nil"/>
              <w:left w:val="single" w:sz="2" w:space="0" w:color="000000"/>
              <w:bottom w:val="nil"/>
              <w:right w:val="single" w:sz="2" w:space="0" w:color="000000"/>
            </w:tcBorders>
            <w:vAlign w:val="center"/>
          </w:tcPr>
          <w:p w14:paraId="37F215F9" w14:textId="77777777" w:rsidR="009E0376" w:rsidRDefault="009E0376" w:rsidP="00BA4FD5">
            <w:pPr>
              <w:pStyle w:val="MDPI42tablebody"/>
            </w:pPr>
            <w:r>
              <w:rPr>
                <w:sz w:val="12"/>
              </w:rPr>
              <w:t>10.6</w:t>
            </w:r>
          </w:p>
        </w:tc>
        <w:tc>
          <w:tcPr>
            <w:tcW w:w="745" w:type="dxa"/>
            <w:tcBorders>
              <w:top w:val="nil"/>
              <w:left w:val="single" w:sz="3" w:space="0" w:color="000000"/>
              <w:bottom w:val="nil"/>
              <w:right w:val="single" w:sz="3" w:space="0" w:color="000000"/>
            </w:tcBorders>
            <w:vAlign w:val="center"/>
          </w:tcPr>
          <w:p w14:paraId="5D41D124" w14:textId="77777777" w:rsidR="009E0376" w:rsidRDefault="009E0376" w:rsidP="00BA4FD5">
            <w:pPr>
              <w:pStyle w:val="MDPI42tablebody"/>
            </w:pPr>
            <w:r>
              <w:rPr>
                <w:sz w:val="12"/>
              </w:rPr>
              <w:t>101</w:t>
            </w:r>
          </w:p>
        </w:tc>
        <w:tc>
          <w:tcPr>
            <w:tcW w:w="745" w:type="dxa"/>
            <w:tcBorders>
              <w:top w:val="nil"/>
              <w:left w:val="single" w:sz="2" w:space="0" w:color="000000"/>
              <w:bottom w:val="nil"/>
              <w:right w:val="single" w:sz="2" w:space="0" w:color="000000"/>
            </w:tcBorders>
            <w:vAlign w:val="center"/>
          </w:tcPr>
          <w:p w14:paraId="41012A32" w14:textId="77777777" w:rsidR="009E0376" w:rsidRDefault="009E0376" w:rsidP="00BA4FD5">
            <w:pPr>
              <w:pStyle w:val="MDPI42tablebody"/>
            </w:pPr>
            <w:r>
              <w:rPr>
                <w:sz w:val="12"/>
              </w:rPr>
              <w:t>8.8</w:t>
            </w:r>
          </w:p>
        </w:tc>
        <w:tc>
          <w:tcPr>
            <w:tcW w:w="745" w:type="dxa"/>
            <w:tcBorders>
              <w:top w:val="nil"/>
              <w:left w:val="single" w:sz="3" w:space="0" w:color="000000"/>
              <w:bottom w:val="nil"/>
              <w:right w:val="single" w:sz="3" w:space="0" w:color="000000"/>
            </w:tcBorders>
            <w:vAlign w:val="center"/>
          </w:tcPr>
          <w:p w14:paraId="64BC8B04" w14:textId="77777777" w:rsidR="009E0376" w:rsidRDefault="009E0376" w:rsidP="00BA4FD5">
            <w:pPr>
              <w:pStyle w:val="MDPI42tablebody"/>
            </w:pPr>
            <w:r>
              <w:rPr>
                <w:sz w:val="12"/>
              </w:rPr>
              <w:t>12.9</w:t>
            </w:r>
          </w:p>
        </w:tc>
        <w:tc>
          <w:tcPr>
            <w:tcW w:w="934" w:type="dxa"/>
            <w:tcBorders>
              <w:top w:val="nil"/>
              <w:left w:val="single" w:sz="2" w:space="0" w:color="000000"/>
              <w:bottom w:val="nil"/>
              <w:right w:val="single" w:sz="2" w:space="0" w:color="000000"/>
            </w:tcBorders>
            <w:vAlign w:val="center"/>
          </w:tcPr>
          <w:p w14:paraId="302E03E7" w14:textId="77777777" w:rsidR="009E0376" w:rsidRDefault="009E0376" w:rsidP="00BA4FD5">
            <w:pPr>
              <w:pStyle w:val="MDPI42tablebody"/>
            </w:pPr>
            <w:r>
              <w:rPr>
                <w:sz w:val="12"/>
              </w:rPr>
              <w:t>24.6</w:t>
            </w:r>
          </w:p>
        </w:tc>
        <w:tc>
          <w:tcPr>
            <w:tcW w:w="851" w:type="dxa"/>
            <w:tcBorders>
              <w:top w:val="nil"/>
              <w:left w:val="single" w:sz="3" w:space="0" w:color="000000"/>
              <w:bottom w:val="nil"/>
              <w:right w:val="single" w:sz="3" w:space="0" w:color="000000"/>
            </w:tcBorders>
            <w:vAlign w:val="center"/>
          </w:tcPr>
          <w:p w14:paraId="70587A86" w14:textId="77777777" w:rsidR="009E0376" w:rsidRDefault="009E0376" w:rsidP="00BA4FD5">
            <w:pPr>
              <w:pStyle w:val="MDPI42tablebody"/>
            </w:pPr>
            <w:r>
              <w:rPr>
                <w:sz w:val="12"/>
              </w:rPr>
              <w:t>15.4</w:t>
            </w:r>
          </w:p>
        </w:tc>
        <w:tc>
          <w:tcPr>
            <w:tcW w:w="584" w:type="dxa"/>
            <w:tcBorders>
              <w:top w:val="nil"/>
              <w:left w:val="single" w:sz="2" w:space="0" w:color="000000"/>
              <w:bottom w:val="nil"/>
              <w:right w:val="single" w:sz="2" w:space="0" w:color="000000"/>
            </w:tcBorders>
            <w:vAlign w:val="center"/>
          </w:tcPr>
          <w:p w14:paraId="0D615D12" w14:textId="77777777" w:rsidR="009E0376" w:rsidRDefault="009E0376" w:rsidP="00BA4FD5">
            <w:pPr>
              <w:pStyle w:val="MDPI42tablebody"/>
            </w:pPr>
            <w:r>
              <w:rPr>
                <w:sz w:val="12"/>
              </w:rPr>
              <w:t>7.2</w:t>
            </w:r>
          </w:p>
        </w:tc>
        <w:tc>
          <w:tcPr>
            <w:tcW w:w="745" w:type="dxa"/>
            <w:tcBorders>
              <w:top w:val="nil"/>
              <w:left w:val="single" w:sz="3" w:space="0" w:color="000000"/>
              <w:bottom w:val="nil"/>
              <w:right w:val="single" w:sz="3" w:space="0" w:color="000000"/>
            </w:tcBorders>
            <w:vAlign w:val="center"/>
          </w:tcPr>
          <w:p w14:paraId="6B3C2EB6" w14:textId="77777777" w:rsidR="009E0376" w:rsidRDefault="009E0376" w:rsidP="00BA4FD5">
            <w:pPr>
              <w:pStyle w:val="MDPI42tablebody"/>
            </w:pPr>
            <w:r>
              <w:rPr>
                <w:sz w:val="12"/>
              </w:rPr>
              <w:t>25.2</w:t>
            </w:r>
          </w:p>
        </w:tc>
        <w:tc>
          <w:tcPr>
            <w:tcW w:w="745" w:type="dxa"/>
            <w:tcBorders>
              <w:top w:val="nil"/>
              <w:left w:val="single" w:sz="2" w:space="0" w:color="000000"/>
              <w:bottom w:val="nil"/>
              <w:right w:val="single" w:sz="2" w:space="0" w:color="000000"/>
            </w:tcBorders>
            <w:vAlign w:val="center"/>
          </w:tcPr>
          <w:p w14:paraId="7ED8FEA4" w14:textId="77777777" w:rsidR="009E0376" w:rsidRDefault="009E0376" w:rsidP="00BA4FD5">
            <w:pPr>
              <w:pStyle w:val="MDPI42tablebody"/>
            </w:pPr>
            <w:r>
              <w:rPr>
                <w:sz w:val="12"/>
              </w:rPr>
              <w:t>9638.62</w:t>
            </w:r>
          </w:p>
        </w:tc>
        <w:tc>
          <w:tcPr>
            <w:tcW w:w="745" w:type="dxa"/>
            <w:tcBorders>
              <w:top w:val="nil"/>
              <w:left w:val="single" w:sz="3" w:space="0" w:color="000000"/>
              <w:bottom w:val="nil"/>
              <w:right w:val="single" w:sz="3" w:space="0" w:color="000000"/>
            </w:tcBorders>
            <w:vAlign w:val="center"/>
          </w:tcPr>
          <w:p w14:paraId="65ADC39A" w14:textId="77777777" w:rsidR="009E0376" w:rsidRDefault="009E0376" w:rsidP="00BA4FD5">
            <w:pPr>
              <w:pStyle w:val="MDPI42tablebody"/>
            </w:pPr>
            <w:r>
              <w:rPr>
                <w:sz w:val="12"/>
              </w:rPr>
              <w:t>162.63</w:t>
            </w:r>
          </w:p>
        </w:tc>
        <w:tc>
          <w:tcPr>
            <w:tcW w:w="903" w:type="dxa"/>
            <w:tcBorders>
              <w:top w:val="nil"/>
              <w:left w:val="single" w:sz="2" w:space="0" w:color="000000"/>
              <w:bottom w:val="nil"/>
              <w:right w:val="single" w:sz="2" w:space="0" w:color="000000"/>
            </w:tcBorders>
            <w:vAlign w:val="center"/>
          </w:tcPr>
          <w:p w14:paraId="5635C5AF" w14:textId="77777777" w:rsidR="009E0376" w:rsidRDefault="009E0376" w:rsidP="00BA4FD5">
            <w:pPr>
              <w:pStyle w:val="MDPI42tablebody"/>
            </w:pPr>
            <w:r>
              <w:rPr>
                <w:sz w:val="12"/>
              </w:rPr>
              <w:t>93.21</w:t>
            </w:r>
          </w:p>
        </w:tc>
        <w:tc>
          <w:tcPr>
            <w:tcW w:w="964" w:type="dxa"/>
            <w:tcBorders>
              <w:top w:val="nil"/>
              <w:left w:val="single" w:sz="2" w:space="0" w:color="000000"/>
              <w:bottom w:val="nil"/>
              <w:right w:val="nil"/>
            </w:tcBorders>
            <w:vAlign w:val="center"/>
          </w:tcPr>
          <w:p w14:paraId="67EDA323" w14:textId="77777777" w:rsidR="009E0376" w:rsidRDefault="009E0376" w:rsidP="00BA4FD5">
            <w:pPr>
              <w:pStyle w:val="MDPI42tablebody"/>
            </w:pPr>
            <w:r>
              <w:rPr>
                <w:sz w:val="12"/>
              </w:rPr>
              <w:t>16947</w:t>
            </w:r>
          </w:p>
        </w:tc>
      </w:tr>
      <w:tr w:rsidR="00305E0A" w14:paraId="6E33FC6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4C35DDF5"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990EE39" w14:textId="77777777" w:rsidR="009E0376" w:rsidRDefault="009E0376" w:rsidP="00BA4FD5">
            <w:pPr>
              <w:pStyle w:val="MDPI42tablebody"/>
            </w:pPr>
            <w:r>
              <w:t>skewness</w:t>
            </w:r>
          </w:p>
        </w:tc>
        <w:tc>
          <w:tcPr>
            <w:tcW w:w="746" w:type="dxa"/>
            <w:tcBorders>
              <w:top w:val="nil"/>
              <w:left w:val="single" w:sz="2" w:space="0" w:color="000000"/>
              <w:bottom w:val="nil"/>
              <w:right w:val="single" w:sz="2" w:space="0" w:color="000000"/>
            </w:tcBorders>
            <w:vAlign w:val="center"/>
          </w:tcPr>
          <w:p w14:paraId="580FE1F6" w14:textId="77777777" w:rsidR="009E0376" w:rsidRDefault="009E0376" w:rsidP="00BA4FD5">
            <w:pPr>
              <w:pStyle w:val="MDPI42tablebody"/>
            </w:pPr>
            <w:r>
              <w:rPr>
                <w:sz w:val="12"/>
              </w:rPr>
              <w:t>1.31</w:t>
            </w:r>
          </w:p>
        </w:tc>
        <w:tc>
          <w:tcPr>
            <w:tcW w:w="745" w:type="dxa"/>
            <w:tcBorders>
              <w:top w:val="nil"/>
              <w:left w:val="single" w:sz="2" w:space="0" w:color="000000"/>
              <w:bottom w:val="nil"/>
              <w:right w:val="single" w:sz="2" w:space="0" w:color="000000"/>
            </w:tcBorders>
            <w:vAlign w:val="center"/>
          </w:tcPr>
          <w:p w14:paraId="745C91BA" w14:textId="77777777" w:rsidR="009E0376" w:rsidRDefault="009E0376" w:rsidP="00BA4FD5">
            <w:pPr>
              <w:pStyle w:val="MDPI42tablebody"/>
            </w:pPr>
            <w:r>
              <w:rPr>
                <w:sz w:val="12"/>
              </w:rPr>
              <w:t>0.59</w:t>
            </w:r>
          </w:p>
        </w:tc>
        <w:tc>
          <w:tcPr>
            <w:tcW w:w="745" w:type="dxa"/>
            <w:tcBorders>
              <w:top w:val="nil"/>
              <w:left w:val="single" w:sz="2" w:space="0" w:color="000000"/>
              <w:bottom w:val="nil"/>
              <w:right w:val="single" w:sz="2" w:space="0" w:color="000000"/>
            </w:tcBorders>
            <w:vAlign w:val="center"/>
          </w:tcPr>
          <w:p w14:paraId="1E4F73F9" w14:textId="77777777" w:rsidR="009E0376" w:rsidRDefault="009E0376" w:rsidP="00BA4FD5">
            <w:pPr>
              <w:pStyle w:val="MDPI42tablebody"/>
            </w:pPr>
            <w:r>
              <w:rPr>
                <w:sz w:val="12"/>
              </w:rPr>
              <w:t>0.38</w:t>
            </w:r>
          </w:p>
        </w:tc>
        <w:tc>
          <w:tcPr>
            <w:tcW w:w="745" w:type="dxa"/>
            <w:tcBorders>
              <w:top w:val="nil"/>
              <w:left w:val="single" w:sz="2" w:space="0" w:color="000000"/>
              <w:bottom w:val="nil"/>
              <w:right w:val="single" w:sz="2" w:space="0" w:color="000000"/>
            </w:tcBorders>
            <w:vAlign w:val="center"/>
          </w:tcPr>
          <w:p w14:paraId="6920E468" w14:textId="77777777" w:rsidR="009E0376" w:rsidRDefault="009E0376" w:rsidP="00BA4FD5">
            <w:pPr>
              <w:pStyle w:val="MDPI42tablebody"/>
            </w:pPr>
            <w:r>
              <w:rPr>
                <w:sz w:val="12"/>
              </w:rPr>
              <w:t>1.13</w:t>
            </w:r>
          </w:p>
        </w:tc>
        <w:tc>
          <w:tcPr>
            <w:tcW w:w="745" w:type="dxa"/>
            <w:tcBorders>
              <w:top w:val="nil"/>
              <w:left w:val="single" w:sz="2" w:space="0" w:color="000000"/>
              <w:bottom w:val="nil"/>
              <w:right w:val="single" w:sz="2" w:space="0" w:color="000000"/>
            </w:tcBorders>
            <w:vAlign w:val="center"/>
          </w:tcPr>
          <w:p w14:paraId="2DE75887" w14:textId="77777777" w:rsidR="009E0376" w:rsidRDefault="009E0376" w:rsidP="00BA4FD5">
            <w:pPr>
              <w:pStyle w:val="MDPI42tablebody"/>
            </w:pPr>
            <w:r>
              <w:rPr>
                <w:sz w:val="12"/>
              </w:rPr>
              <w:t>0.86</w:t>
            </w:r>
          </w:p>
        </w:tc>
        <w:tc>
          <w:tcPr>
            <w:tcW w:w="745" w:type="dxa"/>
            <w:tcBorders>
              <w:top w:val="nil"/>
              <w:left w:val="single" w:sz="2" w:space="0" w:color="000000"/>
              <w:bottom w:val="nil"/>
              <w:right w:val="single" w:sz="2" w:space="0" w:color="000000"/>
            </w:tcBorders>
            <w:vAlign w:val="center"/>
          </w:tcPr>
          <w:p w14:paraId="1F3BF85B" w14:textId="77777777" w:rsidR="009E0376" w:rsidRDefault="009E0376" w:rsidP="00BA4FD5">
            <w:pPr>
              <w:pStyle w:val="MDPI42tablebody"/>
            </w:pPr>
            <w:r>
              <w:rPr>
                <w:sz w:val="12"/>
              </w:rPr>
              <w:t>3.1</w:t>
            </w:r>
          </w:p>
        </w:tc>
        <w:tc>
          <w:tcPr>
            <w:tcW w:w="745" w:type="dxa"/>
            <w:tcBorders>
              <w:top w:val="nil"/>
              <w:left w:val="single" w:sz="2" w:space="0" w:color="000000"/>
              <w:bottom w:val="nil"/>
              <w:right w:val="single" w:sz="2" w:space="0" w:color="000000"/>
            </w:tcBorders>
            <w:vAlign w:val="center"/>
          </w:tcPr>
          <w:p w14:paraId="5AB36F35" w14:textId="77777777" w:rsidR="009E0376" w:rsidRDefault="009E0376" w:rsidP="00BA4FD5">
            <w:pPr>
              <w:pStyle w:val="MDPI42tablebody"/>
            </w:pPr>
            <w:r>
              <w:rPr>
                <w:sz w:val="12"/>
              </w:rPr>
              <w:t>0.45</w:t>
            </w:r>
          </w:p>
        </w:tc>
        <w:tc>
          <w:tcPr>
            <w:tcW w:w="745" w:type="dxa"/>
            <w:tcBorders>
              <w:top w:val="nil"/>
              <w:left w:val="single" w:sz="2" w:space="0" w:color="000000"/>
              <w:bottom w:val="nil"/>
              <w:right w:val="single" w:sz="2" w:space="0" w:color="000000"/>
            </w:tcBorders>
            <w:vAlign w:val="center"/>
          </w:tcPr>
          <w:p w14:paraId="30BE2E47" w14:textId="77777777" w:rsidR="009E0376" w:rsidRDefault="009E0376" w:rsidP="00BA4FD5">
            <w:pPr>
              <w:pStyle w:val="MDPI42tablebody"/>
            </w:pPr>
            <w:r>
              <w:rPr>
                <w:sz w:val="12"/>
              </w:rPr>
              <w:t>0.12</w:t>
            </w:r>
          </w:p>
        </w:tc>
        <w:tc>
          <w:tcPr>
            <w:tcW w:w="745" w:type="dxa"/>
            <w:tcBorders>
              <w:top w:val="nil"/>
              <w:left w:val="single" w:sz="2" w:space="0" w:color="000000"/>
              <w:bottom w:val="nil"/>
              <w:right w:val="single" w:sz="2" w:space="0" w:color="000000"/>
            </w:tcBorders>
            <w:vAlign w:val="center"/>
          </w:tcPr>
          <w:p w14:paraId="0B023476" w14:textId="77777777" w:rsidR="009E0376" w:rsidRDefault="009E0376" w:rsidP="00BA4FD5">
            <w:pPr>
              <w:pStyle w:val="MDPI42tablebody"/>
            </w:pPr>
            <w:r>
              <w:rPr>
                <w:sz w:val="12"/>
              </w:rPr>
              <w:t>0.07</w:t>
            </w:r>
          </w:p>
        </w:tc>
        <w:tc>
          <w:tcPr>
            <w:tcW w:w="934" w:type="dxa"/>
            <w:tcBorders>
              <w:top w:val="nil"/>
              <w:left w:val="single" w:sz="2" w:space="0" w:color="000000"/>
              <w:bottom w:val="nil"/>
              <w:right w:val="single" w:sz="2" w:space="0" w:color="000000"/>
            </w:tcBorders>
            <w:vAlign w:val="center"/>
          </w:tcPr>
          <w:p w14:paraId="6EA33E19" w14:textId="77777777" w:rsidR="009E0376" w:rsidRDefault="009E0376" w:rsidP="00BA4FD5">
            <w:pPr>
              <w:pStyle w:val="MDPI42tablebody"/>
            </w:pPr>
            <w:r>
              <w:rPr>
                <w:sz w:val="12"/>
              </w:rPr>
              <w:t>-0.09</w:t>
            </w:r>
          </w:p>
        </w:tc>
        <w:tc>
          <w:tcPr>
            <w:tcW w:w="851" w:type="dxa"/>
            <w:tcBorders>
              <w:top w:val="nil"/>
              <w:left w:val="single" w:sz="2" w:space="0" w:color="000000"/>
              <w:bottom w:val="nil"/>
              <w:right w:val="single" w:sz="2" w:space="0" w:color="000000"/>
            </w:tcBorders>
            <w:vAlign w:val="center"/>
          </w:tcPr>
          <w:p w14:paraId="07923DDF" w14:textId="77777777" w:rsidR="009E0376" w:rsidRDefault="009E0376" w:rsidP="00BA4FD5">
            <w:pPr>
              <w:pStyle w:val="MDPI42tablebody"/>
            </w:pPr>
            <w:r>
              <w:rPr>
                <w:sz w:val="12"/>
              </w:rPr>
              <w:t>3.08</w:t>
            </w:r>
          </w:p>
        </w:tc>
        <w:tc>
          <w:tcPr>
            <w:tcW w:w="584" w:type="dxa"/>
            <w:tcBorders>
              <w:top w:val="nil"/>
              <w:left w:val="single" w:sz="2" w:space="0" w:color="000000"/>
              <w:bottom w:val="nil"/>
              <w:right w:val="single" w:sz="2" w:space="0" w:color="000000"/>
            </w:tcBorders>
            <w:vAlign w:val="center"/>
          </w:tcPr>
          <w:p w14:paraId="105C3FFF" w14:textId="77777777" w:rsidR="009E0376" w:rsidRDefault="009E0376" w:rsidP="00BA4FD5">
            <w:pPr>
              <w:pStyle w:val="MDPI42tablebody"/>
            </w:pPr>
            <w:r>
              <w:rPr>
                <w:sz w:val="12"/>
              </w:rPr>
              <w:t>0.27</w:t>
            </w:r>
          </w:p>
        </w:tc>
        <w:tc>
          <w:tcPr>
            <w:tcW w:w="745" w:type="dxa"/>
            <w:tcBorders>
              <w:top w:val="nil"/>
              <w:left w:val="single" w:sz="2" w:space="0" w:color="000000"/>
              <w:bottom w:val="nil"/>
              <w:right w:val="single" w:sz="2" w:space="0" w:color="000000"/>
            </w:tcBorders>
            <w:vAlign w:val="center"/>
          </w:tcPr>
          <w:p w14:paraId="3E0FE504" w14:textId="77777777" w:rsidR="009E0376" w:rsidRDefault="009E0376" w:rsidP="00BA4FD5">
            <w:pPr>
              <w:pStyle w:val="MDPI42tablebody"/>
            </w:pPr>
            <w:r>
              <w:rPr>
                <w:sz w:val="12"/>
              </w:rPr>
              <w:t>3.6</w:t>
            </w:r>
          </w:p>
        </w:tc>
        <w:tc>
          <w:tcPr>
            <w:tcW w:w="745" w:type="dxa"/>
            <w:tcBorders>
              <w:top w:val="nil"/>
              <w:left w:val="single" w:sz="2" w:space="0" w:color="000000"/>
              <w:bottom w:val="nil"/>
              <w:right w:val="single" w:sz="2" w:space="0" w:color="000000"/>
            </w:tcBorders>
            <w:vAlign w:val="center"/>
          </w:tcPr>
          <w:p w14:paraId="02D199F5" w14:textId="77777777" w:rsidR="009E0376" w:rsidRDefault="009E0376" w:rsidP="00BA4FD5">
            <w:pPr>
              <w:pStyle w:val="MDPI42tablebody"/>
            </w:pPr>
            <w:r>
              <w:rPr>
                <w:sz w:val="12"/>
              </w:rPr>
              <w:t>1.43</w:t>
            </w:r>
          </w:p>
        </w:tc>
        <w:tc>
          <w:tcPr>
            <w:tcW w:w="745" w:type="dxa"/>
            <w:tcBorders>
              <w:top w:val="nil"/>
              <w:left w:val="single" w:sz="2" w:space="0" w:color="000000"/>
              <w:bottom w:val="nil"/>
              <w:right w:val="single" w:sz="2" w:space="0" w:color="000000"/>
            </w:tcBorders>
            <w:vAlign w:val="center"/>
          </w:tcPr>
          <w:p w14:paraId="3E0BF4C4" w14:textId="77777777" w:rsidR="009E0376" w:rsidRDefault="009E0376" w:rsidP="00BA4FD5">
            <w:pPr>
              <w:pStyle w:val="MDPI42tablebody"/>
            </w:pPr>
            <w:r>
              <w:rPr>
                <w:sz w:val="12"/>
              </w:rPr>
              <w:t>9.92</w:t>
            </w:r>
          </w:p>
        </w:tc>
        <w:tc>
          <w:tcPr>
            <w:tcW w:w="903" w:type="dxa"/>
            <w:tcBorders>
              <w:top w:val="nil"/>
              <w:left w:val="single" w:sz="2" w:space="0" w:color="000000"/>
              <w:bottom w:val="nil"/>
              <w:right w:val="single" w:sz="2" w:space="0" w:color="000000"/>
            </w:tcBorders>
            <w:vAlign w:val="center"/>
          </w:tcPr>
          <w:p w14:paraId="6BB9D5D9" w14:textId="77777777" w:rsidR="009E0376" w:rsidRDefault="009E0376" w:rsidP="00BA4FD5">
            <w:pPr>
              <w:pStyle w:val="MDPI42tablebody"/>
            </w:pPr>
            <w:r>
              <w:rPr>
                <w:sz w:val="12"/>
              </w:rPr>
              <w:t>8.26</w:t>
            </w:r>
          </w:p>
        </w:tc>
        <w:tc>
          <w:tcPr>
            <w:tcW w:w="964" w:type="dxa"/>
            <w:tcBorders>
              <w:top w:val="nil"/>
              <w:left w:val="single" w:sz="2" w:space="0" w:color="000000"/>
              <w:bottom w:val="nil"/>
              <w:right w:val="nil"/>
            </w:tcBorders>
            <w:vAlign w:val="center"/>
          </w:tcPr>
          <w:p w14:paraId="534DE416" w14:textId="77777777" w:rsidR="009E0376" w:rsidRDefault="009E0376" w:rsidP="00BA4FD5">
            <w:pPr>
              <w:pStyle w:val="MDPI42tablebody"/>
            </w:pPr>
            <w:r>
              <w:rPr>
                <w:sz w:val="12"/>
              </w:rPr>
              <w:t>0.05</w:t>
            </w:r>
          </w:p>
        </w:tc>
      </w:tr>
      <w:tr w:rsidR="00305E0A" w14:paraId="09BC61EF" w14:textId="77777777" w:rsidTr="00305E0A">
        <w:trPr>
          <w:trHeight w:val="194"/>
        </w:trPr>
        <w:tc>
          <w:tcPr>
            <w:tcW w:w="1161" w:type="dxa"/>
            <w:vMerge/>
            <w:tcBorders>
              <w:top w:val="single" w:sz="7" w:space="0" w:color="000000"/>
              <w:left w:val="nil"/>
              <w:bottom w:val="single" w:sz="2" w:space="0" w:color="000000"/>
              <w:right w:val="single" w:sz="2" w:space="0" w:color="000000"/>
            </w:tcBorders>
          </w:tcPr>
          <w:p w14:paraId="5B65EDA7" w14:textId="77777777" w:rsidR="009E0376"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05B0664" w14:textId="77777777" w:rsidR="009E0376" w:rsidRDefault="009E0376" w:rsidP="00BA4FD5">
            <w:pPr>
              <w:pStyle w:val="MDPI42tablebody"/>
            </w:pPr>
            <w:r>
              <w:t>kurtosis</w:t>
            </w:r>
          </w:p>
        </w:tc>
        <w:tc>
          <w:tcPr>
            <w:tcW w:w="746" w:type="dxa"/>
            <w:tcBorders>
              <w:top w:val="nil"/>
              <w:left w:val="single" w:sz="2" w:space="0" w:color="000000"/>
              <w:bottom w:val="single" w:sz="2" w:space="0" w:color="000000"/>
              <w:right w:val="single" w:sz="2" w:space="0" w:color="000000"/>
            </w:tcBorders>
            <w:vAlign w:val="center"/>
          </w:tcPr>
          <w:p w14:paraId="6F112BA7" w14:textId="77777777" w:rsidR="009E0376" w:rsidRDefault="009E0376" w:rsidP="00BA4FD5">
            <w:pPr>
              <w:pStyle w:val="MDPI42tablebody"/>
            </w:pPr>
            <w:r>
              <w:rPr>
                <w:sz w:val="12"/>
              </w:rPr>
              <w:t>2.44</w:t>
            </w:r>
          </w:p>
        </w:tc>
        <w:tc>
          <w:tcPr>
            <w:tcW w:w="745" w:type="dxa"/>
            <w:tcBorders>
              <w:top w:val="nil"/>
              <w:left w:val="single" w:sz="2" w:space="0" w:color="000000"/>
              <w:bottom w:val="single" w:sz="2" w:space="0" w:color="000000"/>
              <w:right w:val="single" w:sz="2" w:space="0" w:color="000000"/>
            </w:tcBorders>
            <w:vAlign w:val="center"/>
          </w:tcPr>
          <w:p w14:paraId="00C4934B" w14:textId="77777777" w:rsidR="009E0376" w:rsidRDefault="009E0376" w:rsidP="00BA4FD5">
            <w:pPr>
              <w:pStyle w:val="MDPI42tablebody"/>
            </w:pPr>
            <w:r>
              <w:rPr>
                <w:sz w:val="12"/>
              </w:rPr>
              <w:t>0.19</w:t>
            </w:r>
          </w:p>
        </w:tc>
        <w:tc>
          <w:tcPr>
            <w:tcW w:w="745" w:type="dxa"/>
            <w:tcBorders>
              <w:top w:val="nil"/>
              <w:left w:val="single" w:sz="2" w:space="0" w:color="000000"/>
              <w:bottom w:val="single" w:sz="2" w:space="0" w:color="000000"/>
              <w:right w:val="single" w:sz="2" w:space="0" w:color="000000"/>
            </w:tcBorders>
            <w:vAlign w:val="center"/>
          </w:tcPr>
          <w:p w14:paraId="10534DD6" w14:textId="77777777" w:rsidR="009E0376" w:rsidRDefault="009E0376" w:rsidP="00BA4FD5">
            <w:pPr>
              <w:pStyle w:val="MDPI42tablebody"/>
            </w:pPr>
            <w:r>
              <w:rPr>
                <w:sz w:val="12"/>
              </w:rPr>
              <w:t>-0.45</w:t>
            </w:r>
          </w:p>
        </w:tc>
        <w:tc>
          <w:tcPr>
            <w:tcW w:w="745" w:type="dxa"/>
            <w:tcBorders>
              <w:top w:val="nil"/>
              <w:left w:val="single" w:sz="2" w:space="0" w:color="000000"/>
              <w:bottom w:val="single" w:sz="2" w:space="0" w:color="000000"/>
              <w:right w:val="single" w:sz="2" w:space="0" w:color="000000"/>
            </w:tcBorders>
            <w:vAlign w:val="center"/>
          </w:tcPr>
          <w:p w14:paraId="66DDB6F3" w14:textId="77777777" w:rsidR="009E0376" w:rsidRDefault="009E0376" w:rsidP="00BA4FD5">
            <w:pPr>
              <w:pStyle w:val="MDPI42tablebody"/>
            </w:pPr>
            <w:r>
              <w:rPr>
                <w:sz w:val="12"/>
              </w:rPr>
              <w:t>2.49</w:t>
            </w:r>
          </w:p>
        </w:tc>
        <w:tc>
          <w:tcPr>
            <w:tcW w:w="745" w:type="dxa"/>
            <w:tcBorders>
              <w:top w:val="nil"/>
              <w:left w:val="single" w:sz="3" w:space="0" w:color="000000"/>
              <w:bottom w:val="single" w:sz="2" w:space="0" w:color="000000"/>
              <w:right w:val="single" w:sz="3" w:space="0" w:color="000000"/>
            </w:tcBorders>
            <w:vAlign w:val="center"/>
          </w:tcPr>
          <w:p w14:paraId="62C0740F" w14:textId="77777777" w:rsidR="009E0376" w:rsidRDefault="009E0376" w:rsidP="00BA4FD5">
            <w:pPr>
              <w:pStyle w:val="MDPI42tablebody"/>
            </w:pPr>
            <w:r>
              <w:rPr>
                <w:sz w:val="12"/>
              </w:rPr>
              <w:t>0.47</w:t>
            </w:r>
          </w:p>
        </w:tc>
        <w:tc>
          <w:tcPr>
            <w:tcW w:w="745" w:type="dxa"/>
            <w:tcBorders>
              <w:top w:val="nil"/>
              <w:left w:val="single" w:sz="2" w:space="0" w:color="000000"/>
              <w:bottom w:val="single" w:sz="2" w:space="0" w:color="000000"/>
              <w:right w:val="single" w:sz="2" w:space="0" w:color="000000"/>
            </w:tcBorders>
            <w:vAlign w:val="center"/>
          </w:tcPr>
          <w:p w14:paraId="0C315BA3" w14:textId="77777777" w:rsidR="009E0376" w:rsidRDefault="009E0376" w:rsidP="00BA4FD5">
            <w:pPr>
              <w:pStyle w:val="MDPI42tablebody"/>
            </w:pPr>
            <w:r>
              <w:rPr>
                <w:sz w:val="12"/>
              </w:rPr>
              <w:t>17.92</w:t>
            </w:r>
          </w:p>
        </w:tc>
        <w:tc>
          <w:tcPr>
            <w:tcW w:w="745" w:type="dxa"/>
            <w:tcBorders>
              <w:top w:val="nil"/>
              <w:left w:val="single" w:sz="3" w:space="0" w:color="000000"/>
              <w:bottom w:val="single" w:sz="2" w:space="0" w:color="000000"/>
              <w:right w:val="single" w:sz="3" w:space="0" w:color="000000"/>
            </w:tcBorders>
            <w:vAlign w:val="center"/>
          </w:tcPr>
          <w:p w14:paraId="5C953D2D" w14:textId="77777777" w:rsidR="009E0376" w:rsidRDefault="009E0376" w:rsidP="00BA4FD5">
            <w:pPr>
              <w:pStyle w:val="MDPI42tablebody"/>
            </w:pPr>
            <w:r>
              <w:rPr>
                <w:sz w:val="12"/>
              </w:rPr>
              <w:t>-0.76</w:t>
            </w:r>
          </w:p>
        </w:tc>
        <w:tc>
          <w:tcPr>
            <w:tcW w:w="745" w:type="dxa"/>
            <w:tcBorders>
              <w:top w:val="nil"/>
              <w:left w:val="single" w:sz="2" w:space="0" w:color="000000"/>
              <w:bottom w:val="single" w:sz="2" w:space="0" w:color="000000"/>
              <w:right w:val="single" w:sz="2" w:space="0" w:color="000000"/>
            </w:tcBorders>
            <w:vAlign w:val="center"/>
          </w:tcPr>
          <w:p w14:paraId="6458D3B1" w14:textId="77777777" w:rsidR="009E0376" w:rsidRDefault="009E0376" w:rsidP="00BA4FD5">
            <w:pPr>
              <w:pStyle w:val="MDPI42tablebody"/>
            </w:pPr>
            <w:r>
              <w:rPr>
                <w:sz w:val="12"/>
              </w:rPr>
              <w:t>0.03</w:t>
            </w:r>
          </w:p>
        </w:tc>
        <w:tc>
          <w:tcPr>
            <w:tcW w:w="745" w:type="dxa"/>
            <w:tcBorders>
              <w:top w:val="nil"/>
              <w:left w:val="single" w:sz="3" w:space="0" w:color="000000"/>
              <w:bottom w:val="single" w:sz="2" w:space="0" w:color="000000"/>
              <w:right w:val="single" w:sz="3" w:space="0" w:color="000000"/>
            </w:tcBorders>
            <w:vAlign w:val="center"/>
          </w:tcPr>
          <w:p w14:paraId="3EBE202B" w14:textId="77777777" w:rsidR="009E0376" w:rsidRDefault="009E0376" w:rsidP="00BA4FD5">
            <w:pPr>
              <w:pStyle w:val="MDPI42tablebody"/>
            </w:pPr>
            <w:r>
              <w:rPr>
                <w:sz w:val="12"/>
              </w:rPr>
              <w:t>-1.33</w:t>
            </w:r>
          </w:p>
        </w:tc>
        <w:tc>
          <w:tcPr>
            <w:tcW w:w="934" w:type="dxa"/>
            <w:tcBorders>
              <w:top w:val="nil"/>
              <w:left w:val="single" w:sz="2" w:space="0" w:color="000000"/>
              <w:bottom w:val="single" w:sz="2" w:space="0" w:color="000000"/>
              <w:right w:val="single" w:sz="2" w:space="0" w:color="000000"/>
            </w:tcBorders>
            <w:vAlign w:val="center"/>
          </w:tcPr>
          <w:p w14:paraId="1EE4D68F" w14:textId="77777777" w:rsidR="009E0376" w:rsidRDefault="009E0376" w:rsidP="00BA4FD5">
            <w:pPr>
              <w:pStyle w:val="MDPI42tablebody"/>
            </w:pPr>
            <w:r>
              <w:rPr>
                <w:sz w:val="12"/>
              </w:rPr>
              <w:t>-1.3</w:t>
            </w:r>
          </w:p>
        </w:tc>
        <w:tc>
          <w:tcPr>
            <w:tcW w:w="851" w:type="dxa"/>
            <w:tcBorders>
              <w:top w:val="nil"/>
              <w:left w:val="single" w:sz="3" w:space="0" w:color="000000"/>
              <w:bottom w:val="single" w:sz="2" w:space="0" w:color="000000"/>
              <w:right w:val="single" w:sz="3" w:space="0" w:color="000000"/>
            </w:tcBorders>
            <w:vAlign w:val="center"/>
          </w:tcPr>
          <w:p w14:paraId="4C07E39F" w14:textId="77777777" w:rsidR="009E0376" w:rsidRDefault="009E0376" w:rsidP="00BA4FD5">
            <w:pPr>
              <w:pStyle w:val="MDPI42tablebody"/>
            </w:pPr>
            <w:r>
              <w:rPr>
                <w:sz w:val="12"/>
              </w:rPr>
              <w:t>14.73</w:t>
            </w:r>
          </w:p>
        </w:tc>
        <w:tc>
          <w:tcPr>
            <w:tcW w:w="584" w:type="dxa"/>
            <w:tcBorders>
              <w:top w:val="nil"/>
              <w:left w:val="single" w:sz="2" w:space="0" w:color="000000"/>
              <w:bottom w:val="single" w:sz="2" w:space="0" w:color="000000"/>
              <w:right w:val="single" w:sz="2" w:space="0" w:color="000000"/>
            </w:tcBorders>
            <w:vAlign w:val="center"/>
          </w:tcPr>
          <w:p w14:paraId="65B42306" w14:textId="77777777" w:rsidR="009E0376" w:rsidRDefault="009E0376" w:rsidP="00BA4FD5">
            <w:pPr>
              <w:pStyle w:val="MDPI42tablebody"/>
            </w:pPr>
            <w:r>
              <w:rPr>
                <w:sz w:val="12"/>
              </w:rPr>
              <w:t>0.4</w:t>
            </w:r>
          </w:p>
        </w:tc>
        <w:tc>
          <w:tcPr>
            <w:tcW w:w="745" w:type="dxa"/>
            <w:tcBorders>
              <w:top w:val="nil"/>
              <w:left w:val="single" w:sz="3" w:space="0" w:color="000000"/>
              <w:bottom w:val="single" w:sz="2" w:space="0" w:color="000000"/>
              <w:right w:val="single" w:sz="3" w:space="0" w:color="000000"/>
            </w:tcBorders>
            <w:vAlign w:val="center"/>
          </w:tcPr>
          <w:p w14:paraId="4AB09C55" w14:textId="77777777" w:rsidR="009E0376" w:rsidRDefault="009E0376" w:rsidP="00BA4FD5">
            <w:pPr>
              <w:pStyle w:val="MDPI42tablebody"/>
            </w:pPr>
            <w:r>
              <w:rPr>
                <w:sz w:val="12"/>
              </w:rPr>
              <w:t>19.16</w:t>
            </w:r>
          </w:p>
        </w:tc>
        <w:tc>
          <w:tcPr>
            <w:tcW w:w="745" w:type="dxa"/>
            <w:tcBorders>
              <w:top w:val="nil"/>
              <w:left w:val="single" w:sz="2" w:space="0" w:color="000000"/>
              <w:bottom w:val="single" w:sz="2" w:space="0" w:color="000000"/>
              <w:right w:val="single" w:sz="2" w:space="0" w:color="000000"/>
            </w:tcBorders>
            <w:vAlign w:val="center"/>
          </w:tcPr>
          <w:p w14:paraId="746A4C15" w14:textId="77777777" w:rsidR="009E0376" w:rsidRDefault="009E0376" w:rsidP="00BA4FD5">
            <w:pPr>
              <w:pStyle w:val="MDPI42tablebody"/>
            </w:pPr>
            <w:r>
              <w:rPr>
                <w:sz w:val="12"/>
              </w:rPr>
              <w:t>4.05</w:t>
            </w:r>
          </w:p>
        </w:tc>
        <w:tc>
          <w:tcPr>
            <w:tcW w:w="745" w:type="dxa"/>
            <w:tcBorders>
              <w:top w:val="nil"/>
              <w:left w:val="single" w:sz="3" w:space="0" w:color="000000"/>
              <w:bottom w:val="single" w:sz="2" w:space="0" w:color="000000"/>
              <w:right w:val="single" w:sz="3" w:space="0" w:color="000000"/>
            </w:tcBorders>
            <w:vAlign w:val="center"/>
          </w:tcPr>
          <w:p w14:paraId="2CF5AE5A" w14:textId="77777777" w:rsidR="009E0376" w:rsidRDefault="009E0376" w:rsidP="00BA4FD5">
            <w:pPr>
              <w:pStyle w:val="MDPI42tablebody"/>
            </w:pPr>
            <w:r>
              <w:rPr>
                <w:sz w:val="12"/>
              </w:rPr>
              <w:t>127.3</w:t>
            </w:r>
          </w:p>
        </w:tc>
        <w:tc>
          <w:tcPr>
            <w:tcW w:w="903" w:type="dxa"/>
            <w:tcBorders>
              <w:top w:val="nil"/>
              <w:left w:val="single" w:sz="2" w:space="0" w:color="000000"/>
              <w:bottom w:val="single" w:sz="2" w:space="0" w:color="000000"/>
              <w:right w:val="single" w:sz="2" w:space="0" w:color="000000"/>
            </w:tcBorders>
            <w:vAlign w:val="center"/>
          </w:tcPr>
          <w:p w14:paraId="682E7BC0" w14:textId="77777777" w:rsidR="009E0376" w:rsidRDefault="009E0376" w:rsidP="00BA4FD5">
            <w:pPr>
              <w:pStyle w:val="MDPI42tablebody"/>
            </w:pPr>
            <w:r>
              <w:rPr>
                <w:sz w:val="12"/>
              </w:rPr>
              <w:t>78.22</w:t>
            </w:r>
          </w:p>
        </w:tc>
        <w:tc>
          <w:tcPr>
            <w:tcW w:w="964" w:type="dxa"/>
            <w:tcBorders>
              <w:top w:val="nil"/>
              <w:left w:val="single" w:sz="2" w:space="0" w:color="000000"/>
              <w:bottom w:val="single" w:sz="2" w:space="0" w:color="000000"/>
              <w:right w:val="nil"/>
            </w:tcBorders>
            <w:vAlign w:val="center"/>
          </w:tcPr>
          <w:p w14:paraId="5A4E5269" w14:textId="77777777" w:rsidR="009E0376" w:rsidRDefault="009E0376" w:rsidP="00BA4FD5">
            <w:pPr>
              <w:pStyle w:val="MDPI42tablebody"/>
            </w:pPr>
            <w:r>
              <w:rPr>
                <w:sz w:val="12"/>
              </w:rPr>
              <w:t>-0.68</w:t>
            </w:r>
          </w:p>
        </w:tc>
      </w:tr>
      <w:tr w:rsidR="00305E0A" w14:paraId="4C9ACC3B" w14:textId="77777777" w:rsidTr="00143A6D">
        <w:trPr>
          <w:trHeight w:val="143"/>
        </w:trPr>
        <w:tc>
          <w:tcPr>
            <w:tcW w:w="1161" w:type="dxa"/>
            <w:vMerge/>
            <w:tcBorders>
              <w:top w:val="single" w:sz="7" w:space="0" w:color="000000"/>
              <w:left w:val="nil"/>
              <w:bottom w:val="single" w:sz="2" w:space="0" w:color="000000"/>
              <w:right w:val="single" w:sz="2" w:space="0" w:color="000000"/>
            </w:tcBorders>
          </w:tcPr>
          <w:p w14:paraId="1B05D4DC" w14:textId="77777777" w:rsidR="009E0376"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49C3B6E4" w14:textId="77777777" w:rsidR="009E0376" w:rsidRDefault="009E0376" w:rsidP="00BA4FD5">
            <w:pPr>
              <w:pStyle w:val="MDPI42tablebody"/>
            </w:pPr>
            <w:r>
              <w:t>J-B test</w:t>
            </w:r>
          </w:p>
          <w:p w14:paraId="744C20CB" w14:textId="77777777" w:rsidR="009E0376" w:rsidRDefault="009E0376" w:rsidP="00BA4FD5">
            <w:pPr>
              <w:pStyle w:val="MDPI42tablebody"/>
            </w:pPr>
            <w:r>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2792EF07"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AE8ACF2" w14:textId="77777777" w:rsidR="009E0376" w:rsidRDefault="009E0376" w:rsidP="00BA4FD5">
            <w:pPr>
              <w:pStyle w:val="MDPI42tablebody"/>
            </w:pPr>
            <w:r>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B3F8BBD" w14:textId="77777777" w:rsidR="009E0376" w:rsidRDefault="009E0376" w:rsidP="00BA4FD5">
            <w:pPr>
              <w:pStyle w:val="MDPI42tablebody"/>
            </w:pPr>
            <w:r>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FE0CAF8" w14:textId="77777777" w:rsidR="009E0376" w:rsidRDefault="009E0376" w:rsidP="00BA4FD5">
            <w:pPr>
              <w:pStyle w:val="MDPI42tablebody"/>
            </w:pPr>
            <w:r>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5DD768DA"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BDE6E74" w14:textId="77777777" w:rsidR="009E0376" w:rsidRDefault="009E0376" w:rsidP="00BA4FD5">
            <w:pPr>
              <w:pStyle w:val="MDPI42tablebody"/>
            </w:pPr>
            <w:r>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0F402A44" w14:textId="77777777" w:rsidR="009E0376" w:rsidRDefault="009E0376" w:rsidP="00BA4FD5">
            <w:pPr>
              <w:pStyle w:val="MDPI42tablebody"/>
            </w:pPr>
            <w:r>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2BA2292D" w14:textId="77777777" w:rsidR="009E0376" w:rsidRDefault="009E0376" w:rsidP="00BA4FD5">
            <w:pPr>
              <w:pStyle w:val="MDPI42tablebody"/>
            </w:pPr>
            <w:r>
              <w:rPr>
                <w:sz w:val="12"/>
              </w:rPr>
              <w:t>0.6839</w:t>
            </w:r>
          </w:p>
        </w:tc>
        <w:tc>
          <w:tcPr>
            <w:tcW w:w="745" w:type="dxa"/>
            <w:tcBorders>
              <w:top w:val="single" w:sz="2" w:space="0" w:color="000000"/>
              <w:left w:val="single" w:sz="3" w:space="0" w:color="000000"/>
              <w:bottom w:val="single" w:sz="2" w:space="0" w:color="000000"/>
              <w:right w:val="single" w:sz="3" w:space="0" w:color="000000"/>
            </w:tcBorders>
            <w:vAlign w:val="center"/>
          </w:tcPr>
          <w:p w14:paraId="07127F37" w14:textId="77777777" w:rsidR="009E0376" w:rsidRDefault="009E0376" w:rsidP="00BA4FD5">
            <w:pPr>
              <w:pStyle w:val="MDPI42tablebody"/>
            </w:pPr>
            <w:r>
              <w:rPr>
                <w:sz w:val="12"/>
              </w:rPr>
              <w:t>0.0000</w:t>
            </w:r>
          </w:p>
        </w:tc>
        <w:tc>
          <w:tcPr>
            <w:tcW w:w="934" w:type="dxa"/>
            <w:tcBorders>
              <w:top w:val="single" w:sz="2" w:space="0" w:color="000000"/>
              <w:left w:val="single" w:sz="2" w:space="0" w:color="000000"/>
              <w:bottom w:val="single" w:sz="2" w:space="0" w:color="000000"/>
              <w:right w:val="single" w:sz="2" w:space="0" w:color="000000"/>
            </w:tcBorders>
            <w:vAlign w:val="center"/>
          </w:tcPr>
          <w:p w14:paraId="6BA7089D" w14:textId="77777777" w:rsidR="009E0376" w:rsidRDefault="009E0376" w:rsidP="00BA4FD5">
            <w:pPr>
              <w:pStyle w:val="MDPI42tablebody"/>
            </w:pPr>
            <w:r>
              <w:rPr>
                <w:sz w:val="12"/>
              </w:rPr>
              <w:t>0.0000</w:t>
            </w:r>
          </w:p>
        </w:tc>
        <w:tc>
          <w:tcPr>
            <w:tcW w:w="851" w:type="dxa"/>
            <w:tcBorders>
              <w:top w:val="single" w:sz="2" w:space="0" w:color="000000"/>
              <w:left w:val="single" w:sz="3" w:space="0" w:color="000000"/>
              <w:bottom w:val="single" w:sz="2" w:space="0" w:color="000000"/>
              <w:right w:val="single" w:sz="3" w:space="0" w:color="000000"/>
            </w:tcBorders>
            <w:vAlign w:val="center"/>
          </w:tcPr>
          <w:p w14:paraId="0202729D" w14:textId="77777777" w:rsidR="009E0376" w:rsidRDefault="009E0376" w:rsidP="00BA4FD5">
            <w:pPr>
              <w:pStyle w:val="MDPI42tablebody"/>
            </w:pPr>
            <w:r>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2F3A303" w14:textId="77777777" w:rsidR="009E0376" w:rsidRDefault="009E0376" w:rsidP="00BA4FD5">
            <w:pPr>
              <w:pStyle w:val="MDPI42tablebody"/>
            </w:pPr>
            <w:r>
              <w:rPr>
                <w:sz w:val="12"/>
              </w:rPr>
              <w:t>0.0517</w:t>
            </w:r>
          </w:p>
        </w:tc>
        <w:tc>
          <w:tcPr>
            <w:tcW w:w="745" w:type="dxa"/>
            <w:tcBorders>
              <w:top w:val="single" w:sz="2" w:space="0" w:color="000000"/>
              <w:left w:val="single" w:sz="3" w:space="0" w:color="000000"/>
              <w:bottom w:val="single" w:sz="2" w:space="0" w:color="000000"/>
              <w:right w:val="single" w:sz="3" w:space="0" w:color="000000"/>
            </w:tcBorders>
            <w:vAlign w:val="center"/>
          </w:tcPr>
          <w:p w14:paraId="47C189DA"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D23FEB" w14:textId="77777777" w:rsidR="009E0376" w:rsidRDefault="009E0376" w:rsidP="00BA4FD5">
            <w:pPr>
              <w:pStyle w:val="MDPI42tablebody"/>
            </w:pPr>
            <w:r>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AEAFE67" w14:textId="77777777" w:rsidR="009E0376" w:rsidRDefault="009E0376" w:rsidP="00BA4FD5">
            <w:pPr>
              <w:pStyle w:val="MDPI42tablebody"/>
            </w:pPr>
            <w:r>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142E7BB4" w14:textId="77777777" w:rsidR="009E0376" w:rsidRDefault="009E0376" w:rsidP="00BA4FD5">
            <w:pPr>
              <w:pStyle w:val="MDPI42tablebody"/>
            </w:pPr>
            <w:r>
              <w:rPr>
                <w:sz w:val="12"/>
              </w:rPr>
              <w:t>0.0000</w:t>
            </w:r>
          </w:p>
        </w:tc>
        <w:tc>
          <w:tcPr>
            <w:tcW w:w="964" w:type="dxa"/>
            <w:tcBorders>
              <w:top w:val="single" w:sz="2" w:space="0" w:color="000000"/>
              <w:left w:val="single" w:sz="2" w:space="0" w:color="000000"/>
              <w:bottom w:val="single" w:sz="2" w:space="0" w:color="000000"/>
              <w:right w:val="nil"/>
            </w:tcBorders>
            <w:vAlign w:val="center"/>
          </w:tcPr>
          <w:p w14:paraId="564C6A67" w14:textId="77777777" w:rsidR="009E0376" w:rsidRDefault="009E0376" w:rsidP="00BA4FD5">
            <w:pPr>
              <w:pStyle w:val="MDPI42tablebody"/>
            </w:pPr>
            <w:r>
              <w:rPr>
                <w:sz w:val="12"/>
              </w:rPr>
              <w:t>0.0536</w:t>
            </w:r>
          </w:p>
        </w:tc>
      </w:tr>
      <w:tr w:rsidR="00305E0A" w14:paraId="12C6C06C"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6999D2F7" w14:textId="77777777" w:rsidR="009E0376" w:rsidRDefault="009E0376" w:rsidP="00BA4FD5">
            <w:pPr>
              <w:pStyle w:val="MDPI42tablebody"/>
            </w:pPr>
            <w:r>
              <w:t>J2</w:t>
            </w:r>
          </w:p>
        </w:tc>
        <w:tc>
          <w:tcPr>
            <w:tcW w:w="980" w:type="dxa"/>
            <w:tcBorders>
              <w:top w:val="single" w:sz="2" w:space="0" w:color="000000"/>
              <w:left w:val="single" w:sz="2" w:space="0" w:color="000000"/>
              <w:bottom w:val="nil"/>
              <w:right w:val="single" w:sz="2" w:space="0" w:color="000000"/>
            </w:tcBorders>
            <w:vAlign w:val="center"/>
          </w:tcPr>
          <w:p w14:paraId="4D3F3E46" w14:textId="77777777" w:rsidR="009E0376" w:rsidRDefault="009E0376" w:rsidP="00BA4FD5">
            <w:pPr>
              <w:pStyle w:val="MDPI42tablebody"/>
            </w:pPr>
            <w:r>
              <w:t>mean</w:t>
            </w:r>
          </w:p>
        </w:tc>
        <w:tc>
          <w:tcPr>
            <w:tcW w:w="746" w:type="dxa"/>
            <w:tcBorders>
              <w:top w:val="single" w:sz="2" w:space="0" w:color="000000"/>
              <w:left w:val="single" w:sz="2" w:space="0" w:color="000000"/>
              <w:bottom w:val="nil"/>
              <w:right w:val="single" w:sz="2" w:space="0" w:color="000000"/>
            </w:tcBorders>
            <w:vAlign w:val="center"/>
          </w:tcPr>
          <w:p w14:paraId="0E44D687" w14:textId="77777777" w:rsidR="009E0376" w:rsidRDefault="009E0376" w:rsidP="00BA4FD5">
            <w:pPr>
              <w:pStyle w:val="MDPI42tablebody"/>
            </w:pPr>
            <w:r>
              <w:rPr>
                <w:sz w:val="12"/>
              </w:rPr>
              <w:t>0.95</w:t>
            </w:r>
          </w:p>
        </w:tc>
        <w:tc>
          <w:tcPr>
            <w:tcW w:w="745" w:type="dxa"/>
            <w:tcBorders>
              <w:top w:val="single" w:sz="2" w:space="0" w:color="000000"/>
              <w:left w:val="single" w:sz="2" w:space="0" w:color="000000"/>
              <w:bottom w:val="nil"/>
              <w:right w:val="single" w:sz="2" w:space="0" w:color="000000"/>
            </w:tcBorders>
            <w:vAlign w:val="center"/>
          </w:tcPr>
          <w:p w14:paraId="01E6BD62" w14:textId="77777777" w:rsidR="009E0376" w:rsidRDefault="009E0376" w:rsidP="00BA4FD5">
            <w:pPr>
              <w:pStyle w:val="MDPI42tablebody"/>
            </w:pPr>
            <w:r>
              <w:rPr>
                <w:sz w:val="12"/>
              </w:rPr>
              <w:t>3.3</w:t>
            </w:r>
          </w:p>
        </w:tc>
        <w:tc>
          <w:tcPr>
            <w:tcW w:w="745" w:type="dxa"/>
            <w:tcBorders>
              <w:top w:val="single" w:sz="2" w:space="0" w:color="000000"/>
              <w:left w:val="single" w:sz="2" w:space="0" w:color="000000"/>
              <w:bottom w:val="nil"/>
              <w:right w:val="single" w:sz="2" w:space="0" w:color="000000"/>
            </w:tcBorders>
            <w:vAlign w:val="center"/>
          </w:tcPr>
          <w:p w14:paraId="0BFBFEE5" w14:textId="77777777" w:rsidR="009E0376" w:rsidRDefault="009E0376" w:rsidP="00BA4FD5">
            <w:pPr>
              <w:pStyle w:val="MDPI42tablebody"/>
            </w:pPr>
            <w:r>
              <w:rPr>
                <w:sz w:val="12"/>
              </w:rPr>
              <w:t>0.68</w:t>
            </w:r>
          </w:p>
        </w:tc>
        <w:tc>
          <w:tcPr>
            <w:tcW w:w="745" w:type="dxa"/>
            <w:tcBorders>
              <w:top w:val="single" w:sz="2" w:space="0" w:color="000000"/>
              <w:left w:val="single" w:sz="2" w:space="0" w:color="000000"/>
              <w:bottom w:val="nil"/>
              <w:right w:val="single" w:sz="2" w:space="0" w:color="000000"/>
            </w:tcBorders>
            <w:vAlign w:val="center"/>
          </w:tcPr>
          <w:p w14:paraId="5D6E43B3" w14:textId="77777777" w:rsidR="009E0376" w:rsidRDefault="009E0376" w:rsidP="00BA4FD5">
            <w:pPr>
              <w:pStyle w:val="MDPI42tablebody"/>
            </w:pPr>
            <w:r>
              <w:rPr>
                <w:sz w:val="12"/>
              </w:rPr>
              <w:t>0.01</w:t>
            </w:r>
          </w:p>
        </w:tc>
        <w:tc>
          <w:tcPr>
            <w:tcW w:w="745" w:type="dxa"/>
            <w:tcBorders>
              <w:top w:val="single" w:sz="2" w:space="0" w:color="000000"/>
              <w:left w:val="single" w:sz="2" w:space="0" w:color="000000"/>
              <w:bottom w:val="nil"/>
              <w:right w:val="single" w:sz="2" w:space="0" w:color="000000"/>
            </w:tcBorders>
            <w:vAlign w:val="center"/>
          </w:tcPr>
          <w:p w14:paraId="6A2816D0" w14:textId="77777777" w:rsidR="009E0376" w:rsidRDefault="009E0376" w:rsidP="00BA4FD5">
            <w:pPr>
              <w:pStyle w:val="MDPI42tablebody"/>
            </w:pPr>
            <w:r>
              <w:rPr>
                <w:sz w:val="12"/>
              </w:rPr>
              <w:t>2.34</w:t>
            </w:r>
          </w:p>
        </w:tc>
        <w:tc>
          <w:tcPr>
            <w:tcW w:w="745" w:type="dxa"/>
            <w:tcBorders>
              <w:top w:val="single" w:sz="2" w:space="0" w:color="000000"/>
              <w:left w:val="single" w:sz="2" w:space="0" w:color="000000"/>
              <w:bottom w:val="nil"/>
              <w:right w:val="single" w:sz="2" w:space="0" w:color="000000"/>
            </w:tcBorders>
            <w:vAlign w:val="center"/>
          </w:tcPr>
          <w:p w14:paraId="1F001097" w14:textId="77777777" w:rsidR="009E0376" w:rsidRDefault="009E0376" w:rsidP="00BA4FD5">
            <w:pPr>
              <w:pStyle w:val="MDPI42tablebody"/>
            </w:pPr>
            <w:r>
              <w:rPr>
                <w:sz w:val="12"/>
              </w:rPr>
              <w:t>1.8</w:t>
            </w:r>
          </w:p>
        </w:tc>
        <w:tc>
          <w:tcPr>
            <w:tcW w:w="745" w:type="dxa"/>
            <w:tcBorders>
              <w:top w:val="single" w:sz="2" w:space="0" w:color="000000"/>
              <w:left w:val="single" w:sz="2" w:space="0" w:color="000000"/>
              <w:bottom w:val="nil"/>
              <w:right w:val="single" w:sz="2" w:space="0" w:color="000000"/>
            </w:tcBorders>
            <w:vAlign w:val="center"/>
          </w:tcPr>
          <w:p w14:paraId="60894154" w14:textId="77777777" w:rsidR="009E0376" w:rsidRDefault="009E0376" w:rsidP="00BA4FD5">
            <w:pPr>
              <w:pStyle w:val="MDPI42tablebody"/>
            </w:pPr>
            <w:r>
              <w:rPr>
                <w:sz w:val="12"/>
              </w:rPr>
              <w:t>81.8</w:t>
            </w:r>
          </w:p>
        </w:tc>
        <w:tc>
          <w:tcPr>
            <w:tcW w:w="745" w:type="dxa"/>
            <w:tcBorders>
              <w:top w:val="single" w:sz="2" w:space="0" w:color="000000"/>
              <w:left w:val="single" w:sz="2" w:space="0" w:color="000000"/>
              <w:bottom w:val="nil"/>
              <w:right w:val="single" w:sz="2" w:space="0" w:color="000000"/>
            </w:tcBorders>
            <w:vAlign w:val="center"/>
          </w:tcPr>
          <w:p w14:paraId="0C9C1081" w14:textId="77777777" w:rsidR="009E0376" w:rsidRDefault="009E0376" w:rsidP="00BA4FD5">
            <w:pPr>
              <w:pStyle w:val="MDPI42tablebody"/>
            </w:pPr>
            <w:r>
              <w:rPr>
                <w:sz w:val="12"/>
              </w:rPr>
              <w:t>7.31</w:t>
            </w:r>
          </w:p>
        </w:tc>
        <w:tc>
          <w:tcPr>
            <w:tcW w:w="745" w:type="dxa"/>
            <w:tcBorders>
              <w:top w:val="single" w:sz="2" w:space="0" w:color="000000"/>
              <w:left w:val="single" w:sz="2" w:space="0" w:color="000000"/>
              <w:bottom w:val="nil"/>
              <w:right w:val="single" w:sz="2" w:space="0" w:color="000000"/>
            </w:tcBorders>
            <w:vAlign w:val="center"/>
          </w:tcPr>
          <w:p w14:paraId="5A31E84C" w14:textId="77777777" w:rsidR="009E0376" w:rsidRDefault="009E0376" w:rsidP="00BA4FD5">
            <w:pPr>
              <w:pStyle w:val="MDPI42tablebody"/>
            </w:pPr>
            <w:r>
              <w:rPr>
                <w:sz w:val="12"/>
              </w:rPr>
              <w:t>8.8</w:t>
            </w:r>
          </w:p>
        </w:tc>
        <w:tc>
          <w:tcPr>
            <w:tcW w:w="934" w:type="dxa"/>
            <w:tcBorders>
              <w:top w:val="single" w:sz="2" w:space="0" w:color="000000"/>
              <w:left w:val="single" w:sz="2" w:space="0" w:color="000000"/>
              <w:bottom w:val="nil"/>
              <w:right w:val="single" w:sz="2" w:space="0" w:color="000000"/>
            </w:tcBorders>
            <w:vAlign w:val="center"/>
          </w:tcPr>
          <w:p w14:paraId="47A997BB" w14:textId="77777777" w:rsidR="009E0376" w:rsidRDefault="009E0376" w:rsidP="00BA4FD5">
            <w:pPr>
              <w:pStyle w:val="MDPI42tablebody"/>
            </w:pPr>
            <w:r>
              <w:rPr>
                <w:sz w:val="12"/>
              </w:rPr>
              <w:t>14.83</w:t>
            </w:r>
          </w:p>
        </w:tc>
        <w:tc>
          <w:tcPr>
            <w:tcW w:w="851" w:type="dxa"/>
            <w:tcBorders>
              <w:top w:val="single" w:sz="2" w:space="0" w:color="000000"/>
              <w:left w:val="single" w:sz="2" w:space="0" w:color="000000"/>
              <w:bottom w:val="nil"/>
              <w:right w:val="single" w:sz="2" w:space="0" w:color="000000"/>
            </w:tcBorders>
            <w:vAlign w:val="center"/>
          </w:tcPr>
          <w:p w14:paraId="502EBEE5" w14:textId="77777777" w:rsidR="009E0376" w:rsidRDefault="009E0376" w:rsidP="00BA4FD5">
            <w:pPr>
              <w:pStyle w:val="MDPI42tablebody"/>
            </w:pPr>
            <w:r>
              <w:rPr>
                <w:sz w:val="12"/>
              </w:rPr>
              <w:t>2.43</w:t>
            </w:r>
          </w:p>
        </w:tc>
        <w:tc>
          <w:tcPr>
            <w:tcW w:w="584" w:type="dxa"/>
            <w:tcBorders>
              <w:top w:val="single" w:sz="2" w:space="0" w:color="000000"/>
              <w:left w:val="single" w:sz="2" w:space="0" w:color="000000"/>
              <w:bottom w:val="nil"/>
              <w:right w:val="single" w:sz="2" w:space="0" w:color="000000"/>
            </w:tcBorders>
            <w:vAlign w:val="center"/>
          </w:tcPr>
          <w:p w14:paraId="2C5E287D" w14:textId="77777777" w:rsidR="009E0376" w:rsidRDefault="009E0376" w:rsidP="00BA4FD5">
            <w:pPr>
              <w:pStyle w:val="MDPI42tablebody"/>
            </w:pPr>
            <w:r>
              <w:rPr>
                <w:sz w:val="12"/>
              </w:rPr>
              <w:t>3.12</w:t>
            </w:r>
          </w:p>
        </w:tc>
        <w:tc>
          <w:tcPr>
            <w:tcW w:w="745" w:type="dxa"/>
            <w:tcBorders>
              <w:top w:val="single" w:sz="2" w:space="0" w:color="000000"/>
              <w:left w:val="single" w:sz="2" w:space="0" w:color="000000"/>
              <w:bottom w:val="nil"/>
              <w:right w:val="single" w:sz="2" w:space="0" w:color="000000"/>
            </w:tcBorders>
            <w:vAlign w:val="center"/>
          </w:tcPr>
          <w:p w14:paraId="33442053" w14:textId="77777777" w:rsidR="009E0376" w:rsidRDefault="009E0376" w:rsidP="00BA4FD5">
            <w:pPr>
              <w:pStyle w:val="MDPI42tablebody"/>
            </w:pPr>
            <w:r>
              <w:rPr>
                <w:sz w:val="12"/>
              </w:rPr>
              <w:t>3.72</w:t>
            </w:r>
          </w:p>
        </w:tc>
        <w:tc>
          <w:tcPr>
            <w:tcW w:w="745" w:type="dxa"/>
            <w:tcBorders>
              <w:top w:val="single" w:sz="2" w:space="0" w:color="000000"/>
              <w:left w:val="single" w:sz="2" w:space="0" w:color="000000"/>
              <w:bottom w:val="nil"/>
              <w:right w:val="single" w:sz="2" w:space="0" w:color="000000"/>
            </w:tcBorders>
            <w:vAlign w:val="center"/>
          </w:tcPr>
          <w:p w14:paraId="5798CC9E" w14:textId="77777777" w:rsidR="009E0376" w:rsidRDefault="009E0376" w:rsidP="00BA4FD5">
            <w:pPr>
              <w:pStyle w:val="MDPI42tablebody"/>
            </w:pPr>
            <w:r>
              <w:rPr>
                <w:sz w:val="12"/>
              </w:rPr>
              <w:t>7260.49</w:t>
            </w:r>
          </w:p>
        </w:tc>
        <w:tc>
          <w:tcPr>
            <w:tcW w:w="745" w:type="dxa"/>
            <w:tcBorders>
              <w:top w:val="single" w:sz="2" w:space="0" w:color="000000"/>
              <w:left w:val="single" w:sz="2" w:space="0" w:color="000000"/>
              <w:bottom w:val="nil"/>
              <w:right w:val="single" w:sz="2" w:space="0" w:color="000000"/>
            </w:tcBorders>
            <w:vAlign w:val="center"/>
          </w:tcPr>
          <w:p w14:paraId="1BEEB9A5" w14:textId="77777777" w:rsidR="009E0376" w:rsidRDefault="009E0376" w:rsidP="00BA4FD5">
            <w:pPr>
              <w:pStyle w:val="MDPI42tablebody"/>
            </w:pPr>
            <w:r>
              <w:rPr>
                <w:sz w:val="12"/>
              </w:rPr>
              <w:t>3.61</w:t>
            </w:r>
          </w:p>
        </w:tc>
        <w:tc>
          <w:tcPr>
            <w:tcW w:w="903" w:type="dxa"/>
            <w:tcBorders>
              <w:top w:val="single" w:sz="2" w:space="0" w:color="000000"/>
              <w:left w:val="single" w:sz="2" w:space="0" w:color="000000"/>
              <w:bottom w:val="nil"/>
              <w:right w:val="single" w:sz="2" w:space="0" w:color="000000"/>
            </w:tcBorders>
            <w:vAlign w:val="center"/>
          </w:tcPr>
          <w:p w14:paraId="3054A62A" w14:textId="77777777" w:rsidR="009E0376" w:rsidRDefault="009E0376" w:rsidP="00BA4FD5">
            <w:pPr>
              <w:pStyle w:val="MDPI42tablebody"/>
            </w:pPr>
            <w:r>
              <w:rPr>
                <w:sz w:val="12"/>
              </w:rPr>
              <w:t>4.12</w:t>
            </w:r>
          </w:p>
        </w:tc>
        <w:tc>
          <w:tcPr>
            <w:tcW w:w="964" w:type="dxa"/>
            <w:tcBorders>
              <w:top w:val="single" w:sz="2" w:space="0" w:color="000000"/>
              <w:left w:val="single" w:sz="2" w:space="0" w:color="000000"/>
              <w:bottom w:val="nil"/>
              <w:right w:val="nil"/>
            </w:tcBorders>
            <w:vAlign w:val="center"/>
          </w:tcPr>
          <w:p w14:paraId="3A776E14" w14:textId="77777777" w:rsidR="009E0376" w:rsidRDefault="009E0376" w:rsidP="00BA4FD5">
            <w:pPr>
              <w:pStyle w:val="MDPI42tablebody"/>
            </w:pPr>
            <w:r>
              <w:rPr>
                <w:sz w:val="12"/>
              </w:rPr>
              <w:t>9945.48</w:t>
            </w:r>
          </w:p>
        </w:tc>
      </w:tr>
      <w:tr w:rsidR="00305E0A" w14:paraId="4F823F00"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6DD0A9D3"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9100580" w14:textId="77777777" w:rsidR="009E0376" w:rsidRDefault="009E0376" w:rsidP="00BA4FD5">
            <w:pPr>
              <w:pStyle w:val="MDPI42tablebody"/>
            </w:pPr>
            <w:proofErr w:type="spellStart"/>
            <w:r>
              <w:t>sd</w:t>
            </w:r>
            <w:proofErr w:type="spellEnd"/>
          </w:p>
        </w:tc>
        <w:tc>
          <w:tcPr>
            <w:tcW w:w="746" w:type="dxa"/>
            <w:tcBorders>
              <w:top w:val="nil"/>
              <w:left w:val="single" w:sz="2" w:space="0" w:color="000000"/>
              <w:bottom w:val="nil"/>
              <w:right w:val="single" w:sz="2" w:space="0" w:color="000000"/>
            </w:tcBorders>
            <w:vAlign w:val="center"/>
          </w:tcPr>
          <w:p w14:paraId="76AFF775" w14:textId="77777777" w:rsidR="009E0376" w:rsidRDefault="009E0376" w:rsidP="00BA4FD5">
            <w:pPr>
              <w:pStyle w:val="MDPI42tablebody"/>
            </w:pPr>
            <w:r>
              <w:rPr>
                <w:sz w:val="12"/>
              </w:rPr>
              <w:t>0.38</w:t>
            </w:r>
          </w:p>
        </w:tc>
        <w:tc>
          <w:tcPr>
            <w:tcW w:w="745" w:type="dxa"/>
            <w:tcBorders>
              <w:top w:val="nil"/>
              <w:left w:val="single" w:sz="2" w:space="0" w:color="000000"/>
              <w:bottom w:val="nil"/>
              <w:right w:val="single" w:sz="2" w:space="0" w:color="000000"/>
            </w:tcBorders>
            <w:vAlign w:val="center"/>
          </w:tcPr>
          <w:p w14:paraId="57B53C5D" w14:textId="77777777" w:rsidR="009E0376" w:rsidRDefault="009E0376" w:rsidP="00BA4FD5">
            <w:pPr>
              <w:pStyle w:val="MDPI42tablebody"/>
            </w:pPr>
            <w:r>
              <w:rPr>
                <w:sz w:val="12"/>
              </w:rPr>
              <w:t>0.43</w:t>
            </w:r>
          </w:p>
        </w:tc>
        <w:tc>
          <w:tcPr>
            <w:tcW w:w="745" w:type="dxa"/>
            <w:tcBorders>
              <w:top w:val="nil"/>
              <w:left w:val="single" w:sz="2" w:space="0" w:color="000000"/>
              <w:bottom w:val="nil"/>
              <w:right w:val="single" w:sz="2" w:space="0" w:color="000000"/>
            </w:tcBorders>
            <w:vAlign w:val="center"/>
          </w:tcPr>
          <w:p w14:paraId="5ED9952C" w14:textId="77777777" w:rsidR="009E0376" w:rsidRDefault="009E0376" w:rsidP="00BA4FD5">
            <w:pPr>
              <w:pStyle w:val="MDPI42tablebody"/>
            </w:pPr>
            <w:r>
              <w:rPr>
                <w:sz w:val="12"/>
              </w:rPr>
              <w:t>0.13</w:t>
            </w:r>
          </w:p>
        </w:tc>
        <w:tc>
          <w:tcPr>
            <w:tcW w:w="745" w:type="dxa"/>
            <w:tcBorders>
              <w:top w:val="nil"/>
              <w:left w:val="single" w:sz="2" w:space="0" w:color="000000"/>
              <w:bottom w:val="nil"/>
              <w:right w:val="single" w:sz="2" w:space="0" w:color="000000"/>
            </w:tcBorders>
            <w:vAlign w:val="center"/>
          </w:tcPr>
          <w:p w14:paraId="5C3CAD92" w14:textId="77777777" w:rsidR="009E0376" w:rsidRDefault="009E0376" w:rsidP="00BA4FD5">
            <w:pPr>
              <w:pStyle w:val="MDPI42tablebody"/>
            </w:pPr>
            <w:r>
              <w:rPr>
                <w:sz w:val="12"/>
              </w:rPr>
              <w:t>0.01</w:t>
            </w:r>
          </w:p>
        </w:tc>
        <w:tc>
          <w:tcPr>
            <w:tcW w:w="745" w:type="dxa"/>
            <w:tcBorders>
              <w:top w:val="nil"/>
              <w:left w:val="single" w:sz="3" w:space="0" w:color="000000"/>
              <w:bottom w:val="nil"/>
              <w:right w:val="single" w:sz="3" w:space="0" w:color="000000"/>
            </w:tcBorders>
            <w:vAlign w:val="center"/>
          </w:tcPr>
          <w:p w14:paraId="1EDBAC28" w14:textId="77777777" w:rsidR="009E0376" w:rsidRDefault="009E0376" w:rsidP="00BA4FD5">
            <w:pPr>
              <w:pStyle w:val="MDPI42tablebody"/>
            </w:pPr>
            <w:r>
              <w:rPr>
                <w:sz w:val="12"/>
              </w:rPr>
              <w:t>0.41</w:t>
            </w:r>
          </w:p>
        </w:tc>
        <w:tc>
          <w:tcPr>
            <w:tcW w:w="745" w:type="dxa"/>
            <w:tcBorders>
              <w:top w:val="nil"/>
              <w:left w:val="single" w:sz="2" w:space="0" w:color="000000"/>
              <w:bottom w:val="nil"/>
              <w:right w:val="single" w:sz="2" w:space="0" w:color="000000"/>
            </w:tcBorders>
            <w:vAlign w:val="center"/>
          </w:tcPr>
          <w:p w14:paraId="6C684682" w14:textId="77777777" w:rsidR="009E0376" w:rsidRDefault="009E0376" w:rsidP="00BA4FD5">
            <w:pPr>
              <w:pStyle w:val="MDPI42tablebody"/>
            </w:pPr>
            <w:r>
              <w:rPr>
                <w:sz w:val="12"/>
              </w:rPr>
              <w:t>1.04</w:t>
            </w:r>
          </w:p>
        </w:tc>
        <w:tc>
          <w:tcPr>
            <w:tcW w:w="745" w:type="dxa"/>
            <w:tcBorders>
              <w:top w:val="nil"/>
              <w:left w:val="single" w:sz="3" w:space="0" w:color="000000"/>
              <w:bottom w:val="nil"/>
              <w:right w:val="single" w:sz="3" w:space="0" w:color="000000"/>
            </w:tcBorders>
            <w:vAlign w:val="center"/>
          </w:tcPr>
          <w:p w14:paraId="7765CA1B" w14:textId="77777777" w:rsidR="009E0376" w:rsidRDefault="009E0376" w:rsidP="00BA4FD5">
            <w:pPr>
              <w:pStyle w:val="MDPI42tablebody"/>
            </w:pPr>
            <w:r>
              <w:rPr>
                <w:sz w:val="12"/>
              </w:rPr>
              <w:t>8.82</w:t>
            </w:r>
          </w:p>
        </w:tc>
        <w:tc>
          <w:tcPr>
            <w:tcW w:w="745" w:type="dxa"/>
            <w:tcBorders>
              <w:top w:val="nil"/>
              <w:left w:val="single" w:sz="2" w:space="0" w:color="000000"/>
              <w:bottom w:val="nil"/>
              <w:right w:val="single" w:sz="2" w:space="0" w:color="000000"/>
            </w:tcBorders>
            <w:vAlign w:val="center"/>
          </w:tcPr>
          <w:p w14:paraId="170768C5" w14:textId="77777777" w:rsidR="009E0376" w:rsidRDefault="009E0376" w:rsidP="00BA4FD5">
            <w:pPr>
              <w:pStyle w:val="MDPI42tablebody"/>
            </w:pPr>
            <w:r>
              <w:rPr>
                <w:sz w:val="12"/>
              </w:rPr>
              <w:t>0.45</w:t>
            </w:r>
          </w:p>
        </w:tc>
        <w:tc>
          <w:tcPr>
            <w:tcW w:w="745" w:type="dxa"/>
            <w:tcBorders>
              <w:top w:val="nil"/>
              <w:left w:val="single" w:sz="3" w:space="0" w:color="000000"/>
              <w:bottom w:val="nil"/>
              <w:right w:val="single" w:sz="3" w:space="0" w:color="000000"/>
            </w:tcBorders>
            <w:vAlign w:val="center"/>
          </w:tcPr>
          <w:p w14:paraId="124B03E4" w14:textId="77777777" w:rsidR="009E0376" w:rsidRDefault="009E0376" w:rsidP="00BA4FD5">
            <w:pPr>
              <w:pStyle w:val="MDPI42tablebody"/>
            </w:pPr>
            <w:r>
              <w:rPr>
                <w:sz w:val="12"/>
              </w:rPr>
              <w:t>2.17</w:t>
            </w:r>
          </w:p>
        </w:tc>
        <w:tc>
          <w:tcPr>
            <w:tcW w:w="934" w:type="dxa"/>
            <w:tcBorders>
              <w:top w:val="nil"/>
              <w:left w:val="single" w:sz="2" w:space="0" w:color="000000"/>
              <w:bottom w:val="nil"/>
              <w:right w:val="single" w:sz="2" w:space="0" w:color="000000"/>
            </w:tcBorders>
            <w:vAlign w:val="center"/>
          </w:tcPr>
          <w:p w14:paraId="62E10FC0" w14:textId="77777777" w:rsidR="009E0376" w:rsidRDefault="009E0376" w:rsidP="00BA4FD5">
            <w:pPr>
              <w:pStyle w:val="MDPI42tablebody"/>
            </w:pPr>
            <w:r>
              <w:rPr>
                <w:sz w:val="12"/>
              </w:rPr>
              <w:t>6</w:t>
            </w:r>
          </w:p>
        </w:tc>
        <w:tc>
          <w:tcPr>
            <w:tcW w:w="851" w:type="dxa"/>
            <w:tcBorders>
              <w:top w:val="nil"/>
              <w:left w:val="single" w:sz="3" w:space="0" w:color="000000"/>
              <w:bottom w:val="nil"/>
              <w:right w:val="single" w:sz="3" w:space="0" w:color="000000"/>
            </w:tcBorders>
            <w:vAlign w:val="center"/>
          </w:tcPr>
          <w:p w14:paraId="6F26355A" w14:textId="77777777" w:rsidR="009E0376" w:rsidRDefault="009E0376" w:rsidP="00BA4FD5">
            <w:pPr>
              <w:pStyle w:val="MDPI42tablebody"/>
            </w:pPr>
            <w:r>
              <w:rPr>
                <w:sz w:val="12"/>
              </w:rPr>
              <w:t>3.58</w:t>
            </w:r>
          </w:p>
        </w:tc>
        <w:tc>
          <w:tcPr>
            <w:tcW w:w="584" w:type="dxa"/>
            <w:tcBorders>
              <w:top w:val="nil"/>
              <w:left w:val="single" w:sz="2" w:space="0" w:color="000000"/>
              <w:bottom w:val="nil"/>
              <w:right w:val="single" w:sz="2" w:space="0" w:color="000000"/>
            </w:tcBorders>
            <w:vAlign w:val="center"/>
          </w:tcPr>
          <w:p w14:paraId="27D9C086" w14:textId="77777777" w:rsidR="009E0376" w:rsidRDefault="009E0376" w:rsidP="00BA4FD5">
            <w:pPr>
              <w:pStyle w:val="MDPI42tablebody"/>
            </w:pPr>
            <w:r>
              <w:rPr>
                <w:sz w:val="12"/>
              </w:rPr>
              <w:t>0.93</w:t>
            </w:r>
          </w:p>
        </w:tc>
        <w:tc>
          <w:tcPr>
            <w:tcW w:w="745" w:type="dxa"/>
            <w:tcBorders>
              <w:top w:val="nil"/>
              <w:left w:val="single" w:sz="3" w:space="0" w:color="000000"/>
              <w:bottom w:val="nil"/>
              <w:right w:val="single" w:sz="3" w:space="0" w:color="000000"/>
            </w:tcBorders>
            <w:vAlign w:val="center"/>
          </w:tcPr>
          <w:p w14:paraId="67BB8DD9" w14:textId="77777777" w:rsidR="009E0376" w:rsidRDefault="009E0376" w:rsidP="00BA4FD5">
            <w:pPr>
              <w:pStyle w:val="MDPI42tablebody"/>
            </w:pPr>
            <w:r>
              <w:rPr>
                <w:sz w:val="12"/>
              </w:rPr>
              <w:t>2.16</w:t>
            </w:r>
          </w:p>
        </w:tc>
        <w:tc>
          <w:tcPr>
            <w:tcW w:w="745" w:type="dxa"/>
            <w:tcBorders>
              <w:top w:val="nil"/>
              <w:left w:val="single" w:sz="2" w:space="0" w:color="000000"/>
              <w:bottom w:val="nil"/>
              <w:right w:val="single" w:sz="2" w:space="0" w:color="000000"/>
            </w:tcBorders>
            <w:vAlign w:val="center"/>
          </w:tcPr>
          <w:p w14:paraId="213DAE60" w14:textId="77777777" w:rsidR="009E0376" w:rsidRDefault="009E0376" w:rsidP="00BA4FD5">
            <w:pPr>
              <w:pStyle w:val="MDPI42tablebody"/>
            </w:pPr>
            <w:r>
              <w:rPr>
                <w:sz w:val="12"/>
              </w:rPr>
              <w:t>620.75</w:t>
            </w:r>
          </w:p>
        </w:tc>
        <w:tc>
          <w:tcPr>
            <w:tcW w:w="745" w:type="dxa"/>
            <w:tcBorders>
              <w:top w:val="nil"/>
              <w:left w:val="single" w:sz="3" w:space="0" w:color="000000"/>
              <w:bottom w:val="nil"/>
              <w:right w:val="single" w:sz="3" w:space="0" w:color="000000"/>
            </w:tcBorders>
            <w:vAlign w:val="center"/>
          </w:tcPr>
          <w:p w14:paraId="56576BF8" w14:textId="77777777" w:rsidR="009E0376" w:rsidRDefault="009E0376" w:rsidP="00BA4FD5">
            <w:pPr>
              <w:pStyle w:val="MDPI42tablebody"/>
            </w:pPr>
            <w:r>
              <w:rPr>
                <w:sz w:val="12"/>
              </w:rPr>
              <w:t>11.33</w:t>
            </w:r>
          </w:p>
        </w:tc>
        <w:tc>
          <w:tcPr>
            <w:tcW w:w="903" w:type="dxa"/>
            <w:tcBorders>
              <w:top w:val="nil"/>
              <w:left w:val="single" w:sz="2" w:space="0" w:color="000000"/>
              <w:bottom w:val="nil"/>
              <w:right w:val="single" w:sz="2" w:space="0" w:color="000000"/>
            </w:tcBorders>
            <w:vAlign w:val="center"/>
          </w:tcPr>
          <w:p w14:paraId="72D5F3CA" w14:textId="77777777" w:rsidR="009E0376" w:rsidRDefault="009E0376" w:rsidP="00BA4FD5">
            <w:pPr>
              <w:pStyle w:val="MDPI42tablebody"/>
            </w:pPr>
            <w:r>
              <w:rPr>
                <w:sz w:val="12"/>
              </w:rPr>
              <w:t>7.7</w:t>
            </w:r>
          </w:p>
        </w:tc>
        <w:tc>
          <w:tcPr>
            <w:tcW w:w="964" w:type="dxa"/>
            <w:tcBorders>
              <w:top w:val="nil"/>
              <w:left w:val="single" w:sz="2" w:space="0" w:color="000000"/>
              <w:bottom w:val="nil"/>
              <w:right w:val="nil"/>
            </w:tcBorders>
            <w:vAlign w:val="center"/>
          </w:tcPr>
          <w:p w14:paraId="14F67F67" w14:textId="77777777" w:rsidR="009E0376" w:rsidRDefault="009E0376" w:rsidP="00BA4FD5">
            <w:pPr>
              <w:pStyle w:val="MDPI42tablebody"/>
            </w:pPr>
            <w:r>
              <w:rPr>
                <w:sz w:val="12"/>
              </w:rPr>
              <w:t>3298.51</w:t>
            </w:r>
          </w:p>
        </w:tc>
      </w:tr>
      <w:tr w:rsidR="00305E0A" w14:paraId="3CE7761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2B7BFC3"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E4470BB" w14:textId="77777777" w:rsidR="009E0376" w:rsidRDefault="009E0376" w:rsidP="00BA4FD5">
            <w:pPr>
              <w:pStyle w:val="MDPI42tablebody"/>
            </w:pPr>
            <w:r>
              <w:t>median</w:t>
            </w:r>
          </w:p>
        </w:tc>
        <w:tc>
          <w:tcPr>
            <w:tcW w:w="746" w:type="dxa"/>
            <w:tcBorders>
              <w:top w:val="nil"/>
              <w:left w:val="single" w:sz="2" w:space="0" w:color="000000"/>
              <w:bottom w:val="nil"/>
              <w:right w:val="single" w:sz="2" w:space="0" w:color="000000"/>
            </w:tcBorders>
            <w:vAlign w:val="center"/>
          </w:tcPr>
          <w:p w14:paraId="52A5AE6B" w14:textId="77777777" w:rsidR="009E0376" w:rsidRDefault="009E0376" w:rsidP="00BA4FD5">
            <w:pPr>
              <w:pStyle w:val="MDPI42tablebody"/>
            </w:pPr>
            <w:r>
              <w:rPr>
                <w:sz w:val="12"/>
              </w:rPr>
              <w:t>0.9</w:t>
            </w:r>
          </w:p>
        </w:tc>
        <w:tc>
          <w:tcPr>
            <w:tcW w:w="745" w:type="dxa"/>
            <w:tcBorders>
              <w:top w:val="nil"/>
              <w:left w:val="single" w:sz="2" w:space="0" w:color="000000"/>
              <w:bottom w:val="nil"/>
              <w:right w:val="single" w:sz="2" w:space="0" w:color="000000"/>
            </w:tcBorders>
            <w:vAlign w:val="center"/>
          </w:tcPr>
          <w:p w14:paraId="39211BB5" w14:textId="77777777" w:rsidR="009E0376" w:rsidRDefault="009E0376" w:rsidP="00BA4FD5">
            <w:pPr>
              <w:pStyle w:val="MDPI42tablebody"/>
            </w:pPr>
            <w:r>
              <w:rPr>
                <w:sz w:val="12"/>
              </w:rPr>
              <w:t>3.3</w:t>
            </w:r>
          </w:p>
        </w:tc>
        <w:tc>
          <w:tcPr>
            <w:tcW w:w="745" w:type="dxa"/>
            <w:tcBorders>
              <w:top w:val="nil"/>
              <w:left w:val="single" w:sz="2" w:space="0" w:color="000000"/>
              <w:bottom w:val="nil"/>
              <w:right w:val="single" w:sz="2" w:space="0" w:color="000000"/>
            </w:tcBorders>
            <w:vAlign w:val="center"/>
          </w:tcPr>
          <w:p w14:paraId="4630CA9E" w14:textId="77777777" w:rsidR="009E0376" w:rsidRDefault="009E0376" w:rsidP="00BA4FD5">
            <w:pPr>
              <w:pStyle w:val="MDPI42tablebody"/>
            </w:pPr>
            <w:r>
              <w:rPr>
                <w:sz w:val="12"/>
              </w:rPr>
              <w:t>0.66</w:t>
            </w:r>
          </w:p>
        </w:tc>
        <w:tc>
          <w:tcPr>
            <w:tcW w:w="745" w:type="dxa"/>
            <w:tcBorders>
              <w:top w:val="nil"/>
              <w:left w:val="single" w:sz="2" w:space="0" w:color="000000"/>
              <w:bottom w:val="nil"/>
              <w:right w:val="single" w:sz="2" w:space="0" w:color="000000"/>
            </w:tcBorders>
            <w:vAlign w:val="center"/>
          </w:tcPr>
          <w:p w14:paraId="58D9DD66" w14:textId="77777777" w:rsidR="009E0376" w:rsidRDefault="009E0376" w:rsidP="00BA4FD5">
            <w:pPr>
              <w:pStyle w:val="MDPI42tablebody"/>
            </w:pPr>
            <w:r>
              <w:rPr>
                <w:sz w:val="12"/>
              </w:rPr>
              <w:t>0.01</w:t>
            </w:r>
          </w:p>
        </w:tc>
        <w:tc>
          <w:tcPr>
            <w:tcW w:w="745" w:type="dxa"/>
            <w:tcBorders>
              <w:top w:val="nil"/>
              <w:left w:val="single" w:sz="2" w:space="0" w:color="000000"/>
              <w:bottom w:val="nil"/>
              <w:right w:val="single" w:sz="2" w:space="0" w:color="000000"/>
            </w:tcBorders>
            <w:vAlign w:val="center"/>
          </w:tcPr>
          <w:p w14:paraId="390F6F44" w14:textId="77777777" w:rsidR="009E0376" w:rsidRDefault="009E0376" w:rsidP="00BA4FD5">
            <w:pPr>
              <w:pStyle w:val="MDPI42tablebody"/>
            </w:pPr>
            <w:r>
              <w:rPr>
                <w:sz w:val="12"/>
              </w:rPr>
              <w:t>2.3</w:t>
            </w:r>
          </w:p>
        </w:tc>
        <w:tc>
          <w:tcPr>
            <w:tcW w:w="745" w:type="dxa"/>
            <w:tcBorders>
              <w:top w:val="nil"/>
              <w:left w:val="single" w:sz="2" w:space="0" w:color="000000"/>
              <w:bottom w:val="nil"/>
              <w:right w:val="single" w:sz="2" w:space="0" w:color="000000"/>
            </w:tcBorders>
            <w:vAlign w:val="center"/>
          </w:tcPr>
          <w:p w14:paraId="202C5C0C" w14:textId="77777777" w:rsidR="009E0376" w:rsidRDefault="009E0376" w:rsidP="00BA4FD5">
            <w:pPr>
              <w:pStyle w:val="MDPI42tablebody"/>
            </w:pPr>
            <w:r>
              <w:rPr>
                <w:sz w:val="12"/>
              </w:rPr>
              <w:t>1.5</w:t>
            </w:r>
          </w:p>
        </w:tc>
        <w:tc>
          <w:tcPr>
            <w:tcW w:w="745" w:type="dxa"/>
            <w:tcBorders>
              <w:top w:val="nil"/>
              <w:left w:val="single" w:sz="2" w:space="0" w:color="000000"/>
              <w:bottom w:val="nil"/>
              <w:right w:val="single" w:sz="2" w:space="0" w:color="000000"/>
            </w:tcBorders>
            <w:vAlign w:val="center"/>
          </w:tcPr>
          <w:p w14:paraId="60D3F1C1" w14:textId="77777777" w:rsidR="009E0376" w:rsidRDefault="009E0376" w:rsidP="00BA4FD5">
            <w:pPr>
              <w:pStyle w:val="MDPI42tablebody"/>
            </w:pPr>
            <w:r>
              <w:rPr>
                <w:sz w:val="12"/>
              </w:rPr>
              <w:t>80</w:t>
            </w:r>
          </w:p>
        </w:tc>
        <w:tc>
          <w:tcPr>
            <w:tcW w:w="745" w:type="dxa"/>
            <w:tcBorders>
              <w:top w:val="nil"/>
              <w:left w:val="single" w:sz="2" w:space="0" w:color="000000"/>
              <w:bottom w:val="nil"/>
              <w:right w:val="single" w:sz="2" w:space="0" w:color="000000"/>
            </w:tcBorders>
            <w:vAlign w:val="center"/>
          </w:tcPr>
          <w:p w14:paraId="3DEE5833" w14:textId="77777777" w:rsidR="009E0376" w:rsidRDefault="009E0376" w:rsidP="00BA4FD5">
            <w:pPr>
              <w:pStyle w:val="MDPI42tablebody"/>
            </w:pPr>
            <w:r>
              <w:rPr>
                <w:sz w:val="12"/>
              </w:rPr>
              <w:t>7.3</w:t>
            </w:r>
          </w:p>
        </w:tc>
        <w:tc>
          <w:tcPr>
            <w:tcW w:w="745" w:type="dxa"/>
            <w:tcBorders>
              <w:top w:val="nil"/>
              <w:left w:val="single" w:sz="2" w:space="0" w:color="000000"/>
              <w:bottom w:val="nil"/>
              <w:right w:val="single" w:sz="2" w:space="0" w:color="000000"/>
            </w:tcBorders>
            <w:vAlign w:val="center"/>
          </w:tcPr>
          <w:p w14:paraId="7BBA6342" w14:textId="77777777" w:rsidR="009E0376" w:rsidRDefault="009E0376" w:rsidP="00BA4FD5">
            <w:pPr>
              <w:pStyle w:val="MDPI42tablebody"/>
            </w:pPr>
            <w:r>
              <w:rPr>
                <w:sz w:val="12"/>
              </w:rPr>
              <w:t>8.8</w:t>
            </w:r>
          </w:p>
        </w:tc>
        <w:tc>
          <w:tcPr>
            <w:tcW w:w="934" w:type="dxa"/>
            <w:tcBorders>
              <w:top w:val="nil"/>
              <w:left w:val="single" w:sz="2" w:space="0" w:color="000000"/>
              <w:bottom w:val="nil"/>
              <w:right w:val="single" w:sz="2" w:space="0" w:color="000000"/>
            </w:tcBorders>
            <w:vAlign w:val="center"/>
          </w:tcPr>
          <w:p w14:paraId="387EC6CD" w14:textId="77777777" w:rsidR="009E0376" w:rsidRDefault="009E0376" w:rsidP="00BA4FD5">
            <w:pPr>
              <w:pStyle w:val="MDPI42tablebody"/>
            </w:pPr>
            <w:r>
              <w:rPr>
                <w:sz w:val="12"/>
              </w:rPr>
              <w:t>15.2</w:t>
            </w:r>
          </w:p>
        </w:tc>
        <w:tc>
          <w:tcPr>
            <w:tcW w:w="851" w:type="dxa"/>
            <w:tcBorders>
              <w:top w:val="nil"/>
              <w:left w:val="single" w:sz="2" w:space="0" w:color="000000"/>
              <w:bottom w:val="nil"/>
              <w:right w:val="single" w:sz="2" w:space="0" w:color="000000"/>
            </w:tcBorders>
            <w:vAlign w:val="center"/>
          </w:tcPr>
          <w:p w14:paraId="729D68A2" w14:textId="77777777" w:rsidR="009E0376" w:rsidRDefault="009E0376" w:rsidP="00BA4FD5">
            <w:pPr>
              <w:pStyle w:val="MDPI42tablebody"/>
            </w:pPr>
            <w:r>
              <w:rPr>
                <w:sz w:val="12"/>
              </w:rPr>
              <w:t>1.6</w:t>
            </w:r>
          </w:p>
        </w:tc>
        <w:tc>
          <w:tcPr>
            <w:tcW w:w="584" w:type="dxa"/>
            <w:tcBorders>
              <w:top w:val="nil"/>
              <w:left w:val="single" w:sz="2" w:space="0" w:color="000000"/>
              <w:bottom w:val="nil"/>
              <w:right w:val="single" w:sz="2" w:space="0" w:color="000000"/>
            </w:tcBorders>
            <w:vAlign w:val="center"/>
          </w:tcPr>
          <w:p w14:paraId="1BC3F79B" w14:textId="77777777" w:rsidR="009E0376" w:rsidRDefault="009E0376" w:rsidP="00BA4FD5">
            <w:pPr>
              <w:pStyle w:val="MDPI42tablebody"/>
            </w:pPr>
            <w:r>
              <w:rPr>
                <w:sz w:val="12"/>
              </w:rPr>
              <w:t>3</w:t>
            </w:r>
          </w:p>
        </w:tc>
        <w:tc>
          <w:tcPr>
            <w:tcW w:w="745" w:type="dxa"/>
            <w:tcBorders>
              <w:top w:val="nil"/>
              <w:left w:val="single" w:sz="2" w:space="0" w:color="000000"/>
              <w:bottom w:val="nil"/>
              <w:right w:val="single" w:sz="2" w:space="0" w:color="000000"/>
            </w:tcBorders>
            <w:vAlign w:val="center"/>
          </w:tcPr>
          <w:p w14:paraId="47FEA663" w14:textId="77777777" w:rsidR="009E0376" w:rsidRDefault="009E0376" w:rsidP="00BA4FD5">
            <w:pPr>
              <w:pStyle w:val="MDPI42tablebody"/>
            </w:pPr>
            <w:r>
              <w:rPr>
                <w:sz w:val="12"/>
              </w:rPr>
              <w:t>3.4</w:t>
            </w:r>
          </w:p>
        </w:tc>
        <w:tc>
          <w:tcPr>
            <w:tcW w:w="745" w:type="dxa"/>
            <w:tcBorders>
              <w:top w:val="nil"/>
              <w:left w:val="single" w:sz="2" w:space="0" w:color="000000"/>
              <w:bottom w:val="nil"/>
              <w:right w:val="single" w:sz="2" w:space="0" w:color="000000"/>
            </w:tcBorders>
            <w:vAlign w:val="center"/>
          </w:tcPr>
          <w:p w14:paraId="0F41FCD5" w14:textId="77777777" w:rsidR="009E0376" w:rsidRDefault="009E0376" w:rsidP="00BA4FD5">
            <w:pPr>
              <w:pStyle w:val="MDPI42tablebody"/>
            </w:pPr>
            <w:r>
              <w:rPr>
                <w:sz w:val="12"/>
              </w:rPr>
              <w:t>7238</w:t>
            </w:r>
          </w:p>
        </w:tc>
        <w:tc>
          <w:tcPr>
            <w:tcW w:w="745" w:type="dxa"/>
            <w:tcBorders>
              <w:top w:val="nil"/>
              <w:left w:val="single" w:sz="2" w:space="0" w:color="000000"/>
              <w:bottom w:val="nil"/>
              <w:right w:val="single" w:sz="2" w:space="0" w:color="000000"/>
            </w:tcBorders>
            <w:vAlign w:val="center"/>
          </w:tcPr>
          <w:p w14:paraId="718D3B30" w14:textId="77777777" w:rsidR="009E0376" w:rsidRDefault="009E0376" w:rsidP="00BA4FD5">
            <w:pPr>
              <w:pStyle w:val="MDPI42tablebody"/>
            </w:pPr>
            <w:r>
              <w:rPr>
                <w:sz w:val="12"/>
              </w:rPr>
              <w:t>0.8</w:t>
            </w:r>
          </w:p>
        </w:tc>
        <w:tc>
          <w:tcPr>
            <w:tcW w:w="903" w:type="dxa"/>
            <w:tcBorders>
              <w:top w:val="nil"/>
              <w:left w:val="single" w:sz="2" w:space="0" w:color="000000"/>
              <w:bottom w:val="nil"/>
              <w:right w:val="single" w:sz="2" w:space="0" w:color="000000"/>
            </w:tcBorders>
            <w:vAlign w:val="center"/>
          </w:tcPr>
          <w:p w14:paraId="52248909" w14:textId="77777777" w:rsidR="009E0376" w:rsidRDefault="009E0376" w:rsidP="00BA4FD5">
            <w:pPr>
              <w:pStyle w:val="MDPI42tablebody"/>
            </w:pPr>
            <w:r>
              <w:rPr>
                <w:sz w:val="12"/>
              </w:rPr>
              <w:t>2.7</w:t>
            </w:r>
          </w:p>
        </w:tc>
        <w:tc>
          <w:tcPr>
            <w:tcW w:w="964" w:type="dxa"/>
            <w:tcBorders>
              <w:top w:val="nil"/>
              <w:left w:val="single" w:sz="2" w:space="0" w:color="000000"/>
              <w:bottom w:val="nil"/>
              <w:right w:val="nil"/>
            </w:tcBorders>
            <w:vAlign w:val="center"/>
          </w:tcPr>
          <w:p w14:paraId="5EAA0DFC" w14:textId="77777777" w:rsidR="009E0376" w:rsidRDefault="009E0376" w:rsidP="00BA4FD5">
            <w:pPr>
              <w:pStyle w:val="MDPI42tablebody"/>
            </w:pPr>
            <w:r>
              <w:rPr>
                <w:sz w:val="12"/>
              </w:rPr>
              <w:t>9968</w:t>
            </w:r>
          </w:p>
        </w:tc>
      </w:tr>
      <w:tr w:rsidR="00305E0A" w14:paraId="50D195AA"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6A9CEEF"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B746F5C" w14:textId="77777777" w:rsidR="009E0376" w:rsidRDefault="009E0376" w:rsidP="00BA4FD5">
            <w:pPr>
              <w:pStyle w:val="MDPI42tablebody"/>
            </w:pPr>
            <w:r>
              <w:t>min</w:t>
            </w:r>
          </w:p>
        </w:tc>
        <w:tc>
          <w:tcPr>
            <w:tcW w:w="746" w:type="dxa"/>
            <w:tcBorders>
              <w:top w:val="nil"/>
              <w:left w:val="single" w:sz="2" w:space="0" w:color="000000"/>
              <w:bottom w:val="nil"/>
              <w:right w:val="single" w:sz="2" w:space="0" w:color="000000"/>
            </w:tcBorders>
            <w:vAlign w:val="center"/>
          </w:tcPr>
          <w:p w14:paraId="0CE0C94F" w14:textId="77777777" w:rsidR="009E0376" w:rsidRDefault="009E0376" w:rsidP="00BA4FD5">
            <w:pPr>
              <w:pStyle w:val="MDPI42tablebody"/>
            </w:pPr>
            <w:r>
              <w:rPr>
                <w:sz w:val="12"/>
              </w:rPr>
              <w:t>0.4</w:t>
            </w:r>
          </w:p>
        </w:tc>
        <w:tc>
          <w:tcPr>
            <w:tcW w:w="745" w:type="dxa"/>
            <w:tcBorders>
              <w:top w:val="nil"/>
              <w:left w:val="single" w:sz="2" w:space="0" w:color="000000"/>
              <w:bottom w:val="nil"/>
              <w:right w:val="single" w:sz="2" w:space="0" w:color="000000"/>
            </w:tcBorders>
            <w:vAlign w:val="center"/>
          </w:tcPr>
          <w:p w14:paraId="2697879C" w14:textId="77777777" w:rsidR="009E0376" w:rsidRDefault="009E0376" w:rsidP="00BA4FD5">
            <w:pPr>
              <w:pStyle w:val="MDPI42tablebody"/>
            </w:pPr>
            <w:r>
              <w:rPr>
                <w:sz w:val="12"/>
              </w:rPr>
              <w:t>2.4</w:t>
            </w:r>
          </w:p>
        </w:tc>
        <w:tc>
          <w:tcPr>
            <w:tcW w:w="745" w:type="dxa"/>
            <w:tcBorders>
              <w:top w:val="nil"/>
              <w:left w:val="single" w:sz="2" w:space="0" w:color="000000"/>
              <w:bottom w:val="nil"/>
              <w:right w:val="single" w:sz="2" w:space="0" w:color="000000"/>
            </w:tcBorders>
            <w:vAlign w:val="center"/>
          </w:tcPr>
          <w:p w14:paraId="1E3A3015" w14:textId="77777777" w:rsidR="009E0376" w:rsidRDefault="009E0376" w:rsidP="00BA4FD5">
            <w:pPr>
              <w:pStyle w:val="MDPI42tablebody"/>
            </w:pPr>
            <w:r>
              <w:rPr>
                <w:sz w:val="12"/>
              </w:rPr>
              <w:t>0.44</w:t>
            </w:r>
          </w:p>
        </w:tc>
        <w:tc>
          <w:tcPr>
            <w:tcW w:w="745" w:type="dxa"/>
            <w:tcBorders>
              <w:top w:val="nil"/>
              <w:left w:val="single" w:sz="2" w:space="0" w:color="000000"/>
              <w:bottom w:val="nil"/>
              <w:right w:val="single" w:sz="2" w:space="0" w:color="000000"/>
            </w:tcBorders>
            <w:vAlign w:val="center"/>
          </w:tcPr>
          <w:p w14:paraId="39536940" w14:textId="77777777" w:rsidR="009E0376" w:rsidRDefault="009E0376" w:rsidP="00BA4FD5">
            <w:pPr>
              <w:pStyle w:val="MDPI42tablebody"/>
            </w:pPr>
            <w:r>
              <w:rPr>
                <w:sz w:val="12"/>
              </w:rPr>
              <w:t>0</w:t>
            </w:r>
          </w:p>
        </w:tc>
        <w:tc>
          <w:tcPr>
            <w:tcW w:w="745" w:type="dxa"/>
            <w:tcBorders>
              <w:top w:val="nil"/>
              <w:left w:val="single" w:sz="3" w:space="0" w:color="000000"/>
              <w:bottom w:val="nil"/>
              <w:right w:val="single" w:sz="3" w:space="0" w:color="000000"/>
            </w:tcBorders>
            <w:vAlign w:val="center"/>
          </w:tcPr>
          <w:p w14:paraId="4FF98B00" w14:textId="77777777" w:rsidR="009E0376" w:rsidRDefault="009E0376" w:rsidP="00BA4FD5">
            <w:pPr>
              <w:pStyle w:val="MDPI42tablebody"/>
            </w:pPr>
            <w:r>
              <w:rPr>
                <w:sz w:val="12"/>
              </w:rPr>
              <w:t>1.4</w:t>
            </w:r>
          </w:p>
        </w:tc>
        <w:tc>
          <w:tcPr>
            <w:tcW w:w="745" w:type="dxa"/>
            <w:tcBorders>
              <w:top w:val="nil"/>
              <w:left w:val="single" w:sz="2" w:space="0" w:color="000000"/>
              <w:bottom w:val="nil"/>
              <w:right w:val="single" w:sz="2" w:space="0" w:color="000000"/>
            </w:tcBorders>
            <w:vAlign w:val="center"/>
          </w:tcPr>
          <w:p w14:paraId="3356552B" w14:textId="77777777" w:rsidR="009E0376" w:rsidRDefault="009E0376" w:rsidP="00BA4FD5">
            <w:pPr>
              <w:pStyle w:val="MDPI42tablebody"/>
            </w:pPr>
            <w:r>
              <w:rPr>
                <w:sz w:val="12"/>
              </w:rPr>
              <w:t>0.5</w:t>
            </w:r>
          </w:p>
        </w:tc>
        <w:tc>
          <w:tcPr>
            <w:tcW w:w="745" w:type="dxa"/>
            <w:tcBorders>
              <w:top w:val="nil"/>
              <w:left w:val="single" w:sz="3" w:space="0" w:color="000000"/>
              <w:bottom w:val="nil"/>
              <w:right w:val="single" w:sz="3" w:space="0" w:color="000000"/>
            </w:tcBorders>
            <w:vAlign w:val="center"/>
          </w:tcPr>
          <w:p w14:paraId="120E281E" w14:textId="77777777" w:rsidR="009E0376" w:rsidRDefault="009E0376" w:rsidP="00BA4FD5">
            <w:pPr>
              <w:pStyle w:val="MDPI42tablebody"/>
            </w:pPr>
            <w:r>
              <w:rPr>
                <w:sz w:val="12"/>
              </w:rPr>
              <w:t>62</w:t>
            </w:r>
          </w:p>
        </w:tc>
        <w:tc>
          <w:tcPr>
            <w:tcW w:w="745" w:type="dxa"/>
            <w:tcBorders>
              <w:top w:val="nil"/>
              <w:left w:val="single" w:sz="2" w:space="0" w:color="000000"/>
              <w:bottom w:val="nil"/>
              <w:right w:val="single" w:sz="2" w:space="0" w:color="000000"/>
            </w:tcBorders>
            <w:vAlign w:val="center"/>
          </w:tcPr>
          <w:p w14:paraId="4425C40A" w14:textId="77777777" w:rsidR="009E0376" w:rsidRDefault="009E0376" w:rsidP="00BA4FD5">
            <w:pPr>
              <w:pStyle w:val="MDPI42tablebody"/>
            </w:pPr>
            <w:r>
              <w:rPr>
                <w:sz w:val="12"/>
              </w:rPr>
              <w:t>5.8</w:t>
            </w:r>
          </w:p>
        </w:tc>
        <w:tc>
          <w:tcPr>
            <w:tcW w:w="745" w:type="dxa"/>
            <w:tcBorders>
              <w:top w:val="nil"/>
              <w:left w:val="single" w:sz="3" w:space="0" w:color="000000"/>
              <w:bottom w:val="nil"/>
              <w:right w:val="single" w:sz="3" w:space="0" w:color="000000"/>
            </w:tcBorders>
            <w:vAlign w:val="center"/>
          </w:tcPr>
          <w:p w14:paraId="77DE95DC" w14:textId="77777777" w:rsidR="009E0376" w:rsidRDefault="009E0376" w:rsidP="00BA4FD5">
            <w:pPr>
              <w:pStyle w:val="MDPI42tablebody"/>
            </w:pPr>
            <w:r>
              <w:rPr>
                <w:sz w:val="12"/>
              </w:rPr>
              <w:t>4.1</w:t>
            </w:r>
          </w:p>
        </w:tc>
        <w:tc>
          <w:tcPr>
            <w:tcW w:w="934" w:type="dxa"/>
            <w:tcBorders>
              <w:top w:val="nil"/>
              <w:left w:val="single" w:sz="2" w:space="0" w:color="000000"/>
              <w:bottom w:val="nil"/>
              <w:right w:val="single" w:sz="2" w:space="0" w:color="000000"/>
            </w:tcBorders>
            <w:vAlign w:val="center"/>
          </w:tcPr>
          <w:p w14:paraId="31281E25" w14:textId="77777777" w:rsidR="009E0376" w:rsidRDefault="009E0376" w:rsidP="00BA4FD5">
            <w:pPr>
              <w:pStyle w:val="MDPI42tablebody"/>
            </w:pPr>
            <w:r>
              <w:rPr>
                <w:sz w:val="12"/>
              </w:rPr>
              <w:t>2.1</w:t>
            </w:r>
          </w:p>
        </w:tc>
        <w:tc>
          <w:tcPr>
            <w:tcW w:w="851" w:type="dxa"/>
            <w:tcBorders>
              <w:top w:val="nil"/>
              <w:left w:val="single" w:sz="3" w:space="0" w:color="000000"/>
              <w:bottom w:val="nil"/>
              <w:right w:val="single" w:sz="3" w:space="0" w:color="000000"/>
            </w:tcBorders>
            <w:vAlign w:val="center"/>
          </w:tcPr>
          <w:p w14:paraId="6B1949C8" w14:textId="77777777" w:rsidR="009E0376" w:rsidRDefault="009E0376" w:rsidP="00BA4FD5">
            <w:pPr>
              <w:pStyle w:val="MDPI42tablebody"/>
            </w:pPr>
            <w:r>
              <w:rPr>
                <w:sz w:val="12"/>
              </w:rPr>
              <w:t>0.1</w:t>
            </w:r>
          </w:p>
        </w:tc>
        <w:tc>
          <w:tcPr>
            <w:tcW w:w="584" w:type="dxa"/>
            <w:tcBorders>
              <w:top w:val="nil"/>
              <w:left w:val="single" w:sz="2" w:space="0" w:color="000000"/>
              <w:bottom w:val="nil"/>
              <w:right w:val="single" w:sz="2" w:space="0" w:color="000000"/>
            </w:tcBorders>
            <w:vAlign w:val="center"/>
          </w:tcPr>
          <w:p w14:paraId="44305D6A" w14:textId="77777777" w:rsidR="009E0376" w:rsidRDefault="009E0376" w:rsidP="00BA4FD5">
            <w:pPr>
              <w:pStyle w:val="MDPI42tablebody"/>
            </w:pPr>
            <w:r>
              <w:rPr>
                <w:sz w:val="12"/>
              </w:rPr>
              <w:t>0.7</w:t>
            </w:r>
          </w:p>
        </w:tc>
        <w:tc>
          <w:tcPr>
            <w:tcW w:w="745" w:type="dxa"/>
            <w:tcBorders>
              <w:top w:val="nil"/>
              <w:left w:val="single" w:sz="3" w:space="0" w:color="000000"/>
              <w:bottom w:val="nil"/>
              <w:right w:val="single" w:sz="3" w:space="0" w:color="000000"/>
            </w:tcBorders>
            <w:vAlign w:val="center"/>
          </w:tcPr>
          <w:p w14:paraId="0E7C8ABF" w14:textId="77777777" w:rsidR="009E0376" w:rsidRDefault="009E0376" w:rsidP="00BA4FD5">
            <w:pPr>
              <w:pStyle w:val="MDPI42tablebody"/>
            </w:pPr>
            <w:r>
              <w:rPr>
                <w:sz w:val="12"/>
              </w:rPr>
              <w:t>0.2</w:t>
            </w:r>
          </w:p>
        </w:tc>
        <w:tc>
          <w:tcPr>
            <w:tcW w:w="745" w:type="dxa"/>
            <w:tcBorders>
              <w:top w:val="nil"/>
              <w:left w:val="single" w:sz="2" w:space="0" w:color="000000"/>
              <w:bottom w:val="nil"/>
              <w:right w:val="single" w:sz="2" w:space="0" w:color="000000"/>
            </w:tcBorders>
            <w:vAlign w:val="center"/>
          </w:tcPr>
          <w:p w14:paraId="5AE36FB1" w14:textId="77777777" w:rsidR="009E0376" w:rsidRDefault="009E0376" w:rsidP="00BA4FD5">
            <w:pPr>
              <w:pStyle w:val="MDPI42tablebody"/>
            </w:pPr>
            <w:r>
              <w:rPr>
                <w:sz w:val="12"/>
              </w:rPr>
              <w:t>6167</w:t>
            </w:r>
          </w:p>
        </w:tc>
        <w:tc>
          <w:tcPr>
            <w:tcW w:w="745" w:type="dxa"/>
            <w:tcBorders>
              <w:top w:val="nil"/>
              <w:left w:val="single" w:sz="3" w:space="0" w:color="000000"/>
              <w:bottom w:val="nil"/>
              <w:right w:val="single" w:sz="3" w:space="0" w:color="000000"/>
            </w:tcBorders>
            <w:vAlign w:val="center"/>
          </w:tcPr>
          <w:p w14:paraId="6240BCE1" w14:textId="77777777" w:rsidR="009E0376" w:rsidRDefault="009E0376" w:rsidP="00BA4FD5">
            <w:pPr>
              <w:pStyle w:val="MDPI42tablebody"/>
            </w:pPr>
            <w:r>
              <w:rPr>
                <w:sz w:val="12"/>
              </w:rPr>
              <w:t>0</w:t>
            </w:r>
          </w:p>
        </w:tc>
        <w:tc>
          <w:tcPr>
            <w:tcW w:w="903" w:type="dxa"/>
            <w:tcBorders>
              <w:top w:val="nil"/>
              <w:left w:val="single" w:sz="2" w:space="0" w:color="000000"/>
              <w:bottom w:val="nil"/>
              <w:right w:val="single" w:sz="2" w:space="0" w:color="000000"/>
            </w:tcBorders>
            <w:vAlign w:val="center"/>
          </w:tcPr>
          <w:p w14:paraId="689AECEF" w14:textId="77777777" w:rsidR="009E0376" w:rsidRDefault="009E0376" w:rsidP="00BA4FD5">
            <w:pPr>
              <w:pStyle w:val="MDPI42tablebody"/>
            </w:pPr>
            <w:r>
              <w:rPr>
                <w:sz w:val="12"/>
              </w:rPr>
              <w:t>1.7</w:t>
            </w:r>
          </w:p>
        </w:tc>
        <w:tc>
          <w:tcPr>
            <w:tcW w:w="964" w:type="dxa"/>
            <w:tcBorders>
              <w:top w:val="nil"/>
              <w:left w:val="single" w:sz="2" w:space="0" w:color="000000"/>
              <w:bottom w:val="nil"/>
              <w:right w:val="nil"/>
            </w:tcBorders>
            <w:vAlign w:val="center"/>
          </w:tcPr>
          <w:p w14:paraId="1A808DEE" w14:textId="77777777" w:rsidR="009E0376" w:rsidRDefault="009E0376" w:rsidP="00BA4FD5">
            <w:pPr>
              <w:pStyle w:val="MDPI42tablebody"/>
            </w:pPr>
            <w:r>
              <w:rPr>
                <w:sz w:val="12"/>
              </w:rPr>
              <w:t>3552</w:t>
            </w:r>
          </w:p>
        </w:tc>
      </w:tr>
      <w:tr w:rsidR="00305E0A" w14:paraId="48D271E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3676910"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136372D" w14:textId="77777777" w:rsidR="009E0376" w:rsidRDefault="009E0376" w:rsidP="00BA4FD5">
            <w:pPr>
              <w:pStyle w:val="MDPI42tablebody"/>
            </w:pPr>
            <w:r>
              <w:t>max</w:t>
            </w:r>
          </w:p>
        </w:tc>
        <w:tc>
          <w:tcPr>
            <w:tcW w:w="746" w:type="dxa"/>
            <w:tcBorders>
              <w:top w:val="nil"/>
              <w:left w:val="single" w:sz="2" w:space="0" w:color="000000"/>
              <w:bottom w:val="nil"/>
              <w:right w:val="single" w:sz="2" w:space="0" w:color="000000"/>
            </w:tcBorders>
            <w:vAlign w:val="center"/>
          </w:tcPr>
          <w:p w14:paraId="17EF5AD8" w14:textId="77777777" w:rsidR="009E0376" w:rsidRDefault="009E0376" w:rsidP="00BA4FD5">
            <w:pPr>
              <w:pStyle w:val="MDPI42tablebody"/>
            </w:pPr>
            <w:r>
              <w:rPr>
                <w:sz w:val="12"/>
              </w:rPr>
              <w:t>2.6</w:t>
            </w:r>
          </w:p>
        </w:tc>
        <w:tc>
          <w:tcPr>
            <w:tcW w:w="745" w:type="dxa"/>
            <w:tcBorders>
              <w:top w:val="nil"/>
              <w:left w:val="single" w:sz="2" w:space="0" w:color="000000"/>
              <w:bottom w:val="nil"/>
              <w:right w:val="single" w:sz="2" w:space="0" w:color="000000"/>
            </w:tcBorders>
            <w:vAlign w:val="center"/>
          </w:tcPr>
          <w:p w14:paraId="547CCB5D" w14:textId="77777777" w:rsidR="009E0376" w:rsidRDefault="009E0376" w:rsidP="00BA4FD5">
            <w:pPr>
              <w:pStyle w:val="MDPI42tablebody"/>
            </w:pPr>
            <w:r>
              <w:rPr>
                <w:sz w:val="12"/>
              </w:rPr>
              <w:t>4.7</w:t>
            </w:r>
          </w:p>
        </w:tc>
        <w:tc>
          <w:tcPr>
            <w:tcW w:w="745" w:type="dxa"/>
            <w:tcBorders>
              <w:top w:val="nil"/>
              <w:left w:val="single" w:sz="2" w:space="0" w:color="000000"/>
              <w:bottom w:val="nil"/>
              <w:right w:val="single" w:sz="2" w:space="0" w:color="000000"/>
            </w:tcBorders>
            <w:vAlign w:val="center"/>
          </w:tcPr>
          <w:p w14:paraId="52928B49" w14:textId="77777777" w:rsidR="009E0376" w:rsidRDefault="009E0376" w:rsidP="00BA4FD5">
            <w:pPr>
              <w:pStyle w:val="MDPI42tablebody"/>
            </w:pPr>
            <w:r>
              <w:rPr>
                <w:sz w:val="12"/>
              </w:rPr>
              <w:t>1.08</w:t>
            </w:r>
          </w:p>
        </w:tc>
        <w:tc>
          <w:tcPr>
            <w:tcW w:w="745" w:type="dxa"/>
            <w:tcBorders>
              <w:top w:val="nil"/>
              <w:left w:val="single" w:sz="2" w:space="0" w:color="000000"/>
              <w:bottom w:val="nil"/>
              <w:right w:val="single" w:sz="2" w:space="0" w:color="000000"/>
            </w:tcBorders>
            <w:vAlign w:val="center"/>
          </w:tcPr>
          <w:p w14:paraId="5AF63F3E" w14:textId="77777777" w:rsidR="009E0376" w:rsidRDefault="009E0376" w:rsidP="00BA4FD5">
            <w:pPr>
              <w:pStyle w:val="MDPI42tablebody"/>
            </w:pPr>
            <w:r>
              <w:rPr>
                <w:sz w:val="12"/>
              </w:rPr>
              <w:t>0.05</w:t>
            </w:r>
          </w:p>
        </w:tc>
        <w:tc>
          <w:tcPr>
            <w:tcW w:w="745" w:type="dxa"/>
            <w:tcBorders>
              <w:top w:val="nil"/>
              <w:left w:val="single" w:sz="2" w:space="0" w:color="000000"/>
              <w:bottom w:val="nil"/>
              <w:right w:val="single" w:sz="2" w:space="0" w:color="000000"/>
            </w:tcBorders>
            <w:vAlign w:val="center"/>
          </w:tcPr>
          <w:p w14:paraId="33E5118E" w14:textId="77777777" w:rsidR="009E0376" w:rsidRDefault="009E0376" w:rsidP="00BA4FD5">
            <w:pPr>
              <w:pStyle w:val="MDPI42tablebody"/>
            </w:pPr>
            <w:r>
              <w:rPr>
                <w:sz w:val="12"/>
              </w:rPr>
              <w:t>3.5</w:t>
            </w:r>
          </w:p>
        </w:tc>
        <w:tc>
          <w:tcPr>
            <w:tcW w:w="745" w:type="dxa"/>
            <w:tcBorders>
              <w:top w:val="nil"/>
              <w:left w:val="single" w:sz="2" w:space="0" w:color="000000"/>
              <w:bottom w:val="nil"/>
              <w:right w:val="single" w:sz="2" w:space="0" w:color="000000"/>
            </w:tcBorders>
            <w:vAlign w:val="center"/>
          </w:tcPr>
          <w:p w14:paraId="75DF3ADE" w14:textId="77777777" w:rsidR="009E0376" w:rsidRDefault="009E0376" w:rsidP="00BA4FD5">
            <w:pPr>
              <w:pStyle w:val="MDPI42tablebody"/>
            </w:pPr>
            <w:r>
              <w:rPr>
                <w:sz w:val="12"/>
              </w:rPr>
              <w:t>10.6</w:t>
            </w:r>
          </w:p>
        </w:tc>
        <w:tc>
          <w:tcPr>
            <w:tcW w:w="745" w:type="dxa"/>
            <w:tcBorders>
              <w:top w:val="nil"/>
              <w:left w:val="single" w:sz="2" w:space="0" w:color="000000"/>
              <w:bottom w:val="nil"/>
              <w:right w:val="single" w:sz="2" w:space="0" w:color="000000"/>
            </w:tcBorders>
            <w:vAlign w:val="center"/>
          </w:tcPr>
          <w:p w14:paraId="0FE23F07" w14:textId="77777777" w:rsidR="009E0376" w:rsidRDefault="009E0376" w:rsidP="00BA4FD5">
            <w:pPr>
              <w:pStyle w:val="MDPI42tablebody"/>
            </w:pPr>
            <w:r>
              <w:rPr>
                <w:sz w:val="12"/>
              </w:rPr>
              <w:t>101</w:t>
            </w:r>
          </w:p>
        </w:tc>
        <w:tc>
          <w:tcPr>
            <w:tcW w:w="745" w:type="dxa"/>
            <w:tcBorders>
              <w:top w:val="nil"/>
              <w:left w:val="single" w:sz="2" w:space="0" w:color="000000"/>
              <w:bottom w:val="nil"/>
              <w:right w:val="single" w:sz="2" w:space="0" w:color="000000"/>
            </w:tcBorders>
            <w:vAlign w:val="center"/>
          </w:tcPr>
          <w:p w14:paraId="7598A411" w14:textId="77777777" w:rsidR="009E0376" w:rsidRDefault="009E0376" w:rsidP="00BA4FD5">
            <w:pPr>
              <w:pStyle w:val="MDPI42tablebody"/>
            </w:pPr>
            <w:r>
              <w:rPr>
                <w:sz w:val="12"/>
              </w:rPr>
              <w:t>8.6</w:t>
            </w:r>
          </w:p>
        </w:tc>
        <w:tc>
          <w:tcPr>
            <w:tcW w:w="745" w:type="dxa"/>
            <w:tcBorders>
              <w:top w:val="nil"/>
              <w:left w:val="single" w:sz="2" w:space="0" w:color="000000"/>
              <w:bottom w:val="nil"/>
              <w:right w:val="single" w:sz="2" w:space="0" w:color="000000"/>
            </w:tcBorders>
            <w:vAlign w:val="center"/>
          </w:tcPr>
          <w:p w14:paraId="7BDB06AD" w14:textId="77777777" w:rsidR="009E0376" w:rsidRDefault="009E0376" w:rsidP="00BA4FD5">
            <w:pPr>
              <w:pStyle w:val="MDPI42tablebody"/>
            </w:pPr>
            <w:r>
              <w:rPr>
                <w:sz w:val="12"/>
              </w:rPr>
              <w:t>12.9</w:t>
            </w:r>
          </w:p>
        </w:tc>
        <w:tc>
          <w:tcPr>
            <w:tcW w:w="934" w:type="dxa"/>
            <w:tcBorders>
              <w:top w:val="nil"/>
              <w:left w:val="single" w:sz="2" w:space="0" w:color="000000"/>
              <w:bottom w:val="nil"/>
              <w:right w:val="single" w:sz="2" w:space="0" w:color="000000"/>
            </w:tcBorders>
            <w:vAlign w:val="center"/>
          </w:tcPr>
          <w:p w14:paraId="1C9C0745" w14:textId="77777777" w:rsidR="009E0376" w:rsidRDefault="009E0376" w:rsidP="00BA4FD5">
            <w:pPr>
              <w:pStyle w:val="MDPI42tablebody"/>
            </w:pPr>
            <w:r>
              <w:rPr>
                <w:sz w:val="12"/>
              </w:rPr>
              <w:t>25.9</w:t>
            </w:r>
          </w:p>
        </w:tc>
        <w:tc>
          <w:tcPr>
            <w:tcW w:w="851" w:type="dxa"/>
            <w:tcBorders>
              <w:top w:val="nil"/>
              <w:left w:val="single" w:sz="2" w:space="0" w:color="000000"/>
              <w:bottom w:val="nil"/>
              <w:right w:val="single" w:sz="2" w:space="0" w:color="000000"/>
            </w:tcBorders>
            <w:vAlign w:val="center"/>
          </w:tcPr>
          <w:p w14:paraId="28CFB59D" w14:textId="77777777" w:rsidR="009E0376" w:rsidRDefault="009E0376" w:rsidP="00BA4FD5">
            <w:pPr>
              <w:pStyle w:val="MDPI42tablebody"/>
            </w:pPr>
            <w:r>
              <w:rPr>
                <w:sz w:val="12"/>
              </w:rPr>
              <w:t>34.6</w:t>
            </w:r>
          </w:p>
        </w:tc>
        <w:tc>
          <w:tcPr>
            <w:tcW w:w="584" w:type="dxa"/>
            <w:tcBorders>
              <w:top w:val="nil"/>
              <w:left w:val="single" w:sz="2" w:space="0" w:color="000000"/>
              <w:bottom w:val="nil"/>
              <w:right w:val="single" w:sz="2" w:space="0" w:color="000000"/>
            </w:tcBorders>
            <w:vAlign w:val="center"/>
          </w:tcPr>
          <w:p w14:paraId="43770FD1" w14:textId="77777777" w:rsidR="009E0376" w:rsidRDefault="009E0376" w:rsidP="00BA4FD5">
            <w:pPr>
              <w:pStyle w:val="MDPI42tablebody"/>
            </w:pPr>
            <w:r>
              <w:rPr>
                <w:sz w:val="12"/>
              </w:rPr>
              <w:t>6</w:t>
            </w:r>
          </w:p>
        </w:tc>
        <w:tc>
          <w:tcPr>
            <w:tcW w:w="745" w:type="dxa"/>
            <w:tcBorders>
              <w:top w:val="nil"/>
              <w:left w:val="single" w:sz="2" w:space="0" w:color="000000"/>
              <w:bottom w:val="nil"/>
              <w:right w:val="single" w:sz="2" w:space="0" w:color="000000"/>
            </w:tcBorders>
            <w:vAlign w:val="center"/>
          </w:tcPr>
          <w:p w14:paraId="49A69F37" w14:textId="77777777" w:rsidR="009E0376" w:rsidRDefault="009E0376" w:rsidP="00BA4FD5">
            <w:pPr>
              <w:pStyle w:val="MDPI42tablebody"/>
            </w:pPr>
            <w:r>
              <w:rPr>
                <w:sz w:val="12"/>
              </w:rPr>
              <w:t>22.2</w:t>
            </w:r>
          </w:p>
        </w:tc>
        <w:tc>
          <w:tcPr>
            <w:tcW w:w="745" w:type="dxa"/>
            <w:tcBorders>
              <w:top w:val="nil"/>
              <w:left w:val="single" w:sz="2" w:space="0" w:color="000000"/>
              <w:bottom w:val="nil"/>
              <w:right w:val="single" w:sz="2" w:space="0" w:color="000000"/>
            </w:tcBorders>
            <w:vAlign w:val="center"/>
          </w:tcPr>
          <w:p w14:paraId="1836D61A" w14:textId="77777777" w:rsidR="009E0376" w:rsidRDefault="009E0376" w:rsidP="00BA4FD5">
            <w:pPr>
              <w:pStyle w:val="MDPI42tablebody"/>
            </w:pPr>
            <w:r>
              <w:rPr>
                <w:sz w:val="12"/>
              </w:rPr>
              <w:t>9638.62</w:t>
            </w:r>
          </w:p>
        </w:tc>
        <w:tc>
          <w:tcPr>
            <w:tcW w:w="745" w:type="dxa"/>
            <w:tcBorders>
              <w:top w:val="nil"/>
              <w:left w:val="single" w:sz="2" w:space="0" w:color="000000"/>
              <w:bottom w:val="nil"/>
              <w:right w:val="single" w:sz="2" w:space="0" w:color="000000"/>
            </w:tcBorders>
            <w:vAlign w:val="center"/>
          </w:tcPr>
          <w:p w14:paraId="0AC0641D" w14:textId="77777777" w:rsidR="009E0376" w:rsidRDefault="009E0376" w:rsidP="00BA4FD5">
            <w:pPr>
              <w:pStyle w:val="MDPI42tablebody"/>
            </w:pPr>
            <w:r>
              <w:rPr>
                <w:sz w:val="12"/>
              </w:rPr>
              <w:t>162.63</w:t>
            </w:r>
          </w:p>
        </w:tc>
        <w:tc>
          <w:tcPr>
            <w:tcW w:w="903" w:type="dxa"/>
            <w:tcBorders>
              <w:top w:val="nil"/>
              <w:left w:val="single" w:sz="2" w:space="0" w:color="000000"/>
              <w:bottom w:val="nil"/>
              <w:right w:val="single" w:sz="2" w:space="0" w:color="000000"/>
            </w:tcBorders>
            <w:vAlign w:val="center"/>
          </w:tcPr>
          <w:p w14:paraId="11CD56A6" w14:textId="77777777" w:rsidR="009E0376" w:rsidRDefault="009E0376" w:rsidP="00BA4FD5">
            <w:pPr>
              <w:pStyle w:val="MDPI42tablebody"/>
            </w:pPr>
            <w:r>
              <w:rPr>
                <w:sz w:val="12"/>
              </w:rPr>
              <w:t>93.21</w:t>
            </w:r>
          </w:p>
        </w:tc>
        <w:tc>
          <w:tcPr>
            <w:tcW w:w="964" w:type="dxa"/>
            <w:tcBorders>
              <w:top w:val="nil"/>
              <w:left w:val="single" w:sz="2" w:space="0" w:color="000000"/>
              <w:bottom w:val="nil"/>
              <w:right w:val="nil"/>
            </w:tcBorders>
            <w:vAlign w:val="center"/>
          </w:tcPr>
          <w:p w14:paraId="0D81D4EE" w14:textId="77777777" w:rsidR="009E0376" w:rsidRDefault="009E0376" w:rsidP="00BA4FD5">
            <w:pPr>
              <w:pStyle w:val="MDPI42tablebody"/>
            </w:pPr>
            <w:r>
              <w:rPr>
                <w:sz w:val="12"/>
              </w:rPr>
              <w:t>16947</w:t>
            </w:r>
          </w:p>
        </w:tc>
      </w:tr>
      <w:tr w:rsidR="00305E0A" w14:paraId="5E97CCC4"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C684A50"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7F7BD05" w14:textId="77777777" w:rsidR="009E0376" w:rsidRDefault="009E0376" w:rsidP="00BA4FD5">
            <w:pPr>
              <w:pStyle w:val="MDPI42tablebody"/>
            </w:pPr>
            <w:r>
              <w:t>skewness</w:t>
            </w:r>
          </w:p>
        </w:tc>
        <w:tc>
          <w:tcPr>
            <w:tcW w:w="746" w:type="dxa"/>
            <w:tcBorders>
              <w:top w:val="nil"/>
              <w:left w:val="single" w:sz="2" w:space="0" w:color="000000"/>
              <w:bottom w:val="nil"/>
              <w:right w:val="single" w:sz="2" w:space="0" w:color="000000"/>
            </w:tcBorders>
            <w:vAlign w:val="center"/>
          </w:tcPr>
          <w:p w14:paraId="561B607A" w14:textId="77777777" w:rsidR="009E0376" w:rsidRDefault="009E0376" w:rsidP="00BA4FD5">
            <w:pPr>
              <w:pStyle w:val="MDPI42tablebody"/>
            </w:pPr>
            <w:r>
              <w:rPr>
                <w:sz w:val="12"/>
              </w:rPr>
              <w:t>1.31</w:t>
            </w:r>
          </w:p>
        </w:tc>
        <w:tc>
          <w:tcPr>
            <w:tcW w:w="745" w:type="dxa"/>
            <w:tcBorders>
              <w:top w:val="nil"/>
              <w:left w:val="single" w:sz="2" w:space="0" w:color="000000"/>
              <w:bottom w:val="nil"/>
              <w:right w:val="single" w:sz="2" w:space="0" w:color="000000"/>
            </w:tcBorders>
            <w:vAlign w:val="center"/>
          </w:tcPr>
          <w:p w14:paraId="7351053B" w14:textId="77777777" w:rsidR="009E0376" w:rsidRDefault="009E0376" w:rsidP="00BA4FD5">
            <w:pPr>
              <w:pStyle w:val="MDPI42tablebody"/>
            </w:pPr>
            <w:r>
              <w:rPr>
                <w:sz w:val="12"/>
              </w:rPr>
              <w:t>0.59</w:t>
            </w:r>
          </w:p>
        </w:tc>
        <w:tc>
          <w:tcPr>
            <w:tcW w:w="745" w:type="dxa"/>
            <w:tcBorders>
              <w:top w:val="nil"/>
              <w:left w:val="single" w:sz="2" w:space="0" w:color="000000"/>
              <w:bottom w:val="nil"/>
              <w:right w:val="single" w:sz="2" w:space="0" w:color="000000"/>
            </w:tcBorders>
            <w:vAlign w:val="center"/>
          </w:tcPr>
          <w:p w14:paraId="06428B45" w14:textId="77777777" w:rsidR="009E0376" w:rsidRDefault="009E0376" w:rsidP="00BA4FD5">
            <w:pPr>
              <w:pStyle w:val="MDPI42tablebody"/>
            </w:pPr>
            <w:r>
              <w:rPr>
                <w:sz w:val="12"/>
              </w:rPr>
              <w:t>0.38</w:t>
            </w:r>
          </w:p>
        </w:tc>
        <w:tc>
          <w:tcPr>
            <w:tcW w:w="745" w:type="dxa"/>
            <w:tcBorders>
              <w:top w:val="nil"/>
              <w:left w:val="single" w:sz="2" w:space="0" w:color="000000"/>
              <w:bottom w:val="nil"/>
              <w:right w:val="single" w:sz="2" w:space="0" w:color="000000"/>
            </w:tcBorders>
            <w:vAlign w:val="center"/>
          </w:tcPr>
          <w:p w14:paraId="41E579A8" w14:textId="77777777" w:rsidR="009E0376" w:rsidRDefault="009E0376" w:rsidP="00BA4FD5">
            <w:pPr>
              <w:pStyle w:val="MDPI42tablebody"/>
            </w:pPr>
            <w:r>
              <w:rPr>
                <w:sz w:val="12"/>
              </w:rPr>
              <w:t>1.13</w:t>
            </w:r>
          </w:p>
        </w:tc>
        <w:tc>
          <w:tcPr>
            <w:tcW w:w="745" w:type="dxa"/>
            <w:tcBorders>
              <w:top w:val="nil"/>
              <w:left w:val="single" w:sz="3" w:space="0" w:color="000000"/>
              <w:bottom w:val="nil"/>
              <w:right w:val="single" w:sz="3" w:space="0" w:color="000000"/>
            </w:tcBorders>
            <w:vAlign w:val="center"/>
          </w:tcPr>
          <w:p w14:paraId="1B790696" w14:textId="77777777" w:rsidR="009E0376" w:rsidRDefault="009E0376" w:rsidP="00BA4FD5">
            <w:pPr>
              <w:pStyle w:val="MDPI42tablebody"/>
            </w:pPr>
            <w:r>
              <w:rPr>
                <w:sz w:val="12"/>
              </w:rPr>
              <w:t>0.86</w:t>
            </w:r>
          </w:p>
        </w:tc>
        <w:tc>
          <w:tcPr>
            <w:tcW w:w="745" w:type="dxa"/>
            <w:tcBorders>
              <w:top w:val="nil"/>
              <w:left w:val="single" w:sz="2" w:space="0" w:color="000000"/>
              <w:bottom w:val="nil"/>
              <w:right w:val="single" w:sz="2" w:space="0" w:color="000000"/>
            </w:tcBorders>
            <w:vAlign w:val="center"/>
          </w:tcPr>
          <w:p w14:paraId="0CFE7932" w14:textId="77777777" w:rsidR="009E0376" w:rsidRDefault="009E0376" w:rsidP="00BA4FD5">
            <w:pPr>
              <w:pStyle w:val="MDPI42tablebody"/>
            </w:pPr>
            <w:r>
              <w:rPr>
                <w:sz w:val="12"/>
              </w:rPr>
              <w:t>3.1</w:t>
            </w:r>
          </w:p>
        </w:tc>
        <w:tc>
          <w:tcPr>
            <w:tcW w:w="745" w:type="dxa"/>
            <w:tcBorders>
              <w:top w:val="nil"/>
              <w:left w:val="single" w:sz="3" w:space="0" w:color="000000"/>
              <w:bottom w:val="nil"/>
              <w:right w:val="single" w:sz="3" w:space="0" w:color="000000"/>
            </w:tcBorders>
            <w:vAlign w:val="center"/>
          </w:tcPr>
          <w:p w14:paraId="197C1855" w14:textId="77777777" w:rsidR="009E0376" w:rsidRDefault="009E0376" w:rsidP="00BA4FD5">
            <w:pPr>
              <w:pStyle w:val="MDPI42tablebody"/>
            </w:pPr>
            <w:r>
              <w:rPr>
                <w:sz w:val="12"/>
              </w:rPr>
              <w:t>0.45</w:t>
            </w:r>
          </w:p>
        </w:tc>
        <w:tc>
          <w:tcPr>
            <w:tcW w:w="745" w:type="dxa"/>
            <w:tcBorders>
              <w:top w:val="nil"/>
              <w:left w:val="single" w:sz="2" w:space="0" w:color="000000"/>
              <w:bottom w:val="nil"/>
              <w:right w:val="single" w:sz="2" w:space="0" w:color="000000"/>
            </w:tcBorders>
            <w:vAlign w:val="center"/>
          </w:tcPr>
          <w:p w14:paraId="48BE2BF3" w14:textId="77777777" w:rsidR="009E0376" w:rsidRDefault="009E0376" w:rsidP="00BA4FD5">
            <w:pPr>
              <w:pStyle w:val="MDPI42tablebody"/>
            </w:pPr>
            <w:r>
              <w:rPr>
                <w:sz w:val="12"/>
              </w:rPr>
              <w:t>-0.16</w:t>
            </w:r>
          </w:p>
        </w:tc>
        <w:tc>
          <w:tcPr>
            <w:tcW w:w="745" w:type="dxa"/>
            <w:tcBorders>
              <w:top w:val="nil"/>
              <w:left w:val="single" w:sz="3" w:space="0" w:color="000000"/>
              <w:bottom w:val="nil"/>
              <w:right w:val="single" w:sz="3" w:space="0" w:color="000000"/>
            </w:tcBorders>
            <w:vAlign w:val="center"/>
          </w:tcPr>
          <w:p w14:paraId="42A8F686" w14:textId="77777777" w:rsidR="009E0376" w:rsidRDefault="009E0376" w:rsidP="00BA4FD5">
            <w:pPr>
              <w:pStyle w:val="MDPI42tablebody"/>
            </w:pPr>
            <w:r>
              <w:rPr>
                <w:sz w:val="12"/>
              </w:rPr>
              <w:t>-0.07</w:t>
            </w:r>
          </w:p>
        </w:tc>
        <w:tc>
          <w:tcPr>
            <w:tcW w:w="934" w:type="dxa"/>
            <w:tcBorders>
              <w:top w:val="nil"/>
              <w:left w:val="single" w:sz="2" w:space="0" w:color="000000"/>
              <w:bottom w:val="nil"/>
              <w:right w:val="single" w:sz="2" w:space="0" w:color="000000"/>
            </w:tcBorders>
            <w:vAlign w:val="center"/>
          </w:tcPr>
          <w:p w14:paraId="67064613" w14:textId="77777777" w:rsidR="009E0376" w:rsidRDefault="009E0376" w:rsidP="00BA4FD5">
            <w:pPr>
              <w:pStyle w:val="MDPI42tablebody"/>
            </w:pPr>
            <w:r>
              <w:rPr>
                <w:sz w:val="12"/>
              </w:rPr>
              <w:t>-0.08</w:t>
            </w:r>
          </w:p>
        </w:tc>
        <w:tc>
          <w:tcPr>
            <w:tcW w:w="851" w:type="dxa"/>
            <w:tcBorders>
              <w:top w:val="nil"/>
              <w:left w:val="single" w:sz="3" w:space="0" w:color="000000"/>
              <w:bottom w:val="nil"/>
              <w:right w:val="single" w:sz="3" w:space="0" w:color="000000"/>
            </w:tcBorders>
            <w:vAlign w:val="center"/>
          </w:tcPr>
          <w:p w14:paraId="76BB271B" w14:textId="77777777" w:rsidR="009E0376" w:rsidRDefault="009E0376" w:rsidP="00BA4FD5">
            <w:pPr>
              <w:pStyle w:val="MDPI42tablebody"/>
            </w:pPr>
            <w:r>
              <w:rPr>
                <w:sz w:val="12"/>
              </w:rPr>
              <w:t>5.6</w:t>
            </w:r>
          </w:p>
        </w:tc>
        <w:tc>
          <w:tcPr>
            <w:tcW w:w="584" w:type="dxa"/>
            <w:tcBorders>
              <w:top w:val="nil"/>
              <w:left w:val="single" w:sz="2" w:space="0" w:color="000000"/>
              <w:bottom w:val="nil"/>
              <w:right w:val="single" w:sz="2" w:space="0" w:color="000000"/>
            </w:tcBorders>
            <w:vAlign w:val="center"/>
          </w:tcPr>
          <w:p w14:paraId="04D83FB5" w14:textId="77777777" w:rsidR="009E0376" w:rsidRDefault="009E0376" w:rsidP="00BA4FD5">
            <w:pPr>
              <w:pStyle w:val="MDPI42tablebody"/>
            </w:pPr>
            <w:r>
              <w:rPr>
                <w:sz w:val="12"/>
              </w:rPr>
              <w:t>0.34</w:t>
            </w:r>
          </w:p>
        </w:tc>
        <w:tc>
          <w:tcPr>
            <w:tcW w:w="745" w:type="dxa"/>
            <w:tcBorders>
              <w:top w:val="nil"/>
              <w:left w:val="single" w:sz="3" w:space="0" w:color="000000"/>
              <w:bottom w:val="nil"/>
              <w:right w:val="single" w:sz="3" w:space="0" w:color="000000"/>
            </w:tcBorders>
            <w:vAlign w:val="center"/>
          </w:tcPr>
          <w:p w14:paraId="7710B0D5" w14:textId="77777777" w:rsidR="009E0376" w:rsidRDefault="009E0376" w:rsidP="00BA4FD5">
            <w:pPr>
              <w:pStyle w:val="MDPI42tablebody"/>
            </w:pPr>
            <w:r>
              <w:rPr>
                <w:sz w:val="12"/>
              </w:rPr>
              <w:t>2.97</w:t>
            </w:r>
          </w:p>
        </w:tc>
        <w:tc>
          <w:tcPr>
            <w:tcW w:w="745" w:type="dxa"/>
            <w:tcBorders>
              <w:top w:val="nil"/>
              <w:left w:val="single" w:sz="2" w:space="0" w:color="000000"/>
              <w:bottom w:val="nil"/>
              <w:right w:val="single" w:sz="2" w:space="0" w:color="000000"/>
            </w:tcBorders>
            <w:vAlign w:val="center"/>
          </w:tcPr>
          <w:p w14:paraId="565CD06A" w14:textId="77777777" w:rsidR="009E0376" w:rsidRDefault="009E0376" w:rsidP="00BA4FD5">
            <w:pPr>
              <w:pStyle w:val="MDPI42tablebody"/>
            </w:pPr>
            <w:r>
              <w:rPr>
                <w:sz w:val="12"/>
              </w:rPr>
              <w:t>1.43</w:t>
            </w:r>
          </w:p>
        </w:tc>
        <w:tc>
          <w:tcPr>
            <w:tcW w:w="745" w:type="dxa"/>
            <w:tcBorders>
              <w:top w:val="nil"/>
              <w:left w:val="single" w:sz="3" w:space="0" w:color="000000"/>
              <w:bottom w:val="nil"/>
              <w:right w:val="single" w:sz="3" w:space="0" w:color="000000"/>
            </w:tcBorders>
            <w:vAlign w:val="center"/>
          </w:tcPr>
          <w:p w14:paraId="41B46838" w14:textId="77777777" w:rsidR="009E0376" w:rsidRDefault="009E0376" w:rsidP="00BA4FD5">
            <w:pPr>
              <w:pStyle w:val="MDPI42tablebody"/>
            </w:pPr>
            <w:r>
              <w:rPr>
                <w:sz w:val="12"/>
              </w:rPr>
              <w:t>9.92</w:t>
            </w:r>
          </w:p>
        </w:tc>
        <w:tc>
          <w:tcPr>
            <w:tcW w:w="903" w:type="dxa"/>
            <w:tcBorders>
              <w:top w:val="nil"/>
              <w:left w:val="single" w:sz="2" w:space="0" w:color="000000"/>
              <w:bottom w:val="nil"/>
              <w:right w:val="single" w:sz="2" w:space="0" w:color="000000"/>
            </w:tcBorders>
            <w:vAlign w:val="center"/>
          </w:tcPr>
          <w:p w14:paraId="410F13E5" w14:textId="77777777" w:rsidR="009E0376" w:rsidRDefault="009E0376" w:rsidP="00BA4FD5">
            <w:pPr>
              <w:pStyle w:val="MDPI42tablebody"/>
            </w:pPr>
            <w:r>
              <w:rPr>
                <w:sz w:val="12"/>
              </w:rPr>
              <w:t>8.26</w:t>
            </w:r>
          </w:p>
        </w:tc>
        <w:tc>
          <w:tcPr>
            <w:tcW w:w="964" w:type="dxa"/>
            <w:tcBorders>
              <w:top w:val="nil"/>
              <w:left w:val="single" w:sz="2" w:space="0" w:color="000000"/>
              <w:bottom w:val="nil"/>
              <w:right w:val="nil"/>
            </w:tcBorders>
            <w:vAlign w:val="center"/>
          </w:tcPr>
          <w:p w14:paraId="7A7B1314" w14:textId="77777777" w:rsidR="009E0376" w:rsidRDefault="009E0376" w:rsidP="00BA4FD5">
            <w:pPr>
              <w:pStyle w:val="MDPI42tablebody"/>
            </w:pPr>
            <w:r>
              <w:rPr>
                <w:sz w:val="12"/>
              </w:rPr>
              <w:t>0.05</w:t>
            </w:r>
          </w:p>
        </w:tc>
      </w:tr>
      <w:tr w:rsidR="00305E0A" w14:paraId="4D577349"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009767A1" w14:textId="77777777" w:rsidR="009E0376"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4B6F3898" w14:textId="77777777" w:rsidR="009E0376" w:rsidRDefault="009E0376" w:rsidP="00BA4FD5">
            <w:pPr>
              <w:pStyle w:val="MDPI42tablebody"/>
            </w:pPr>
            <w:r>
              <w:t>kurtosis</w:t>
            </w:r>
          </w:p>
        </w:tc>
        <w:tc>
          <w:tcPr>
            <w:tcW w:w="746" w:type="dxa"/>
            <w:tcBorders>
              <w:top w:val="nil"/>
              <w:left w:val="single" w:sz="2" w:space="0" w:color="000000"/>
              <w:bottom w:val="single" w:sz="2" w:space="0" w:color="000000"/>
              <w:right w:val="single" w:sz="2" w:space="0" w:color="000000"/>
            </w:tcBorders>
            <w:vAlign w:val="center"/>
          </w:tcPr>
          <w:p w14:paraId="04DB0666" w14:textId="77777777" w:rsidR="009E0376" w:rsidRDefault="009E0376" w:rsidP="00BA4FD5">
            <w:pPr>
              <w:pStyle w:val="MDPI42tablebody"/>
            </w:pPr>
            <w:r>
              <w:rPr>
                <w:sz w:val="12"/>
              </w:rPr>
              <w:t>2.44</w:t>
            </w:r>
          </w:p>
        </w:tc>
        <w:tc>
          <w:tcPr>
            <w:tcW w:w="745" w:type="dxa"/>
            <w:tcBorders>
              <w:top w:val="nil"/>
              <w:left w:val="single" w:sz="2" w:space="0" w:color="000000"/>
              <w:bottom w:val="single" w:sz="2" w:space="0" w:color="000000"/>
              <w:right w:val="single" w:sz="2" w:space="0" w:color="000000"/>
            </w:tcBorders>
            <w:vAlign w:val="center"/>
          </w:tcPr>
          <w:p w14:paraId="61913A90" w14:textId="77777777" w:rsidR="009E0376" w:rsidRDefault="009E0376" w:rsidP="00BA4FD5">
            <w:pPr>
              <w:pStyle w:val="MDPI42tablebody"/>
            </w:pPr>
            <w:r>
              <w:rPr>
                <w:sz w:val="12"/>
              </w:rPr>
              <w:t>0.19</w:t>
            </w:r>
          </w:p>
        </w:tc>
        <w:tc>
          <w:tcPr>
            <w:tcW w:w="745" w:type="dxa"/>
            <w:tcBorders>
              <w:top w:val="nil"/>
              <w:left w:val="single" w:sz="2" w:space="0" w:color="000000"/>
              <w:bottom w:val="single" w:sz="2" w:space="0" w:color="000000"/>
              <w:right w:val="single" w:sz="2" w:space="0" w:color="000000"/>
            </w:tcBorders>
            <w:vAlign w:val="center"/>
          </w:tcPr>
          <w:p w14:paraId="1B809968" w14:textId="77777777" w:rsidR="009E0376" w:rsidRDefault="009E0376" w:rsidP="00BA4FD5">
            <w:pPr>
              <w:pStyle w:val="MDPI42tablebody"/>
            </w:pPr>
            <w:r>
              <w:rPr>
                <w:sz w:val="12"/>
              </w:rPr>
              <w:t>-0.45</w:t>
            </w:r>
          </w:p>
        </w:tc>
        <w:tc>
          <w:tcPr>
            <w:tcW w:w="745" w:type="dxa"/>
            <w:tcBorders>
              <w:top w:val="nil"/>
              <w:left w:val="single" w:sz="2" w:space="0" w:color="000000"/>
              <w:bottom w:val="single" w:sz="2" w:space="0" w:color="000000"/>
              <w:right w:val="single" w:sz="2" w:space="0" w:color="000000"/>
            </w:tcBorders>
            <w:vAlign w:val="center"/>
          </w:tcPr>
          <w:p w14:paraId="2F89DE42" w14:textId="77777777" w:rsidR="009E0376" w:rsidRDefault="009E0376" w:rsidP="00BA4FD5">
            <w:pPr>
              <w:pStyle w:val="MDPI42tablebody"/>
            </w:pPr>
            <w:r>
              <w:rPr>
                <w:sz w:val="12"/>
              </w:rPr>
              <w:t>2.49</w:t>
            </w:r>
          </w:p>
        </w:tc>
        <w:tc>
          <w:tcPr>
            <w:tcW w:w="745" w:type="dxa"/>
            <w:tcBorders>
              <w:top w:val="nil"/>
              <w:left w:val="single" w:sz="2" w:space="0" w:color="000000"/>
              <w:bottom w:val="single" w:sz="2" w:space="0" w:color="000000"/>
              <w:right w:val="single" w:sz="2" w:space="0" w:color="000000"/>
            </w:tcBorders>
            <w:vAlign w:val="center"/>
          </w:tcPr>
          <w:p w14:paraId="57205BA6" w14:textId="77777777" w:rsidR="009E0376" w:rsidRDefault="009E0376" w:rsidP="00BA4FD5">
            <w:pPr>
              <w:pStyle w:val="MDPI42tablebody"/>
            </w:pPr>
            <w:r>
              <w:rPr>
                <w:sz w:val="12"/>
              </w:rPr>
              <w:t>0.47</w:t>
            </w:r>
          </w:p>
        </w:tc>
        <w:tc>
          <w:tcPr>
            <w:tcW w:w="745" w:type="dxa"/>
            <w:tcBorders>
              <w:top w:val="nil"/>
              <w:left w:val="single" w:sz="2" w:space="0" w:color="000000"/>
              <w:bottom w:val="single" w:sz="2" w:space="0" w:color="000000"/>
              <w:right w:val="single" w:sz="2" w:space="0" w:color="000000"/>
            </w:tcBorders>
            <w:vAlign w:val="center"/>
          </w:tcPr>
          <w:p w14:paraId="0F68C8B3" w14:textId="77777777" w:rsidR="009E0376" w:rsidRDefault="009E0376" w:rsidP="00BA4FD5">
            <w:pPr>
              <w:pStyle w:val="MDPI42tablebody"/>
            </w:pPr>
            <w:r>
              <w:rPr>
                <w:sz w:val="12"/>
              </w:rPr>
              <w:t>17.92</w:t>
            </w:r>
          </w:p>
        </w:tc>
        <w:tc>
          <w:tcPr>
            <w:tcW w:w="745" w:type="dxa"/>
            <w:tcBorders>
              <w:top w:val="nil"/>
              <w:left w:val="single" w:sz="2" w:space="0" w:color="000000"/>
              <w:bottom w:val="single" w:sz="2" w:space="0" w:color="000000"/>
              <w:right w:val="single" w:sz="2" w:space="0" w:color="000000"/>
            </w:tcBorders>
            <w:vAlign w:val="center"/>
          </w:tcPr>
          <w:p w14:paraId="41E822E4" w14:textId="77777777" w:rsidR="009E0376" w:rsidRDefault="009E0376" w:rsidP="00BA4FD5">
            <w:pPr>
              <w:pStyle w:val="MDPI42tablebody"/>
            </w:pPr>
            <w:r>
              <w:rPr>
                <w:sz w:val="12"/>
              </w:rPr>
              <w:t>-0.76</w:t>
            </w:r>
          </w:p>
        </w:tc>
        <w:tc>
          <w:tcPr>
            <w:tcW w:w="745" w:type="dxa"/>
            <w:tcBorders>
              <w:top w:val="nil"/>
              <w:left w:val="single" w:sz="2" w:space="0" w:color="000000"/>
              <w:bottom w:val="single" w:sz="2" w:space="0" w:color="000000"/>
              <w:right w:val="single" w:sz="2" w:space="0" w:color="000000"/>
            </w:tcBorders>
            <w:vAlign w:val="center"/>
          </w:tcPr>
          <w:p w14:paraId="018F5096" w14:textId="77777777" w:rsidR="009E0376" w:rsidRDefault="009E0376" w:rsidP="00BA4FD5">
            <w:pPr>
              <w:pStyle w:val="MDPI42tablebody"/>
            </w:pPr>
            <w:r>
              <w:rPr>
                <w:sz w:val="12"/>
              </w:rPr>
              <w:t>0.42</w:t>
            </w:r>
          </w:p>
        </w:tc>
        <w:tc>
          <w:tcPr>
            <w:tcW w:w="745" w:type="dxa"/>
            <w:tcBorders>
              <w:top w:val="nil"/>
              <w:left w:val="single" w:sz="2" w:space="0" w:color="000000"/>
              <w:bottom w:val="single" w:sz="2" w:space="0" w:color="000000"/>
              <w:right w:val="single" w:sz="2" w:space="0" w:color="000000"/>
            </w:tcBorders>
            <w:vAlign w:val="center"/>
          </w:tcPr>
          <w:p w14:paraId="7213301A" w14:textId="77777777" w:rsidR="009E0376" w:rsidRDefault="009E0376" w:rsidP="00BA4FD5">
            <w:pPr>
              <w:pStyle w:val="MDPI42tablebody"/>
            </w:pPr>
            <w:r>
              <w:rPr>
                <w:sz w:val="12"/>
              </w:rPr>
              <w:t>-1.11</w:t>
            </w:r>
          </w:p>
        </w:tc>
        <w:tc>
          <w:tcPr>
            <w:tcW w:w="934" w:type="dxa"/>
            <w:tcBorders>
              <w:top w:val="nil"/>
              <w:left w:val="single" w:sz="2" w:space="0" w:color="000000"/>
              <w:bottom w:val="single" w:sz="2" w:space="0" w:color="000000"/>
              <w:right w:val="single" w:sz="2" w:space="0" w:color="000000"/>
            </w:tcBorders>
            <w:vAlign w:val="center"/>
          </w:tcPr>
          <w:p w14:paraId="65295CB1" w14:textId="77777777" w:rsidR="009E0376" w:rsidRDefault="009E0376" w:rsidP="00BA4FD5">
            <w:pPr>
              <w:pStyle w:val="MDPI42tablebody"/>
            </w:pPr>
            <w:r>
              <w:rPr>
                <w:sz w:val="12"/>
              </w:rPr>
              <w:t>-1.31</w:t>
            </w:r>
          </w:p>
        </w:tc>
        <w:tc>
          <w:tcPr>
            <w:tcW w:w="851" w:type="dxa"/>
            <w:tcBorders>
              <w:top w:val="nil"/>
              <w:left w:val="single" w:sz="2" w:space="0" w:color="000000"/>
              <w:bottom w:val="single" w:sz="2" w:space="0" w:color="000000"/>
              <w:right w:val="single" w:sz="2" w:space="0" w:color="000000"/>
            </w:tcBorders>
            <w:vAlign w:val="center"/>
          </w:tcPr>
          <w:p w14:paraId="7ED5D26E" w14:textId="77777777" w:rsidR="009E0376" w:rsidRDefault="009E0376" w:rsidP="00BA4FD5">
            <w:pPr>
              <w:pStyle w:val="MDPI42tablebody"/>
            </w:pPr>
            <w:r>
              <w:rPr>
                <w:sz w:val="12"/>
              </w:rPr>
              <w:t>38</w:t>
            </w:r>
          </w:p>
        </w:tc>
        <w:tc>
          <w:tcPr>
            <w:tcW w:w="584" w:type="dxa"/>
            <w:tcBorders>
              <w:top w:val="nil"/>
              <w:left w:val="single" w:sz="2" w:space="0" w:color="000000"/>
              <w:bottom w:val="single" w:sz="2" w:space="0" w:color="000000"/>
              <w:right w:val="single" w:sz="2" w:space="0" w:color="000000"/>
            </w:tcBorders>
            <w:vAlign w:val="center"/>
          </w:tcPr>
          <w:p w14:paraId="6BF6C7E2" w14:textId="77777777" w:rsidR="009E0376" w:rsidRDefault="009E0376" w:rsidP="00BA4FD5">
            <w:pPr>
              <w:pStyle w:val="MDPI42tablebody"/>
            </w:pPr>
            <w:r>
              <w:rPr>
                <w:sz w:val="12"/>
              </w:rPr>
              <w:t>0.43</w:t>
            </w:r>
          </w:p>
        </w:tc>
        <w:tc>
          <w:tcPr>
            <w:tcW w:w="745" w:type="dxa"/>
            <w:tcBorders>
              <w:top w:val="nil"/>
              <w:left w:val="single" w:sz="2" w:space="0" w:color="000000"/>
              <w:bottom w:val="single" w:sz="2" w:space="0" w:color="000000"/>
              <w:right w:val="single" w:sz="2" w:space="0" w:color="000000"/>
            </w:tcBorders>
            <w:vAlign w:val="center"/>
          </w:tcPr>
          <w:p w14:paraId="755F281A" w14:textId="77777777" w:rsidR="009E0376" w:rsidRDefault="009E0376" w:rsidP="00BA4FD5">
            <w:pPr>
              <w:pStyle w:val="MDPI42tablebody"/>
            </w:pPr>
            <w:r>
              <w:rPr>
                <w:sz w:val="12"/>
              </w:rPr>
              <w:t>18.68</w:t>
            </w:r>
          </w:p>
        </w:tc>
        <w:tc>
          <w:tcPr>
            <w:tcW w:w="745" w:type="dxa"/>
            <w:tcBorders>
              <w:top w:val="nil"/>
              <w:left w:val="single" w:sz="2" w:space="0" w:color="000000"/>
              <w:bottom w:val="single" w:sz="2" w:space="0" w:color="000000"/>
              <w:right w:val="single" w:sz="2" w:space="0" w:color="000000"/>
            </w:tcBorders>
            <w:vAlign w:val="center"/>
          </w:tcPr>
          <w:p w14:paraId="5E926926" w14:textId="77777777" w:rsidR="009E0376" w:rsidRDefault="009E0376" w:rsidP="00BA4FD5">
            <w:pPr>
              <w:pStyle w:val="MDPI42tablebody"/>
            </w:pPr>
            <w:r>
              <w:rPr>
                <w:sz w:val="12"/>
              </w:rPr>
              <w:t>4.05</w:t>
            </w:r>
          </w:p>
        </w:tc>
        <w:tc>
          <w:tcPr>
            <w:tcW w:w="745" w:type="dxa"/>
            <w:tcBorders>
              <w:top w:val="nil"/>
              <w:left w:val="single" w:sz="2" w:space="0" w:color="000000"/>
              <w:bottom w:val="single" w:sz="2" w:space="0" w:color="000000"/>
              <w:right w:val="single" w:sz="2" w:space="0" w:color="000000"/>
            </w:tcBorders>
            <w:vAlign w:val="center"/>
          </w:tcPr>
          <w:p w14:paraId="31D8D2D0" w14:textId="77777777" w:rsidR="009E0376" w:rsidRDefault="009E0376" w:rsidP="00BA4FD5">
            <w:pPr>
              <w:pStyle w:val="MDPI42tablebody"/>
            </w:pPr>
            <w:r>
              <w:rPr>
                <w:sz w:val="12"/>
              </w:rPr>
              <w:t>127.3</w:t>
            </w:r>
          </w:p>
        </w:tc>
        <w:tc>
          <w:tcPr>
            <w:tcW w:w="903" w:type="dxa"/>
            <w:tcBorders>
              <w:top w:val="nil"/>
              <w:left w:val="single" w:sz="2" w:space="0" w:color="000000"/>
              <w:bottom w:val="single" w:sz="2" w:space="0" w:color="000000"/>
              <w:right w:val="single" w:sz="2" w:space="0" w:color="000000"/>
            </w:tcBorders>
            <w:vAlign w:val="center"/>
          </w:tcPr>
          <w:p w14:paraId="661C40A3" w14:textId="77777777" w:rsidR="009E0376" w:rsidRDefault="009E0376" w:rsidP="00BA4FD5">
            <w:pPr>
              <w:pStyle w:val="MDPI42tablebody"/>
            </w:pPr>
            <w:r>
              <w:rPr>
                <w:sz w:val="12"/>
              </w:rPr>
              <w:t>78.22</w:t>
            </w:r>
          </w:p>
        </w:tc>
        <w:tc>
          <w:tcPr>
            <w:tcW w:w="964" w:type="dxa"/>
            <w:tcBorders>
              <w:top w:val="nil"/>
              <w:left w:val="single" w:sz="2" w:space="0" w:color="000000"/>
              <w:bottom w:val="single" w:sz="2" w:space="0" w:color="000000"/>
              <w:right w:val="nil"/>
            </w:tcBorders>
            <w:vAlign w:val="center"/>
          </w:tcPr>
          <w:p w14:paraId="64E8AD91" w14:textId="77777777" w:rsidR="009E0376" w:rsidRDefault="009E0376" w:rsidP="00BA4FD5">
            <w:pPr>
              <w:pStyle w:val="MDPI42tablebody"/>
            </w:pPr>
            <w:r>
              <w:rPr>
                <w:sz w:val="12"/>
              </w:rPr>
              <w:t>-0.68</w:t>
            </w:r>
          </w:p>
        </w:tc>
      </w:tr>
      <w:tr w:rsidR="00305E0A" w14:paraId="7D37A450" w14:textId="77777777" w:rsidTr="00305E0A">
        <w:trPr>
          <w:trHeight w:val="143"/>
        </w:trPr>
        <w:tc>
          <w:tcPr>
            <w:tcW w:w="1161" w:type="dxa"/>
            <w:vMerge/>
            <w:tcBorders>
              <w:top w:val="single" w:sz="2" w:space="0" w:color="000000"/>
              <w:left w:val="nil"/>
              <w:bottom w:val="single" w:sz="2" w:space="0" w:color="000000"/>
              <w:right w:val="single" w:sz="2" w:space="0" w:color="000000"/>
            </w:tcBorders>
          </w:tcPr>
          <w:p w14:paraId="2EEE88AB" w14:textId="77777777" w:rsidR="009E0376"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FFDD719" w14:textId="77777777" w:rsidR="009E0376" w:rsidRDefault="009E0376" w:rsidP="00BA4FD5">
            <w:pPr>
              <w:pStyle w:val="MDPI42tablebody"/>
            </w:pPr>
            <w:r>
              <w:t>J-B test</w:t>
            </w:r>
          </w:p>
          <w:p w14:paraId="18319ECB" w14:textId="77777777" w:rsidR="009E0376" w:rsidRDefault="009E0376" w:rsidP="00BA4FD5">
            <w:pPr>
              <w:pStyle w:val="MDPI42tablebody"/>
            </w:pPr>
            <w:r>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42A59AE0"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336800" w14:textId="77777777" w:rsidR="009E0376" w:rsidRDefault="009E0376" w:rsidP="00BA4FD5">
            <w:pPr>
              <w:pStyle w:val="MDPI42tablebody"/>
            </w:pPr>
            <w:r>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D29C607" w14:textId="77777777" w:rsidR="009E0376" w:rsidRDefault="009E0376" w:rsidP="00BA4FD5">
            <w:pPr>
              <w:pStyle w:val="MDPI42tablebody"/>
            </w:pPr>
            <w:r>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69EE851"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94322E0"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F9DAEBC"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F454773" w14:textId="77777777" w:rsidR="009E0376" w:rsidRDefault="009E0376" w:rsidP="00BA4FD5">
            <w:pPr>
              <w:pStyle w:val="MDPI42tablebody"/>
            </w:pPr>
            <w:r>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5FD2E8DB" w14:textId="77777777" w:rsidR="009E0376" w:rsidRDefault="009E0376" w:rsidP="00BA4FD5">
            <w:pPr>
              <w:pStyle w:val="MDPI42tablebody"/>
            </w:pPr>
            <w:r>
              <w:rPr>
                <w:sz w:val="12"/>
              </w:rPr>
              <w:t>0.1423</w:t>
            </w:r>
          </w:p>
        </w:tc>
        <w:tc>
          <w:tcPr>
            <w:tcW w:w="745" w:type="dxa"/>
            <w:tcBorders>
              <w:top w:val="single" w:sz="2" w:space="0" w:color="000000"/>
              <w:left w:val="single" w:sz="2" w:space="0" w:color="000000"/>
              <w:bottom w:val="single" w:sz="2" w:space="0" w:color="000000"/>
              <w:right w:val="single" w:sz="2" w:space="0" w:color="000000"/>
            </w:tcBorders>
            <w:vAlign w:val="center"/>
          </w:tcPr>
          <w:p w14:paraId="393C10D8" w14:textId="77777777" w:rsidR="009E0376" w:rsidRDefault="009E0376" w:rsidP="00BA4FD5">
            <w:pPr>
              <w:pStyle w:val="MDPI42tablebody"/>
            </w:pPr>
            <w:r>
              <w:rPr>
                <w:sz w:val="12"/>
              </w:rPr>
              <w:t>0.0004</w:t>
            </w:r>
          </w:p>
        </w:tc>
        <w:tc>
          <w:tcPr>
            <w:tcW w:w="934" w:type="dxa"/>
            <w:tcBorders>
              <w:top w:val="single" w:sz="2" w:space="0" w:color="000000"/>
              <w:left w:val="single" w:sz="2" w:space="0" w:color="000000"/>
              <w:bottom w:val="single" w:sz="2" w:space="0" w:color="000000"/>
              <w:right w:val="single" w:sz="2" w:space="0" w:color="000000"/>
            </w:tcBorders>
            <w:vAlign w:val="center"/>
          </w:tcPr>
          <w:p w14:paraId="505F0EE7" w14:textId="77777777" w:rsidR="009E0376" w:rsidRDefault="009E0376" w:rsidP="00BA4FD5">
            <w:pPr>
              <w:pStyle w:val="MDPI42tablebody"/>
            </w:pPr>
            <w:r>
              <w:rPr>
                <w:sz w:val="12"/>
              </w:rPr>
              <w:t>0.0000</w:t>
            </w:r>
          </w:p>
        </w:tc>
        <w:tc>
          <w:tcPr>
            <w:tcW w:w="851" w:type="dxa"/>
            <w:tcBorders>
              <w:top w:val="single" w:sz="2" w:space="0" w:color="000000"/>
              <w:left w:val="single" w:sz="2" w:space="0" w:color="000000"/>
              <w:bottom w:val="single" w:sz="2" w:space="0" w:color="000000"/>
              <w:right w:val="single" w:sz="2" w:space="0" w:color="000000"/>
            </w:tcBorders>
            <w:vAlign w:val="center"/>
          </w:tcPr>
          <w:p w14:paraId="69CB84FD" w14:textId="77777777" w:rsidR="009E0376" w:rsidRDefault="009E0376" w:rsidP="00BA4FD5">
            <w:pPr>
              <w:pStyle w:val="MDPI42tablebody"/>
            </w:pPr>
            <w:r>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FB9CC48" w14:textId="77777777" w:rsidR="009E0376" w:rsidRDefault="009E0376" w:rsidP="00BA4FD5">
            <w:pPr>
              <w:pStyle w:val="MDPI42tablebody"/>
            </w:pPr>
            <w:r>
              <w:rPr>
                <w:sz w:val="12"/>
              </w:rPr>
              <w:t>0.0137</w:t>
            </w:r>
          </w:p>
        </w:tc>
        <w:tc>
          <w:tcPr>
            <w:tcW w:w="745" w:type="dxa"/>
            <w:tcBorders>
              <w:top w:val="single" w:sz="2" w:space="0" w:color="000000"/>
              <w:left w:val="single" w:sz="2" w:space="0" w:color="000000"/>
              <w:bottom w:val="single" w:sz="2" w:space="0" w:color="000000"/>
              <w:right w:val="single" w:sz="2" w:space="0" w:color="000000"/>
            </w:tcBorders>
            <w:vAlign w:val="center"/>
          </w:tcPr>
          <w:p w14:paraId="55DEAEFC"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AEBE8AA"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749A9E9" w14:textId="77777777" w:rsidR="009E0376" w:rsidRDefault="009E0376" w:rsidP="00BA4FD5">
            <w:pPr>
              <w:pStyle w:val="MDPI42tablebody"/>
            </w:pPr>
            <w:r>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5008158D" w14:textId="77777777" w:rsidR="009E0376" w:rsidRDefault="009E0376" w:rsidP="00BA4FD5">
            <w:pPr>
              <w:pStyle w:val="MDPI42tablebody"/>
            </w:pPr>
            <w:r>
              <w:rPr>
                <w:sz w:val="12"/>
              </w:rPr>
              <w:t>0.0000</w:t>
            </w:r>
          </w:p>
        </w:tc>
        <w:tc>
          <w:tcPr>
            <w:tcW w:w="964" w:type="dxa"/>
            <w:tcBorders>
              <w:top w:val="single" w:sz="2" w:space="0" w:color="000000"/>
              <w:left w:val="single" w:sz="2" w:space="0" w:color="000000"/>
              <w:bottom w:val="single" w:sz="2" w:space="0" w:color="000000"/>
              <w:right w:val="nil"/>
            </w:tcBorders>
            <w:vAlign w:val="center"/>
          </w:tcPr>
          <w:p w14:paraId="612FAE1E" w14:textId="77777777" w:rsidR="009E0376" w:rsidRDefault="009E0376" w:rsidP="00BA4FD5">
            <w:pPr>
              <w:pStyle w:val="MDPI42tablebody"/>
            </w:pPr>
            <w:r>
              <w:rPr>
                <w:sz w:val="12"/>
              </w:rPr>
              <w:t>0.0536</w:t>
            </w:r>
          </w:p>
        </w:tc>
      </w:tr>
      <w:tr w:rsidR="00305E0A" w14:paraId="329D4402"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5AA79516" w14:textId="77777777" w:rsidR="009E0376" w:rsidRDefault="009E0376" w:rsidP="00BA4FD5">
            <w:pPr>
              <w:pStyle w:val="MDPI42tablebody"/>
            </w:pPr>
            <w:r>
              <w:t>T1</w:t>
            </w:r>
          </w:p>
        </w:tc>
        <w:tc>
          <w:tcPr>
            <w:tcW w:w="980" w:type="dxa"/>
            <w:tcBorders>
              <w:top w:val="single" w:sz="2" w:space="0" w:color="000000"/>
              <w:left w:val="single" w:sz="2" w:space="0" w:color="000000"/>
              <w:bottom w:val="nil"/>
              <w:right w:val="single" w:sz="2" w:space="0" w:color="000000"/>
            </w:tcBorders>
            <w:vAlign w:val="center"/>
          </w:tcPr>
          <w:p w14:paraId="6A0F48ED" w14:textId="77777777" w:rsidR="009E0376" w:rsidRDefault="009E0376" w:rsidP="00BA4FD5">
            <w:pPr>
              <w:pStyle w:val="MDPI42tablebody"/>
            </w:pPr>
            <w:r>
              <w:t>mean</w:t>
            </w:r>
          </w:p>
        </w:tc>
        <w:tc>
          <w:tcPr>
            <w:tcW w:w="746" w:type="dxa"/>
            <w:tcBorders>
              <w:top w:val="single" w:sz="2" w:space="0" w:color="000000"/>
              <w:left w:val="single" w:sz="2" w:space="0" w:color="000000"/>
              <w:bottom w:val="nil"/>
              <w:right w:val="single" w:sz="2" w:space="0" w:color="000000"/>
            </w:tcBorders>
            <w:vAlign w:val="center"/>
          </w:tcPr>
          <w:p w14:paraId="676DA76D" w14:textId="77777777" w:rsidR="009E0376" w:rsidRDefault="009E0376" w:rsidP="00BA4FD5">
            <w:pPr>
              <w:pStyle w:val="MDPI42tablebody"/>
            </w:pPr>
            <w:r>
              <w:rPr>
                <w:sz w:val="12"/>
              </w:rPr>
              <w:t>2.27</w:t>
            </w:r>
          </w:p>
        </w:tc>
        <w:tc>
          <w:tcPr>
            <w:tcW w:w="745" w:type="dxa"/>
            <w:tcBorders>
              <w:top w:val="single" w:sz="2" w:space="0" w:color="000000"/>
              <w:left w:val="single" w:sz="2" w:space="0" w:color="000000"/>
              <w:bottom w:val="nil"/>
              <w:right w:val="single" w:sz="2" w:space="0" w:color="000000"/>
            </w:tcBorders>
            <w:vAlign w:val="center"/>
          </w:tcPr>
          <w:p w14:paraId="74BD000C" w14:textId="77777777" w:rsidR="009E0376" w:rsidRDefault="009E0376" w:rsidP="00BA4FD5">
            <w:pPr>
              <w:pStyle w:val="MDPI42tablebody"/>
            </w:pPr>
            <w:r>
              <w:rPr>
                <w:sz w:val="12"/>
              </w:rPr>
              <w:t>5.41</w:t>
            </w:r>
          </w:p>
        </w:tc>
        <w:tc>
          <w:tcPr>
            <w:tcW w:w="745" w:type="dxa"/>
            <w:tcBorders>
              <w:top w:val="single" w:sz="2" w:space="0" w:color="000000"/>
              <w:left w:val="single" w:sz="2" w:space="0" w:color="000000"/>
              <w:bottom w:val="nil"/>
              <w:right w:val="single" w:sz="2" w:space="0" w:color="000000"/>
            </w:tcBorders>
            <w:vAlign w:val="center"/>
          </w:tcPr>
          <w:p w14:paraId="11B7CB71" w14:textId="77777777" w:rsidR="009E0376" w:rsidRDefault="009E0376" w:rsidP="00BA4FD5">
            <w:pPr>
              <w:pStyle w:val="MDPI42tablebody"/>
            </w:pPr>
            <w:r>
              <w:rPr>
                <w:sz w:val="12"/>
              </w:rPr>
              <w:t>1.63</w:t>
            </w:r>
          </w:p>
        </w:tc>
        <w:tc>
          <w:tcPr>
            <w:tcW w:w="745" w:type="dxa"/>
            <w:tcBorders>
              <w:top w:val="single" w:sz="2" w:space="0" w:color="000000"/>
              <w:left w:val="single" w:sz="2" w:space="0" w:color="000000"/>
              <w:bottom w:val="nil"/>
              <w:right w:val="single" w:sz="2" w:space="0" w:color="000000"/>
            </w:tcBorders>
            <w:vAlign w:val="center"/>
          </w:tcPr>
          <w:p w14:paraId="530463EC" w14:textId="77777777" w:rsidR="009E0376" w:rsidRDefault="009E0376" w:rsidP="00BA4FD5">
            <w:pPr>
              <w:pStyle w:val="MDPI42tablebody"/>
            </w:pPr>
            <w:r>
              <w:rPr>
                <w:sz w:val="12"/>
              </w:rPr>
              <w:t>0.1</w:t>
            </w:r>
          </w:p>
        </w:tc>
        <w:tc>
          <w:tcPr>
            <w:tcW w:w="745" w:type="dxa"/>
            <w:tcBorders>
              <w:top w:val="single" w:sz="2" w:space="0" w:color="000000"/>
              <w:left w:val="single" w:sz="3" w:space="0" w:color="000000"/>
              <w:bottom w:val="nil"/>
              <w:right w:val="single" w:sz="3" w:space="0" w:color="000000"/>
            </w:tcBorders>
            <w:vAlign w:val="center"/>
          </w:tcPr>
          <w:p w14:paraId="6A7A4593" w14:textId="77777777" w:rsidR="009E0376" w:rsidRDefault="009E0376" w:rsidP="00BA4FD5">
            <w:pPr>
              <w:pStyle w:val="MDPI42tablebody"/>
            </w:pPr>
            <w:r>
              <w:rPr>
                <w:sz w:val="12"/>
              </w:rPr>
              <w:t>3.87</w:t>
            </w:r>
          </w:p>
        </w:tc>
        <w:tc>
          <w:tcPr>
            <w:tcW w:w="745" w:type="dxa"/>
            <w:tcBorders>
              <w:top w:val="single" w:sz="2" w:space="0" w:color="000000"/>
              <w:left w:val="single" w:sz="2" w:space="0" w:color="000000"/>
              <w:bottom w:val="nil"/>
              <w:right w:val="single" w:sz="2" w:space="0" w:color="000000"/>
            </w:tcBorders>
            <w:vAlign w:val="center"/>
          </w:tcPr>
          <w:p w14:paraId="6FCC075E" w14:textId="77777777" w:rsidR="009E0376" w:rsidRDefault="009E0376" w:rsidP="00BA4FD5">
            <w:pPr>
              <w:pStyle w:val="MDPI42tablebody"/>
            </w:pPr>
            <w:r>
              <w:rPr>
                <w:sz w:val="12"/>
              </w:rPr>
              <w:t>10.63</w:t>
            </w:r>
          </w:p>
        </w:tc>
        <w:tc>
          <w:tcPr>
            <w:tcW w:w="745" w:type="dxa"/>
            <w:tcBorders>
              <w:top w:val="single" w:sz="2" w:space="0" w:color="000000"/>
              <w:left w:val="single" w:sz="3" w:space="0" w:color="000000"/>
              <w:bottom w:val="nil"/>
              <w:right w:val="single" w:sz="3" w:space="0" w:color="000000"/>
            </w:tcBorders>
            <w:vAlign w:val="center"/>
          </w:tcPr>
          <w:p w14:paraId="0143A1BB" w14:textId="77777777" w:rsidR="009E0376" w:rsidRDefault="009E0376" w:rsidP="00BA4FD5">
            <w:pPr>
              <w:pStyle w:val="MDPI42tablebody"/>
            </w:pPr>
            <w:r>
              <w:rPr>
                <w:sz w:val="12"/>
              </w:rPr>
              <w:t>185.99</w:t>
            </w:r>
          </w:p>
        </w:tc>
        <w:tc>
          <w:tcPr>
            <w:tcW w:w="745" w:type="dxa"/>
            <w:tcBorders>
              <w:top w:val="single" w:sz="2" w:space="0" w:color="000000"/>
              <w:left w:val="single" w:sz="2" w:space="0" w:color="000000"/>
              <w:bottom w:val="nil"/>
              <w:right w:val="single" w:sz="2" w:space="0" w:color="000000"/>
            </w:tcBorders>
            <w:vAlign w:val="center"/>
          </w:tcPr>
          <w:p w14:paraId="1AA02AB9" w14:textId="77777777" w:rsidR="009E0376" w:rsidRDefault="009E0376" w:rsidP="00BA4FD5">
            <w:pPr>
              <w:pStyle w:val="MDPI42tablebody"/>
            </w:pPr>
            <w:r>
              <w:rPr>
                <w:sz w:val="12"/>
              </w:rPr>
              <w:t>7.27</w:t>
            </w:r>
          </w:p>
        </w:tc>
        <w:tc>
          <w:tcPr>
            <w:tcW w:w="745" w:type="dxa"/>
            <w:tcBorders>
              <w:top w:val="single" w:sz="2" w:space="0" w:color="000000"/>
              <w:left w:val="single" w:sz="3" w:space="0" w:color="000000"/>
              <w:bottom w:val="nil"/>
              <w:right w:val="single" w:sz="3" w:space="0" w:color="000000"/>
            </w:tcBorders>
            <w:vAlign w:val="center"/>
          </w:tcPr>
          <w:p w14:paraId="0D93BFFF" w14:textId="77777777" w:rsidR="009E0376" w:rsidRDefault="009E0376" w:rsidP="00BA4FD5">
            <w:pPr>
              <w:pStyle w:val="MDPI42tablebody"/>
            </w:pPr>
            <w:r>
              <w:rPr>
                <w:sz w:val="12"/>
              </w:rPr>
              <w:t>9.17</w:t>
            </w:r>
          </w:p>
        </w:tc>
        <w:tc>
          <w:tcPr>
            <w:tcW w:w="934" w:type="dxa"/>
            <w:tcBorders>
              <w:top w:val="single" w:sz="2" w:space="0" w:color="000000"/>
              <w:left w:val="single" w:sz="2" w:space="0" w:color="000000"/>
              <w:bottom w:val="nil"/>
              <w:right w:val="single" w:sz="2" w:space="0" w:color="000000"/>
            </w:tcBorders>
            <w:vAlign w:val="center"/>
          </w:tcPr>
          <w:p w14:paraId="78394EDF" w14:textId="77777777" w:rsidR="009E0376" w:rsidRDefault="009E0376" w:rsidP="00BA4FD5">
            <w:pPr>
              <w:pStyle w:val="MDPI42tablebody"/>
            </w:pPr>
            <w:r>
              <w:rPr>
                <w:sz w:val="12"/>
              </w:rPr>
              <w:t>13.81</w:t>
            </w:r>
          </w:p>
        </w:tc>
        <w:tc>
          <w:tcPr>
            <w:tcW w:w="851" w:type="dxa"/>
            <w:tcBorders>
              <w:top w:val="single" w:sz="2" w:space="0" w:color="000000"/>
              <w:left w:val="single" w:sz="3" w:space="0" w:color="000000"/>
              <w:bottom w:val="nil"/>
              <w:right w:val="single" w:sz="3" w:space="0" w:color="000000"/>
            </w:tcBorders>
            <w:vAlign w:val="center"/>
          </w:tcPr>
          <w:p w14:paraId="4993B02B" w14:textId="77777777" w:rsidR="009E0376" w:rsidRDefault="009E0376" w:rsidP="00BA4FD5">
            <w:pPr>
              <w:pStyle w:val="MDPI42tablebody"/>
            </w:pPr>
            <w:r>
              <w:rPr>
                <w:sz w:val="12"/>
              </w:rPr>
              <w:t>2.42</w:t>
            </w:r>
          </w:p>
        </w:tc>
        <w:tc>
          <w:tcPr>
            <w:tcW w:w="584" w:type="dxa"/>
            <w:tcBorders>
              <w:top w:val="single" w:sz="2" w:space="0" w:color="000000"/>
              <w:left w:val="single" w:sz="2" w:space="0" w:color="000000"/>
              <w:bottom w:val="nil"/>
              <w:right w:val="single" w:sz="2" w:space="0" w:color="000000"/>
            </w:tcBorders>
            <w:vAlign w:val="center"/>
          </w:tcPr>
          <w:p w14:paraId="41DA3A1D" w14:textId="77777777" w:rsidR="009E0376" w:rsidRDefault="009E0376" w:rsidP="00BA4FD5">
            <w:pPr>
              <w:pStyle w:val="MDPI42tablebody"/>
            </w:pPr>
            <w:r>
              <w:rPr>
                <w:sz w:val="12"/>
              </w:rPr>
              <w:t>2.63</w:t>
            </w:r>
          </w:p>
        </w:tc>
        <w:tc>
          <w:tcPr>
            <w:tcW w:w="745" w:type="dxa"/>
            <w:tcBorders>
              <w:top w:val="single" w:sz="2" w:space="0" w:color="000000"/>
              <w:left w:val="single" w:sz="3" w:space="0" w:color="000000"/>
              <w:bottom w:val="nil"/>
              <w:right w:val="single" w:sz="3" w:space="0" w:color="000000"/>
            </w:tcBorders>
            <w:vAlign w:val="center"/>
          </w:tcPr>
          <w:p w14:paraId="6BF431DD" w14:textId="77777777" w:rsidR="009E0376" w:rsidRDefault="009E0376" w:rsidP="00BA4FD5">
            <w:pPr>
              <w:pStyle w:val="MDPI42tablebody"/>
            </w:pPr>
            <w:r>
              <w:rPr>
                <w:sz w:val="12"/>
              </w:rPr>
              <w:t>5.16</w:t>
            </w:r>
          </w:p>
        </w:tc>
        <w:tc>
          <w:tcPr>
            <w:tcW w:w="745" w:type="dxa"/>
            <w:tcBorders>
              <w:top w:val="single" w:sz="2" w:space="0" w:color="000000"/>
              <w:left w:val="single" w:sz="2" w:space="0" w:color="000000"/>
              <w:bottom w:val="nil"/>
              <w:right w:val="single" w:sz="2" w:space="0" w:color="000000"/>
            </w:tcBorders>
            <w:vAlign w:val="center"/>
          </w:tcPr>
          <w:p w14:paraId="1229E87E" w14:textId="77777777" w:rsidR="009E0376" w:rsidRDefault="009E0376" w:rsidP="00BA4FD5">
            <w:pPr>
              <w:pStyle w:val="MDPI42tablebody"/>
            </w:pPr>
            <w:r>
              <w:rPr>
                <w:sz w:val="12"/>
              </w:rPr>
              <w:t>9908.66</w:t>
            </w:r>
          </w:p>
        </w:tc>
        <w:tc>
          <w:tcPr>
            <w:tcW w:w="745" w:type="dxa"/>
            <w:tcBorders>
              <w:top w:val="single" w:sz="2" w:space="0" w:color="000000"/>
              <w:left w:val="single" w:sz="3" w:space="0" w:color="000000"/>
              <w:bottom w:val="nil"/>
              <w:right w:val="single" w:sz="3" w:space="0" w:color="000000"/>
            </w:tcBorders>
            <w:vAlign w:val="center"/>
          </w:tcPr>
          <w:p w14:paraId="6CC8F154" w14:textId="77777777" w:rsidR="009E0376" w:rsidRDefault="009E0376" w:rsidP="00BA4FD5">
            <w:pPr>
              <w:pStyle w:val="MDPI42tablebody"/>
            </w:pPr>
            <w:r>
              <w:rPr>
                <w:sz w:val="12"/>
              </w:rPr>
              <w:t>15.01</w:t>
            </w:r>
          </w:p>
        </w:tc>
        <w:tc>
          <w:tcPr>
            <w:tcW w:w="903" w:type="dxa"/>
            <w:tcBorders>
              <w:top w:val="single" w:sz="2" w:space="0" w:color="000000"/>
              <w:left w:val="single" w:sz="2" w:space="0" w:color="000000"/>
              <w:bottom w:val="nil"/>
              <w:right w:val="single" w:sz="2" w:space="0" w:color="000000"/>
            </w:tcBorders>
            <w:vAlign w:val="center"/>
          </w:tcPr>
          <w:p w14:paraId="73DF0F42" w14:textId="77777777" w:rsidR="009E0376" w:rsidRDefault="009E0376" w:rsidP="00BA4FD5">
            <w:pPr>
              <w:pStyle w:val="MDPI42tablebody"/>
            </w:pPr>
            <w:r>
              <w:rPr>
                <w:sz w:val="12"/>
              </w:rPr>
              <w:t>17.03</w:t>
            </w:r>
          </w:p>
        </w:tc>
        <w:tc>
          <w:tcPr>
            <w:tcW w:w="964" w:type="dxa"/>
            <w:tcBorders>
              <w:top w:val="single" w:sz="2" w:space="0" w:color="000000"/>
              <w:left w:val="single" w:sz="2" w:space="0" w:color="000000"/>
              <w:bottom w:val="nil"/>
              <w:right w:val="nil"/>
            </w:tcBorders>
            <w:vAlign w:val="center"/>
          </w:tcPr>
          <w:p w14:paraId="4F595EF9" w14:textId="77777777" w:rsidR="009E0376" w:rsidRDefault="009E0376" w:rsidP="00BA4FD5">
            <w:pPr>
              <w:pStyle w:val="MDPI42tablebody"/>
            </w:pPr>
            <w:r>
              <w:rPr>
                <w:sz w:val="12"/>
              </w:rPr>
              <w:t>23247.54</w:t>
            </w:r>
          </w:p>
        </w:tc>
      </w:tr>
      <w:tr w:rsidR="00305E0A" w14:paraId="0C46DE16"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646DA7D"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738DE79" w14:textId="77777777" w:rsidR="009E0376" w:rsidRDefault="009E0376" w:rsidP="00BA4FD5">
            <w:pPr>
              <w:pStyle w:val="MDPI42tablebody"/>
            </w:pPr>
            <w:proofErr w:type="spellStart"/>
            <w:r>
              <w:t>sd</w:t>
            </w:r>
            <w:proofErr w:type="spellEnd"/>
          </w:p>
        </w:tc>
        <w:tc>
          <w:tcPr>
            <w:tcW w:w="746" w:type="dxa"/>
            <w:tcBorders>
              <w:top w:val="nil"/>
              <w:left w:val="single" w:sz="2" w:space="0" w:color="000000"/>
              <w:bottom w:val="nil"/>
              <w:right w:val="single" w:sz="2" w:space="0" w:color="000000"/>
            </w:tcBorders>
            <w:vAlign w:val="center"/>
          </w:tcPr>
          <w:p w14:paraId="5BBBCBD4" w14:textId="77777777" w:rsidR="009E0376" w:rsidRDefault="009E0376" w:rsidP="00BA4FD5">
            <w:pPr>
              <w:pStyle w:val="MDPI42tablebody"/>
            </w:pPr>
            <w:r>
              <w:rPr>
                <w:sz w:val="12"/>
              </w:rPr>
              <w:t>1.36</w:t>
            </w:r>
          </w:p>
        </w:tc>
        <w:tc>
          <w:tcPr>
            <w:tcW w:w="745" w:type="dxa"/>
            <w:tcBorders>
              <w:top w:val="nil"/>
              <w:left w:val="single" w:sz="2" w:space="0" w:color="000000"/>
              <w:bottom w:val="nil"/>
              <w:right w:val="single" w:sz="2" w:space="0" w:color="000000"/>
            </w:tcBorders>
            <w:vAlign w:val="center"/>
          </w:tcPr>
          <w:p w14:paraId="4E87783B" w14:textId="77777777" w:rsidR="009E0376" w:rsidRDefault="009E0376" w:rsidP="00BA4FD5">
            <w:pPr>
              <w:pStyle w:val="MDPI42tablebody"/>
            </w:pPr>
            <w:r>
              <w:rPr>
                <w:sz w:val="12"/>
              </w:rPr>
              <w:t>1.57</w:t>
            </w:r>
          </w:p>
        </w:tc>
        <w:tc>
          <w:tcPr>
            <w:tcW w:w="745" w:type="dxa"/>
            <w:tcBorders>
              <w:top w:val="nil"/>
              <w:left w:val="single" w:sz="2" w:space="0" w:color="000000"/>
              <w:bottom w:val="nil"/>
              <w:right w:val="single" w:sz="2" w:space="0" w:color="000000"/>
            </w:tcBorders>
            <w:vAlign w:val="center"/>
          </w:tcPr>
          <w:p w14:paraId="3E1C3EB5" w14:textId="77777777" w:rsidR="009E0376" w:rsidRDefault="009E0376" w:rsidP="00BA4FD5">
            <w:pPr>
              <w:pStyle w:val="MDPI42tablebody"/>
            </w:pPr>
            <w:r>
              <w:rPr>
                <w:sz w:val="12"/>
              </w:rPr>
              <w:t>0.66</w:t>
            </w:r>
          </w:p>
        </w:tc>
        <w:tc>
          <w:tcPr>
            <w:tcW w:w="745" w:type="dxa"/>
            <w:tcBorders>
              <w:top w:val="nil"/>
              <w:left w:val="single" w:sz="2" w:space="0" w:color="000000"/>
              <w:bottom w:val="nil"/>
              <w:right w:val="single" w:sz="2" w:space="0" w:color="000000"/>
            </w:tcBorders>
            <w:vAlign w:val="center"/>
          </w:tcPr>
          <w:p w14:paraId="5C9E8656" w14:textId="77777777" w:rsidR="009E0376" w:rsidRDefault="009E0376" w:rsidP="00BA4FD5">
            <w:pPr>
              <w:pStyle w:val="MDPI42tablebody"/>
            </w:pPr>
            <w:r>
              <w:rPr>
                <w:sz w:val="12"/>
              </w:rPr>
              <w:t>0.04</w:t>
            </w:r>
          </w:p>
        </w:tc>
        <w:tc>
          <w:tcPr>
            <w:tcW w:w="745" w:type="dxa"/>
            <w:tcBorders>
              <w:top w:val="nil"/>
              <w:left w:val="single" w:sz="2" w:space="0" w:color="000000"/>
              <w:bottom w:val="nil"/>
              <w:right w:val="single" w:sz="2" w:space="0" w:color="000000"/>
            </w:tcBorders>
            <w:vAlign w:val="center"/>
          </w:tcPr>
          <w:p w14:paraId="48947040" w14:textId="77777777" w:rsidR="009E0376" w:rsidRDefault="009E0376" w:rsidP="00BA4FD5">
            <w:pPr>
              <w:pStyle w:val="MDPI42tablebody"/>
            </w:pPr>
            <w:r>
              <w:rPr>
                <w:sz w:val="12"/>
              </w:rPr>
              <w:t>1</w:t>
            </w:r>
          </w:p>
        </w:tc>
        <w:tc>
          <w:tcPr>
            <w:tcW w:w="745" w:type="dxa"/>
            <w:tcBorders>
              <w:top w:val="nil"/>
              <w:left w:val="single" w:sz="2" w:space="0" w:color="000000"/>
              <w:bottom w:val="nil"/>
              <w:right w:val="single" w:sz="2" w:space="0" w:color="000000"/>
            </w:tcBorders>
            <w:vAlign w:val="center"/>
          </w:tcPr>
          <w:p w14:paraId="01A32D62" w14:textId="77777777" w:rsidR="009E0376" w:rsidRDefault="009E0376" w:rsidP="00BA4FD5">
            <w:pPr>
              <w:pStyle w:val="MDPI42tablebody"/>
            </w:pPr>
            <w:r>
              <w:rPr>
                <w:sz w:val="12"/>
              </w:rPr>
              <w:t>11.02</w:t>
            </w:r>
          </w:p>
        </w:tc>
        <w:tc>
          <w:tcPr>
            <w:tcW w:w="745" w:type="dxa"/>
            <w:tcBorders>
              <w:top w:val="nil"/>
              <w:left w:val="single" w:sz="2" w:space="0" w:color="000000"/>
              <w:bottom w:val="nil"/>
              <w:right w:val="single" w:sz="2" w:space="0" w:color="000000"/>
            </w:tcBorders>
            <w:vAlign w:val="center"/>
          </w:tcPr>
          <w:p w14:paraId="6C10ABD1" w14:textId="77777777" w:rsidR="009E0376" w:rsidRDefault="009E0376" w:rsidP="00BA4FD5">
            <w:pPr>
              <w:pStyle w:val="MDPI42tablebody"/>
            </w:pPr>
            <w:r>
              <w:rPr>
                <w:sz w:val="12"/>
              </w:rPr>
              <w:t>65.12</w:t>
            </w:r>
          </w:p>
        </w:tc>
        <w:tc>
          <w:tcPr>
            <w:tcW w:w="745" w:type="dxa"/>
            <w:tcBorders>
              <w:top w:val="nil"/>
              <w:left w:val="single" w:sz="2" w:space="0" w:color="000000"/>
              <w:bottom w:val="nil"/>
              <w:right w:val="single" w:sz="2" w:space="0" w:color="000000"/>
            </w:tcBorders>
            <w:vAlign w:val="center"/>
          </w:tcPr>
          <w:p w14:paraId="569C5900" w14:textId="77777777" w:rsidR="009E0376" w:rsidRDefault="009E0376" w:rsidP="00BA4FD5">
            <w:pPr>
              <w:pStyle w:val="MDPI42tablebody"/>
            </w:pPr>
            <w:r>
              <w:rPr>
                <w:sz w:val="12"/>
              </w:rPr>
              <w:t>0.42</w:t>
            </w:r>
          </w:p>
        </w:tc>
        <w:tc>
          <w:tcPr>
            <w:tcW w:w="745" w:type="dxa"/>
            <w:tcBorders>
              <w:top w:val="nil"/>
              <w:left w:val="single" w:sz="2" w:space="0" w:color="000000"/>
              <w:bottom w:val="nil"/>
              <w:right w:val="single" w:sz="2" w:space="0" w:color="000000"/>
            </w:tcBorders>
            <w:vAlign w:val="center"/>
          </w:tcPr>
          <w:p w14:paraId="470F45EB" w14:textId="77777777" w:rsidR="009E0376" w:rsidRDefault="009E0376" w:rsidP="00BA4FD5">
            <w:pPr>
              <w:pStyle w:val="MDPI42tablebody"/>
            </w:pPr>
            <w:r>
              <w:rPr>
                <w:sz w:val="12"/>
              </w:rPr>
              <w:t>2.19</w:t>
            </w:r>
          </w:p>
        </w:tc>
        <w:tc>
          <w:tcPr>
            <w:tcW w:w="934" w:type="dxa"/>
            <w:tcBorders>
              <w:top w:val="nil"/>
              <w:left w:val="single" w:sz="2" w:space="0" w:color="000000"/>
              <w:bottom w:val="nil"/>
              <w:right w:val="single" w:sz="2" w:space="0" w:color="000000"/>
            </w:tcBorders>
            <w:vAlign w:val="center"/>
          </w:tcPr>
          <w:p w14:paraId="2FFA17F2" w14:textId="77777777" w:rsidR="009E0376" w:rsidRDefault="009E0376" w:rsidP="00BA4FD5">
            <w:pPr>
              <w:pStyle w:val="MDPI42tablebody"/>
            </w:pPr>
            <w:r>
              <w:rPr>
                <w:sz w:val="12"/>
              </w:rPr>
              <w:t>5.47</w:t>
            </w:r>
          </w:p>
        </w:tc>
        <w:tc>
          <w:tcPr>
            <w:tcW w:w="851" w:type="dxa"/>
            <w:tcBorders>
              <w:top w:val="nil"/>
              <w:left w:val="single" w:sz="2" w:space="0" w:color="000000"/>
              <w:bottom w:val="nil"/>
              <w:right w:val="single" w:sz="2" w:space="0" w:color="000000"/>
            </w:tcBorders>
            <w:vAlign w:val="center"/>
          </w:tcPr>
          <w:p w14:paraId="28757502" w14:textId="77777777" w:rsidR="009E0376" w:rsidRDefault="009E0376" w:rsidP="00BA4FD5">
            <w:pPr>
              <w:pStyle w:val="MDPI42tablebody"/>
            </w:pPr>
            <w:r>
              <w:rPr>
                <w:sz w:val="12"/>
              </w:rPr>
              <w:t>2.84</w:t>
            </w:r>
          </w:p>
        </w:tc>
        <w:tc>
          <w:tcPr>
            <w:tcW w:w="584" w:type="dxa"/>
            <w:tcBorders>
              <w:top w:val="nil"/>
              <w:left w:val="single" w:sz="2" w:space="0" w:color="000000"/>
              <w:bottom w:val="nil"/>
              <w:right w:val="single" w:sz="2" w:space="0" w:color="000000"/>
            </w:tcBorders>
            <w:vAlign w:val="center"/>
          </w:tcPr>
          <w:p w14:paraId="3D169C40" w14:textId="77777777" w:rsidR="009E0376" w:rsidRDefault="009E0376" w:rsidP="00BA4FD5">
            <w:pPr>
              <w:pStyle w:val="MDPI42tablebody"/>
            </w:pPr>
            <w:r>
              <w:rPr>
                <w:sz w:val="12"/>
              </w:rPr>
              <w:t>0.73</w:t>
            </w:r>
          </w:p>
        </w:tc>
        <w:tc>
          <w:tcPr>
            <w:tcW w:w="745" w:type="dxa"/>
            <w:tcBorders>
              <w:top w:val="nil"/>
              <w:left w:val="single" w:sz="2" w:space="0" w:color="000000"/>
              <w:bottom w:val="nil"/>
              <w:right w:val="single" w:sz="2" w:space="0" w:color="000000"/>
            </w:tcBorders>
            <w:vAlign w:val="center"/>
          </w:tcPr>
          <w:p w14:paraId="27752AE1" w14:textId="77777777" w:rsidR="009E0376" w:rsidRDefault="009E0376" w:rsidP="00BA4FD5">
            <w:pPr>
              <w:pStyle w:val="MDPI42tablebody"/>
            </w:pPr>
            <w:r>
              <w:rPr>
                <w:sz w:val="12"/>
              </w:rPr>
              <w:t>2.93</w:t>
            </w:r>
          </w:p>
        </w:tc>
        <w:tc>
          <w:tcPr>
            <w:tcW w:w="745" w:type="dxa"/>
            <w:tcBorders>
              <w:top w:val="nil"/>
              <w:left w:val="single" w:sz="2" w:space="0" w:color="000000"/>
              <w:bottom w:val="nil"/>
              <w:right w:val="single" w:sz="2" w:space="0" w:color="000000"/>
            </w:tcBorders>
            <w:vAlign w:val="center"/>
          </w:tcPr>
          <w:p w14:paraId="54FAB53B" w14:textId="77777777" w:rsidR="009E0376" w:rsidRDefault="009E0376" w:rsidP="00BA4FD5">
            <w:pPr>
              <w:pStyle w:val="MDPI42tablebody"/>
            </w:pPr>
            <w:r>
              <w:rPr>
                <w:sz w:val="12"/>
              </w:rPr>
              <w:t>724.55</w:t>
            </w:r>
          </w:p>
        </w:tc>
        <w:tc>
          <w:tcPr>
            <w:tcW w:w="745" w:type="dxa"/>
            <w:tcBorders>
              <w:top w:val="nil"/>
              <w:left w:val="single" w:sz="2" w:space="0" w:color="000000"/>
              <w:bottom w:val="nil"/>
              <w:right w:val="single" w:sz="2" w:space="0" w:color="000000"/>
            </w:tcBorders>
            <w:vAlign w:val="center"/>
          </w:tcPr>
          <w:p w14:paraId="31077AD1" w14:textId="77777777" w:rsidR="009E0376" w:rsidRDefault="009E0376" w:rsidP="00BA4FD5">
            <w:pPr>
              <w:pStyle w:val="MDPI42tablebody"/>
            </w:pPr>
            <w:r>
              <w:rPr>
                <w:sz w:val="12"/>
              </w:rPr>
              <w:t>39.11</w:t>
            </w:r>
          </w:p>
        </w:tc>
        <w:tc>
          <w:tcPr>
            <w:tcW w:w="903" w:type="dxa"/>
            <w:tcBorders>
              <w:top w:val="nil"/>
              <w:left w:val="single" w:sz="2" w:space="0" w:color="000000"/>
              <w:bottom w:val="nil"/>
              <w:right w:val="single" w:sz="2" w:space="0" w:color="000000"/>
            </w:tcBorders>
            <w:vAlign w:val="center"/>
          </w:tcPr>
          <w:p w14:paraId="06FF6A5D" w14:textId="77777777" w:rsidR="009E0376" w:rsidRDefault="009E0376" w:rsidP="00BA4FD5">
            <w:pPr>
              <w:pStyle w:val="MDPI42tablebody"/>
            </w:pPr>
            <w:r>
              <w:rPr>
                <w:sz w:val="12"/>
              </w:rPr>
              <w:t>37.24</w:t>
            </w:r>
          </w:p>
        </w:tc>
        <w:tc>
          <w:tcPr>
            <w:tcW w:w="964" w:type="dxa"/>
            <w:tcBorders>
              <w:top w:val="nil"/>
              <w:left w:val="single" w:sz="2" w:space="0" w:color="000000"/>
              <w:bottom w:val="nil"/>
              <w:right w:val="nil"/>
            </w:tcBorders>
            <w:vAlign w:val="center"/>
          </w:tcPr>
          <w:p w14:paraId="0FA01B60" w14:textId="77777777" w:rsidR="009E0376" w:rsidRDefault="009E0376" w:rsidP="00BA4FD5">
            <w:pPr>
              <w:pStyle w:val="MDPI42tablebody"/>
            </w:pPr>
            <w:r>
              <w:rPr>
                <w:sz w:val="12"/>
              </w:rPr>
              <w:t>8015.62</w:t>
            </w:r>
          </w:p>
        </w:tc>
      </w:tr>
      <w:tr w:rsidR="00305E0A" w14:paraId="5C5EFB7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5C2ABEA"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849F324" w14:textId="77777777" w:rsidR="009E0376" w:rsidRDefault="009E0376" w:rsidP="00BA4FD5">
            <w:pPr>
              <w:pStyle w:val="MDPI42tablebody"/>
            </w:pPr>
            <w:r>
              <w:t>median</w:t>
            </w:r>
          </w:p>
        </w:tc>
        <w:tc>
          <w:tcPr>
            <w:tcW w:w="746" w:type="dxa"/>
            <w:tcBorders>
              <w:top w:val="nil"/>
              <w:left w:val="single" w:sz="2" w:space="0" w:color="000000"/>
              <w:bottom w:val="nil"/>
              <w:right w:val="single" w:sz="2" w:space="0" w:color="000000"/>
            </w:tcBorders>
            <w:vAlign w:val="center"/>
          </w:tcPr>
          <w:p w14:paraId="7801A2B0" w14:textId="77777777" w:rsidR="009E0376" w:rsidRDefault="009E0376" w:rsidP="00BA4FD5">
            <w:pPr>
              <w:pStyle w:val="MDPI42tablebody"/>
            </w:pPr>
            <w:r>
              <w:rPr>
                <w:sz w:val="12"/>
              </w:rPr>
              <w:t>2</w:t>
            </w:r>
          </w:p>
        </w:tc>
        <w:tc>
          <w:tcPr>
            <w:tcW w:w="745" w:type="dxa"/>
            <w:tcBorders>
              <w:top w:val="nil"/>
              <w:left w:val="single" w:sz="2" w:space="0" w:color="000000"/>
              <w:bottom w:val="nil"/>
              <w:right w:val="single" w:sz="2" w:space="0" w:color="000000"/>
            </w:tcBorders>
            <w:vAlign w:val="center"/>
          </w:tcPr>
          <w:p w14:paraId="71CB2861" w14:textId="77777777" w:rsidR="009E0376" w:rsidRDefault="009E0376" w:rsidP="00BA4FD5">
            <w:pPr>
              <w:pStyle w:val="MDPI42tablebody"/>
            </w:pPr>
            <w:r>
              <w:rPr>
                <w:sz w:val="12"/>
              </w:rPr>
              <w:t>5</w:t>
            </w:r>
          </w:p>
        </w:tc>
        <w:tc>
          <w:tcPr>
            <w:tcW w:w="745" w:type="dxa"/>
            <w:tcBorders>
              <w:top w:val="nil"/>
              <w:left w:val="single" w:sz="2" w:space="0" w:color="000000"/>
              <w:bottom w:val="nil"/>
              <w:right w:val="single" w:sz="2" w:space="0" w:color="000000"/>
            </w:tcBorders>
            <w:vAlign w:val="center"/>
          </w:tcPr>
          <w:p w14:paraId="19D9078D" w14:textId="77777777" w:rsidR="009E0376" w:rsidRDefault="009E0376" w:rsidP="00BA4FD5">
            <w:pPr>
              <w:pStyle w:val="MDPI42tablebody"/>
            </w:pPr>
            <w:r>
              <w:rPr>
                <w:sz w:val="12"/>
              </w:rPr>
              <w:t>1.47</w:t>
            </w:r>
          </w:p>
        </w:tc>
        <w:tc>
          <w:tcPr>
            <w:tcW w:w="745" w:type="dxa"/>
            <w:tcBorders>
              <w:top w:val="nil"/>
              <w:left w:val="single" w:sz="2" w:space="0" w:color="000000"/>
              <w:bottom w:val="nil"/>
              <w:right w:val="single" w:sz="2" w:space="0" w:color="000000"/>
            </w:tcBorders>
            <w:vAlign w:val="center"/>
          </w:tcPr>
          <w:p w14:paraId="36037EDF" w14:textId="77777777" w:rsidR="009E0376" w:rsidRDefault="009E0376" w:rsidP="00BA4FD5">
            <w:pPr>
              <w:pStyle w:val="MDPI42tablebody"/>
            </w:pPr>
            <w:r>
              <w:rPr>
                <w:sz w:val="12"/>
              </w:rPr>
              <w:t>0.09</w:t>
            </w:r>
          </w:p>
        </w:tc>
        <w:tc>
          <w:tcPr>
            <w:tcW w:w="745" w:type="dxa"/>
            <w:tcBorders>
              <w:top w:val="nil"/>
              <w:left w:val="single" w:sz="3" w:space="0" w:color="000000"/>
              <w:bottom w:val="nil"/>
              <w:right w:val="single" w:sz="3" w:space="0" w:color="000000"/>
            </w:tcBorders>
            <w:vAlign w:val="center"/>
          </w:tcPr>
          <w:p w14:paraId="3F26F1E6" w14:textId="77777777" w:rsidR="009E0376" w:rsidRDefault="009E0376" w:rsidP="00BA4FD5">
            <w:pPr>
              <w:pStyle w:val="MDPI42tablebody"/>
            </w:pPr>
            <w:r>
              <w:rPr>
                <w:sz w:val="12"/>
              </w:rPr>
              <w:t>3.7</w:t>
            </w:r>
          </w:p>
        </w:tc>
        <w:tc>
          <w:tcPr>
            <w:tcW w:w="745" w:type="dxa"/>
            <w:tcBorders>
              <w:top w:val="nil"/>
              <w:left w:val="single" w:sz="2" w:space="0" w:color="000000"/>
              <w:bottom w:val="nil"/>
              <w:right w:val="single" w:sz="2" w:space="0" w:color="000000"/>
            </w:tcBorders>
            <w:vAlign w:val="center"/>
          </w:tcPr>
          <w:p w14:paraId="541AE9EF" w14:textId="77777777" w:rsidR="009E0376" w:rsidRDefault="009E0376" w:rsidP="00BA4FD5">
            <w:pPr>
              <w:pStyle w:val="MDPI42tablebody"/>
            </w:pPr>
            <w:r>
              <w:rPr>
                <w:sz w:val="12"/>
              </w:rPr>
              <w:t>8.4</w:t>
            </w:r>
          </w:p>
        </w:tc>
        <w:tc>
          <w:tcPr>
            <w:tcW w:w="745" w:type="dxa"/>
            <w:tcBorders>
              <w:top w:val="nil"/>
              <w:left w:val="single" w:sz="3" w:space="0" w:color="000000"/>
              <w:bottom w:val="nil"/>
              <w:right w:val="single" w:sz="3" w:space="0" w:color="000000"/>
            </w:tcBorders>
            <w:vAlign w:val="center"/>
          </w:tcPr>
          <w:p w14:paraId="278D4673" w14:textId="77777777" w:rsidR="009E0376" w:rsidRDefault="009E0376" w:rsidP="00BA4FD5">
            <w:pPr>
              <w:pStyle w:val="MDPI42tablebody"/>
            </w:pPr>
            <w:r>
              <w:rPr>
                <w:sz w:val="12"/>
              </w:rPr>
              <w:t>178</w:t>
            </w:r>
          </w:p>
        </w:tc>
        <w:tc>
          <w:tcPr>
            <w:tcW w:w="745" w:type="dxa"/>
            <w:tcBorders>
              <w:top w:val="nil"/>
              <w:left w:val="single" w:sz="2" w:space="0" w:color="000000"/>
              <w:bottom w:val="nil"/>
              <w:right w:val="single" w:sz="2" w:space="0" w:color="000000"/>
            </w:tcBorders>
            <w:vAlign w:val="center"/>
          </w:tcPr>
          <w:p w14:paraId="71D46E56" w14:textId="77777777" w:rsidR="009E0376" w:rsidRDefault="009E0376" w:rsidP="00BA4FD5">
            <w:pPr>
              <w:pStyle w:val="MDPI42tablebody"/>
            </w:pPr>
            <w:r>
              <w:rPr>
                <w:sz w:val="12"/>
              </w:rPr>
              <w:t>7.3</w:t>
            </w:r>
          </w:p>
        </w:tc>
        <w:tc>
          <w:tcPr>
            <w:tcW w:w="745" w:type="dxa"/>
            <w:tcBorders>
              <w:top w:val="nil"/>
              <w:left w:val="single" w:sz="3" w:space="0" w:color="000000"/>
              <w:bottom w:val="nil"/>
              <w:right w:val="single" w:sz="3" w:space="0" w:color="000000"/>
            </w:tcBorders>
            <w:vAlign w:val="center"/>
          </w:tcPr>
          <w:p w14:paraId="7D99BACC" w14:textId="77777777" w:rsidR="009E0376" w:rsidRDefault="009E0376" w:rsidP="00BA4FD5">
            <w:pPr>
              <w:pStyle w:val="MDPI42tablebody"/>
            </w:pPr>
            <w:r>
              <w:rPr>
                <w:sz w:val="12"/>
              </w:rPr>
              <w:t>9.1</w:t>
            </w:r>
          </w:p>
        </w:tc>
        <w:tc>
          <w:tcPr>
            <w:tcW w:w="934" w:type="dxa"/>
            <w:tcBorders>
              <w:top w:val="nil"/>
              <w:left w:val="single" w:sz="2" w:space="0" w:color="000000"/>
              <w:bottom w:val="nil"/>
              <w:right w:val="single" w:sz="2" w:space="0" w:color="000000"/>
            </w:tcBorders>
            <w:vAlign w:val="center"/>
          </w:tcPr>
          <w:p w14:paraId="0DA01122" w14:textId="77777777" w:rsidR="009E0376" w:rsidRDefault="009E0376" w:rsidP="00BA4FD5">
            <w:pPr>
              <w:pStyle w:val="MDPI42tablebody"/>
            </w:pPr>
            <w:r>
              <w:rPr>
                <w:sz w:val="12"/>
              </w:rPr>
              <w:t>14.5</w:t>
            </w:r>
          </w:p>
        </w:tc>
        <w:tc>
          <w:tcPr>
            <w:tcW w:w="851" w:type="dxa"/>
            <w:tcBorders>
              <w:top w:val="nil"/>
              <w:left w:val="single" w:sz="3" w:space="0" w:color="000000"/>
              <w:bottom w:val="nil"/>
              <w:right w:val="single" w:sz="3" w:space="0" w:color="000000"/>
            </w:tcBorders>
            <w:vAlign w:val="center"/>
          </w:tcPr>
          <w:p w14:paraId="50BE03EA" w14:textId="77777777" w:rsidR="009E0376" w:rsidRDefault="009E0376" w:rsidP="00BA4FD5">
            <w:pPr>
              <w:pStyle w:val="MDPI42tablebody"/>
            </w:pPr>
            <w:r>
              <w:rPr>
                <w:sz w:val="12"/>
              </w:rPr>
              <w:t>1.7</w:t>
            </w:r>
          </w:p>
        </w:tc>
        <w:tc>
          <w:tcPr>
            <w:tcW w:w="584" w:type="dxa"/>
            <w:tcBorders>
              <w:top w:val="nil"/>
              <w:left w:val="single" w:sz="2" w:space="0" w:color="000000"/>
              <w:bottom w:val="nil"/>
              <w:right w:val="single" w:sz="2" w:space="0" w:color="000000"/>
            </w:tcBorders>
            <w:vAlign w:val="center"/>
          </w:tcPr>
          <w:p w14:paraId="24A91B8D" w14:textId="77777777" w:rsidR="009E0376" w:rsidRDefault="009E0376" w:rsidP="00BA4FD5">
            <w:pPr>
              <w:pStyle w:val="MDPI42tablebody"/>
            </w:pPr>
            <w:r>
              <w:rPr>
                <w:sz w:val="12"/>
              </w:rPr>
              <w:t>2.6</w:t>
            </w:r>
          </w:p>
        </w:tc>
        <w:tc>
          <w:tcPr>
            <w:tcW w:w="745" w:type="dxa"/>
            <w:tcBorders>
              <w:top w:val="nil"/>
              <w:left w:val="single" w:sz="3" w:space="0" w:color="000000"/>
              <w:bottom w:val="nil"/>
              <w:right w:val="single" w:sz="3" w:space="0" w:color="000000"/>
            </w:tcBorders>
            <w:vAlign w:val="center"/>
          </w:tcPr>
          <w:p w14:paraId="0692A726" w14:textId="77777777" w:rsidR="009E0376" w:rsidRDefault="009E0376" w:rsidP="00BA4FD5">
            <w:pPr>
              <w:pStyle w:val="MDPI42tablebody"/>
            </w:pPr>
            <w:r>
              <w:rPr>
                <w:sz w:val="12"/>
              </w:rPr>
              <w:t>4.4</w:t>
            </w:r>
          </w:p>
        </w:tc>
        <w:tc>
          <w:tcPr>
            <w:tcW w:w="745" w:type="dxa"/>
            <w:tcBorders>
              <w:top w:val="nil"/>
              <w:left w:val="single" w:sz="2" w:space="0" w:color="000000"/>
              <w:bottom w:val="nil"/>
              <w:right w:val="single" w:sz="2" w:space="0" w:color="000000"/>
            </w:tcBorders>
            <w:vAlign w:val="center"/>
          </w:tcPr>
          <w:p w14:paraId="432315C0" w14:textId="77777777" w:rsidR="009E0376" w:rsidRDefault="009E0376" w:rsidP="00BA4FD5">
            <w:pPr>
              <w:pStyle w:val="MDPI42tablebody"/>
            </w:pPr>
            <w:r>
              <w:rPr>
                <w:sz w:val="12"/>
              </w:rPr>
              <w:t>10063</w:t>
            </w:r>
          </w:p>
        </w:tc>
        <w:tc>
          <w:tcPr>
            <w:tcW w:w="745" w:type="dxa"/>
            <w:tcBorders>
              <w:top w:val="nil"/>
              <w:left w:val="single" w:sz="3" w:space="0" w:color="000000"/>
              <w:bottom w:val="nil"/>
              <w:right w:val="single" w:sz="3" w:space="0" w:color="000000"/>
            </w:tcBorders>
            <w:vAlign w:val="center"/>
          </w:tcPr>
          <w:p w14:paraId="34064263" w14:textId="77777777" w:rsidR="009E0376" w:rsidRDefault="009E0376" w:rsidP="00BA4FD5">
            <w:pPr>
              <w:pStyle w:val="MDPI42tablebody"/>
            </w:pPr>
            <w:r>
              <w:rPr>
                <w:sz w:val="12"/>
              </w:rPr>
              <w:t>3.7</w:t>
            </w:r>
          </w:p>
        </w:tc>
        <w:tc>
          <w:tcPr>
            <w:tcW w:w="903" w:type="dxa"/>
            <w:tcBorders>
              <w:top w:val="nil"/>
              <w:left w:val="single" w:sz="2" w:space="0" w:color="000000"/>
              <w:bottom w:val="nil"/>
              <w:right w:val="single" w:sz="2" w:space="0" w:color="000000"/>
            </w:tcBorders>
            <w:vAlign w:val="center"/>
          </w:tcPr>
          <w:p w14:paraId="6F2DAF6C" w14:textId="77777777" w:rsidR="009E0376" w:rsidRDefault="009E0376" w:rsidP="00BA4FD5">
            <w:pPr>
              <w:pStyle w:val="MDPI42tablebody"/>
            </w:pPr>
            <w:r>
              <w:rPr>
                <w:sz w:val="12"/>
              </w:rPr>
              <w:t>11.38</w:t>
            </w:r>
          </w:p>
        </w:tc>
        <w:tc>
          <w:tcPr>
            <w:tcW w:w="964" w:type="dxa"/>
            <w:tcBorders>
              <w:top w:val="nil"/>
              <w:left w:val="single" w:sz="2" w:space="0" w:color="000000"/>
              <w:bottom w:val="nil"/>
              <w:right w:val="nil"/>
            </w:tcBorders>
            <w:vAlign w:val="center"/>
          </w:tcPr>
          <w:p w14:paraId="46AFABCF" w14:textId="77777777" w:rsidR="009E0376" w:rsidRDefault="009E0376" w:rsidP="00BA4FD5">
            <w:pPr>
              <w:pStyle w:val="MDPI42tablebody"/>
            </w:pPr>
            <w:r>
              <w:rPr>
                <w:sz w:val="12"/>
              </w:rPr>
              <w:t>23560</w:t>
            </w:r>
          </w:p>
        </w:tc>
      </w:tr>
      <w:tr w:rsidR="00305E0A" w14:paraId="08888DAB"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2E2DBB4"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4135472" w14:textId="77777777" w:rsidR="009E0376" w:rsidRDefault="009E0376" w:rsidP="00BA4FD5">
            <w:pPr>
              <w:pStyle w:val="MDPI42tablebody"/>
            </w:pPr>
            <w:r>
              <w:t>min</w:t>
            </w:r>
          </w:p>
        </w:tc>
        <w:tc>
          <w:tcPr>
            <w:tcW w:w="746" w:type="dxa"/>
            <w:tcBorders>
              <w:top w:val="nil"/>
              <w:left w:val="single" w:sz="2" w:space="0" w:color="000000"/>
              <w:bottom w:val="nil"/>
              <w:right w:val="single" w:sz="2" w:space="0" w:color="000000"/>
            </w:tcBorders>
            <w:vAlign w:val="center"/>
          </w:tcPr>
          <w:p w14:paraId="449B5AE7" w14:textId="77777777" w:rsidR="009E0376" w:rsidRDefault="009E0376" w:rsidP="00BA4FD5">
            <w:pPr>
              <w:pStyle w:val="MDPI42tablebody"/>
            </w:pPr>
            <w:r>
              <w:rPr>
                <w:sz w:val="12"/>
              </w:rPr>
              <w:t>0.5</w:t>
            </w:r>
          </w:p>
        </w:tc>
        <w:tc>
          <w:tcPr>
            <w:tcW w:w="745" w:type="dxa"/>
            <w:tcBorders>
              <w:top w:val="nil"/>
              <w:left w:val="single" w:sz="2" w:space="0" w:color="000000"/>
              <w:bottom w:val="nil"/>
              <w:right w:val="single" w:sz="2" w:space="0" w:color="000000"/>
            </w:tcBorders>
            <w:vAlign w:val="center"/>
          </w:tcPr>
          <w:p w14:paraId="16FB2052" w14:textId="77777777" w:rsidR="009E0376" w:rsidRDefault="009E0376" w:rsidP="00BA4FD5">
            <w:pPr>
              <w:pStyle w:val="MDPI42tablebody"/>
            </w:pPr>
            <w:r>
              <w:rPr>
                <w:sz w:val="12"/>
              </w:rPr>
              <w:t>2.6</w:t>
            </w:r>
          </w:p>
        </w:tc>
        <w:tc>
          <w:tcPr>
            <w:tcW w:w="745" w:type="dxa"/>
            <w:tcBorders>
              <w:top w:val="nil"/>
              <w:left w:val="single" w:sz="2" w:space="0" w:color="000000"/>
              <w:bottom w:val="nil"/>
              <w:right w:val="single" w:sz="2" w:space="0" w:color="000000"/>
            </w:tcBorders>
            <w:vAlign w:val="center"/>
          </w:tcPr>
          <w:p w14:paraId="3B139972" w14:textId="77777777" w:rsidR="009E0376" w:rsidRDefault="009E0376" w:rsidP="00BA4FD5">
            <w:pPr>
              <w:pStyle w:val="MDPI42tablebody"/>
            </w:pPr>
            <w:r>
              <w:rPr>
                <w:sz w:val="12"/>
              </w:rPr>
              <w:t>0.64</w:t>
            </w:r>
          </w:p>
        </w:tc>
        <w:tc>
          <w:tcPr>
            <w:tcW w:w="745" w:type="dxa"/>
            <w:tcBorders>
              <w:top w:val="nil"/>
              <w:left w:val="single" w:sz="2" w:space="0" w:color="000000"/>
              <w:bottom w:val="nil"/>
              <w:right w:val="single" w:sz="2" w:space="0" w:color="000000"/>
            </w:tcBorders>
            <w:vAlign w:val="center"/>
          </w:tcPr>
          <w:p w14:paraId="79F271F8" w14:textId="77777777" w:rsidR="009E0376" w:rsidRDefault="009E0376" w:rsidP="00BA4FD5">
            <w:pPr>
              <w:pStyle w:val="MDPI42tablebody"/>
            </w:pPr>
            <w:r>
              <w:rPr>
                <w:sz w:val="12"/>
              </w:rPr>
              <w:t>0.03</w:t>
            </w:r>
          </w:p>
        </w:tc>
        <w:tc>
          <w:tcPr>
            <w:tcW w:w="745" w:type="dxa"/>
            <w:tcBorders>
              <w:top w:val="nil"/>
              <w:left w:val="single" w:sz="2" w:space="0" w:color="000000"/>
              <w:bottom w:val="nil"/>
              <w:right w:val="single" w:sz="2" w:space="0" w:color="000000"/>
            </w:tcBorders>
            <w:vAlign w:val="center"/>
          </w:tcPr>
          <w:p w14:paraId="650B22D7" w14:textId="77777777" w:rsidR="009E0376" w:rsidRDefault="009E0376" w:rsidP="00BA4FD5">
            <w:pPr>
              <w:pStyle w:val="MDPI42tablebody"/>
            </w:pPr>
            <w:r>
              <w:rPr>
                <w:sz w:val="12"/>
              </w:rPr>
              <w:t>1.9</w:t>
            </w:r>
          </w:p>
        </w:tc>
        <w:tc>
          <w:tcPr>
            <w:tcW w:w="745" w:type="dxa"/>
            <w:tcBorders>
              <w:top w:val="nil"/>
              <w:left w:val="single" w:sz="2" w:space="0" w:color="000000"/>
              <w:bottom w:val="nil"/>
              <w:right w:val="single" w:sz="2" w:space="0" w:color="000000"/>
            </w:tcBorders>
            <w:vAlign w:val="center"/>
          </w:tcPr>
          <w:p w14:paraId="774473BC" w14:textId="77777777" w:rsidR="009E0376" w:rsidRDefault="009E0376" w:rsidP="00BA4FD5">
            <w:pPr>
              <w:pStyle w:val="MDPI42tablebody"/>
            </w:pPr>
            <w:r>
              <w:rPr>
                <w:sz w:val="12"/>
              </w:rPr>
              <w:t>1.3</w:t>
            </w:r>
          </w:p>
        </w:tc>
        <w:tc>
          <w:tcPr>
            <w:tcW w:w="745" w:type="dxa"/>
            <w:tcBorders>
              <w:top w:val="nil"/>
              <w:left w:val="single" w:sz="2" w:space="0" w:color="000000"/>
              <w:bottom w:val="nil"/>
              <w:right w:val="single" w:sz="2" w:space="0" w:color="000000"/>
            </w:tcBorders>
            <w:vAlign w:val="center"/>
          </w:tcPr>
          <w:p w14:paraId="1818E724" w14:textId="77777777" w:rsidR="009E0376" w:rsidRDefault="009E0376" w:rsidP="00BA4FD5">
            <w:pPr>
              <w:pStyle w:val="MDPI42tablebody"/>
            </w:pPr>
            <w:r>
              <w:rPr>
                <w:sz w:val="12"/>
              </w:rPr>
              <w:t>68</w:t>
            </w:r>
          </w:p>
        </w:tc>
        <w:tc>
          <w:tcPr>
            <w:tcW w:w="745" w:type="dxa"/>
            <w:tcBorders>
              <w:top w:val="nil"/>
              <w:left w:val="single" w:sz="2" w:space="0" w:color="000000"/>
              <w:bottom w:val="nil"/>
              <w:right w:val="single" w:sz="2" w:space="0" w:color="000000"/>
            </w:tcBorders>
            <w:vAlign w:val="center"/>
          </w:tcPr>
          <w:p w14:paraId="0E67FCAA" w14:textId="77777777" w:rsidR="009E0376" w:rsidRDefault="009E0376" w:rsidP="00BA4FD5">
            <w:pPr>
              <w:pStyle w:val="MDPI42tablebody"/>
            </w:pPr>
            <w:r>
              <w:rPr>
                <w:sz w:val="12"/>
              </w:rPr>
              <w:t>6.1</w:t>
            </w:r>
          </w:p>
        </w:tc>
        <w:tc>
          <w:tcPr>
            <w:tcW w:w="745" w:type="dxa"/>
            <w:tcBorders>
              <w:top w:val="nil"/>
              <w:left w:val="single" w:sz="2" w:space="0" w:color="000000"/>
              <w:bottom w:val="nil"/>
              <w:right w:val="single" w:sz="2" w:space="0" w:color="000000"/>
            </w:tcBorders>
            <w:vAlign w:val="center"/>
          </w:tcPr>
          <w:p w14:paraId="4654BC28" w14:textId="77777777" w:rsidR="009E0376" w:rsidRDefault="009E0376" w:rsidP="00BA4FD5">
            <w:pPr>
              <w:pStyle w:val="MDPI42tablebody"/>
            </w:pPr>
            <w:r>
              <w:rPr>
                <w:sz w:val="12"/>
              </w:rPr>
              <w:t>4.8</w:t>
            </w:r>
          </w:p>
        </w:tc>
        <w:tc>
          <w:tcPr>
            <w:tcW w:w="934" w:type="dxa"/>
            <w:tcBorders>
              <w:top w:val="nil"/>
              <w:left w:val="single" w:sz="2" w:space="0" w:color="000000"/>
              <w:bottom w:val="nil"/>
              <w:right w:val="single" w:sz="2" w:space="0" w:color="000000"/>
            </w:tcBorders>
            <w:vAlign w:val="center"/>
          </w:tcPr>
          <w:p w14:paraId="3BC31F6D" w14:textId="77777777" w:rsidR="009E0376" w:rsidRDefault="009E0376" w:rsidP="00BA4FD5">
            <w:pPr>
              <w:pStyle w:val="MDPI42tablebody"/>
            </w:pPr>
            <w:r>
              <w:rPr>
                <w:sz w:val="12"/>
              </w:rPr>
              <w:t>1.5</w:t>
            </w:r>
          </w:p>
        </w:tc>
        <w:tc>
          <w:tcPr>
            <w:tcW w:w="851" w:type="dxa"/>
            <w:tcBorders>
              <w:top w:val="nil"/>
              <w:left w:val="single" w:sz="2" w:space="0" w:color="000000"/>
              <w:bottom w:val="nil"/>
              <w:right w:val="single" w:sz="2" w:space="0" w:color="000000"/>
            </w:tcBorders>
            <w:vAlign w:val="center"/>
          </w:tcPr>
          <w:p w14:paraId="47996AB8" w14:textId="77777777" w:rsidR="009E0376" w:rsidRDefault="009E0376" w:rsidP="00BA4FD5">
            <w:pPr>
              <w:pStyle w:val="MDPI42tablebody"/>
            </w:pPr>
            <w:r>
              <w:rPr>
                <w:sz w:val="12"/>
              </w:rPr>
              <w:t>0.1</w:t>
            </w:r>
          </w:p>
        </w:tc>
        <w:tc>
          <w:tcPr>
            <w:tcW w:w="584" w:type="dxa"/>
            <w:tcBorders>
              <w:top w:val="nil"/>
              <w:left w:val="single" w:sz="2" w:space="0" w:color="000000"/>
              <w:bottom w:val="nil"/>
              <w:right w:val="single" w:sz="2" w:space="0" w:color="000000"/>
            </w:tcBorders>
            <w:vAlign w:val="center"/>
          </w:tcPr>
          <w:p w14:paraId="639FF1AE" w14:textId="77777777" w:rsidR="009E0376" w:rsidRDefault="009E0376" w:rsidP="00BA4FD5">
            <w:pPr>
              <w:pStyle w:val="MDPI42tablebody"/>
            </w:pPr>
            <w:r>
              <w:rPr>
                <w:sz w:val="12"/>
              </w:rPr>
              <w:t>1</w:t>
            </w:r>
          </w:p>
        </w:tc>
        <w:tc>
          <w:tcPr>
            <w:tcW w:w="745" w:type="dxa"/>
            <w:tcBorders>
              <w:top w:val="nil"/>
              <w:left w:val="single" w:sz="2" w:space="0" w:color="000000"/>
              <w:bottom w:val="nil"/>
              <w:right w:val="single" w:sz="2" w:space="0" w:color="000000"/>
            </w:tcBorders>
            <w:vAlign w:val="center"/>
          </w:tcPr>
          <w:p w14:paraId="0A077C14" w14:textId="77777777" w:rsidR="009E0376" w:rsidRDefault="009E0376" w:rsidP="00BA4FD5">
            <w:pPr>
              <w:pStyle w:val="MDPI42tablebody"/>
            </w:pPr>
            <w:r>
              <w:rPr>
                <w:sz w:val="12"/>
              </w:rPr>
              <w:t>0.4</w:t>
            </w:r>
          </w:p>
        </w:tc>
        <w:tc>
          <w:tcPr>
            <w:tcW w:w="745" w:type="dxa"/>
            <w:tcBorders>
              <w:top w:val="nil"/>
              <w:left w:val="single" w:sz="2" w:space="0" w:color="000000"/>
              <w:bottom w:val="nil"/>
              <w:right w:val="single" w:sz="2" w:space="0" w:color="000000"/>
            </w:tcBorders>
            <w:vAlign w:val="center"/>
          </w:tcPr>
          <w:p w14:paraId="5C2FB2E7" w14:textId="77777777" w:rsidR="009E0376" w:rsidRDefault="009E0376" w:rsidP="00BA4FD5">
            <w:pPr>
              <w:pStyle w:val="MDPI42tablebody"/>
            </w:pPr>
            <w:r>
              <w:rPr>
                <w:sz w:val="12"/>
              </w:rPr>
              <w:t>6805</w:t>
            </w:r>
          </w:p>
        </w:tc>
        <w:tc>
          <w:tcPr>
            <w:tcW w:w="745" w:type="dxa"/>
            <w:tcBorders>
              <w:top w:val="nil"/>
              <w:left w:val="single" w:sz="2" w:space="0" w:color="000000"/>
              <w:bottom w:val="nil"/>
              <w:right w:val="single" w:sz="2" w:space="0" w:color="000000"/>
            </w:tcBorders>
            <w:vAlign w:val="center"/>
          </w:tcPr>
          <w:p w14:paraId="2CEF2521" w14:textId="77777777" w:rsidR="009E0376" w:rsidRDefault="009E0376" w:rsidP="00BA4FD5">
            <w:pPr>
              <w:pStyle w:val="MDPI42tablebody"/>
            </w:pPr>
            <w:r>
              <w:rPr>
                <w:sz w:val="12"/>
              </w:rPr>
              <w:t>0</w:t>
            </w:r>
          </w:p>
        </w:tc>
        <w:tc>
          <w:tcPr>
            <w:tcW w:w="903" w:type="dxa"/>
            <w:tcBorders>
              <w:top w:val="nil"/>
              <w:left w:val="single" w:sz="2" w:space="0" w:color="000000"/>
              <w:bottom w:val="nil"/>
              <w:right w:val="single" w:sz="2" w:space="0" w:color="000000"/>
            </w:tcBorders>
            <w:vAlign w:val="center"/>
          </w:tcPr>
          <w:p w14:paraId="6D703B54" w14:textId="77777777" w:rsidR="009E0376" w:rsidRDefault="009E0376" w:rsidP="00BA4FD5">
            <w:pPr>
              <w:pStyle w:val="MDPI42tablebody"/>
            </w:pPr>
            <w:r>
              <w:rPr>
                <w:sz w:val="12"/>
              </w:rPr>
              <w:t>1.94</w:t>
            </w:r>
          </w:p>
        </w:tc>
        <w:tc>
          <w:tcPr>
            <w:tcW w:w="964" w:type="dxa"/>
            <w:tcBorders>
              <w:top w:val="nil"/>
              <w:left w:val="single" w:sz="2" w:space="0" w:color="000000"/>
              <w:bottom w:val="nil"/>
              <w:right w:val="nil"/>
            </w:tcBorders>
            <w:vAlign w:val="center"/>
          </w:tcPr>
          <w:p w14:paraId="05A0E547" w14:textId="77777777" w:rsidR="009E0376" w:rsidRDefault="009E0376" w:rsidP="00BA4FD5">
            <w:pPr>
              <w:pStyle w:val="MDPI42tablebody"/>
            </w:pPr>
            <w:r>
              <w:rPr>
                <w:sz w:val="12"/>
              </w:rPr>
              <w:t>7105</w:t>
            </w:r>
          </w:p>
        </w:tc>
      </w:tr>
      <w:tr w:rsidR="00305E0A" w14:paraId="7B6277F8"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79AF876C"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DEB442D" w14:textId="77777777" w:rsidR="009E0376" w:rsidRDefault="009E0376" w:rsidP="00BA4FD5">
            <w:pPr>
              <w:pStyle w:val="MDPI42tablebody"/>
            </w:pPr>
            <w:r>
              <w:t>max</w:t>
            </w:r>
          </w:p>
        </w:tc>
        <w:tc>
          <w:tcPr>
            <w:tcW w:w="746" w:type="dxa"/>
            <w:tcBorders>
              <w:top w:val="nil"/>
              <w:left w:val="single" w:sz="2" w:space="0" w:color="000000"/>
              <w:bottom w:val="nil"/>
              <w:right w:val="single" w:sz="2" w:space="0" w:color="000000"/>
            </w:tcBorders>
            <w:vAlign w:val="center"/>
          </w:tcPr>
          <w:p w14:paraId="25A35BA0" w14:textId="77777777" w:rsidR="009E0376" w:rsidRDefault="009E0376" w:rsidP="00BA4FD5">
            <w:pPr>
              <w:pStyle w:val="MDPI42tablebody"/>
            </w:pPr>
            <w:r>
              <w:rPr>
                <w:sz w:val="12"/>
              </w:rPr>
              <w:t>8.8</w:t>
            </w:r>
          </w:p>
        </w:tc>
        <w:tc>
          <w:tcPr>
            <w:tcW w:w="745" w:type="dxa"/>
            <w:tcBorders>
              <w:top w:val="nil"/>
              <w:left w:val="single" w:sz="2" w:space="0" w:color="000000"/>
              <w:bottom w:val="nil"/>
              <w:right w:val="single" w:sz="2" w:space="0" w:color="000000"/>
            </w:tcBorders>
            <w:vAlign w:val="center"/>
          </w:tcPr>
          <w:p w14:paraId="06FEC479" w14:textId="77777777" w:rsidR="009E0376" w:rsidRDefault="009E0376" w:rsidP="00BA4FD5">
            <w:pPr>
              <w:pStyle w:val="MDPI42tablebody"/>
            </w:pPr>
            <w:r>
              <w:rPr>
                <w:sz w:val="12"/>
              </w:rPr>
              <w:t>13</w:t>
            </w:r>
          </w:p>
        </w:tc>
        <w:tc>
          <w:tcPr>
            <w:tcW w:w="745" w:type="dxa"/>
            <w:tcBorders>
              <w:top w:val="nil"/>
              <w:left w:val="single" w:sz="2" w:space="0" w:color="000000"/>
              <w:bottom w:val="nil"/>
              <w:right w:val="single" w:sz="2" w:space="0" w:color="000000"/>
            </w:tcBorders>
            <w:vAlign w:val="center"/>
          </w:tcPr>
          <w:p w14:paraId="76C40409" w14:textId="77777777" w:rsidR="009E0376" w:rsidRDefault="009E0376" w:rsidP="00BA4FD5">
            <w:pPr>
              <w:pStyle w:val="MDPI42tablebody"/>
            </w:pPr>
            <w:r>
              <w:rPr>
                <w:sz w:val="12"/>
              </w:rPr>
              <w:t>4.94</w:t>
            </w:r>
          </w:p>
        </w:tc>
        <w:tc>
          <w:tcPr>
            <w:tcW w:w="745" w:type="dxa"/>
            <w:tcBorders>
              <w:top w:val="nil"/>
              <w:left w:val="single" w:sz="2" w:space="0" w:color="000000"/>
              <w:bottom w:val="nil"/>
              <w:right w:val="single" w:sz="2" w:space="0" w:color="000000"/>
            </w:tcBorders>
            <w:vAlign w:val="center"/>
          </w:tcPr>
          <w:p w14:paraId="58DBC24E" w14:textId="77777777" w:rsidR="009E0376" w:rsidRDefault="009E0376" w:rsidP="00BA4FD5">
            <w:pPr>
              <w:pStyle w:val="MDPI42tablebody"/>
            </w:pPr>
            <w:r>
              <w:rPr>
                <w:sz w:val="12"/>
              </w:rPr>
              <w:t>0.23</w:t>
            </w:r>
          </w:p>
        </w:tc>
        <w:tc>
          <w:tcPr>
            <w:tcW w:w="745" w:type="dxa"/>
            <w:tcBorders>
              <w:top w:val="nil"/>
              <w:left w:val="single" w:sz="3" w:space="0" w:color="000000"/>
              <w:bottom w:val="nil"/>
              <w:right w:val="single" w:sz="3" w:space="0" w:color="000000"/>
            </w:tcBorders>
            <w:vAlign w:val="center"/>
          </w:tcPr>
          <w:p w14:paraId="01BA200D" w14:textId="77777777" w:rsidR="009E0376" w:rsidRDefault="009E0376" w:rsidP="00BA4FD5">
            <w:pPr>
              <w:pStyle w:val="MDPI42tablebody"/>
            </w:pPr>
            <w:r>
              <w:rPr>
                <w:sz w:val="12"/>
              </w:rPr>
              <w:t>6.7</w:t>
            </w:r>
          </w:p>
        </w:tc>
        <w:tc>
          <w:tcPr>
            <w:tcW w:w="745" w:type="dxa"/>
            <w:tcBorders>
              <w:top w:val="nil"/>
              <w:left w:val="single" w:sz="2" w:space="0" w:color="000000"/>
              <w:bottom w:val="nil"/>
              <w:right w:val="single" w:sz="2" w:space="0" w:color="000000"/>
            </w:tcBorders>
            <w:vAlign w:val="center"/>
          </w:tcPr>
          <w:p w14:paraId="5C6C53E9" w14:textId="77777777" w:rsidR="009E0376" w:rsidRDefault="009E0376" w:rsidP="00BA4FD5">
            <w:pPr>
              <w:pStyle w:val="MDPI42tablebody"/>
            </w:pPr>
            <w:r>
              <w:rPr>
                <w:sz w:val="12"/>
              </w:rPr>
              <w:t>93.2</w:t>
            </w:r>
          </w:p>
        </w:tc>
        <w:tc>
          <w:tcPr>
            <w:tcW w:w="745" w:type="dxa"/>
            <w:tcBorders>
              <w:top w:val="nil"/>
              <w:left w:val="single" w:sz="3" w:space="0" w:color="000000"/>
              <w:bottom w:val="nil"/>
              <w:right w:val="single" w:sz="3" w:space="0" w:color="000000"/>
            </w:tcBorders>
            <w:vAlign w:val="center"/>
          </w:tcPr>
          <w:p w14:paraId="42DBEC89" w14:textId="77777777" w:rsidR="009E0376" w:rsidRDefault="009E0376" w:rsidP="00BA4FD5">
            <w:pPr>
              <w:pStyle w:val="MDPI42tablebody"/>
            </w:pPr>
            <w:r>
              <w:rPr>
                <w:sz w:val="12"/>
              </w:rPr>
              <w:t>600</w:t>
            </w:r>
          </w:p>
        </w:tc>
        <w:tc>
          <w:tcPr>
            <w:tcW w:w="745" w:type="dxa"/>
            <w:tcBorders>
              <w:top w:val="nil"/>
              <w:left w:val="single" w:sz="2" w:space="0" w:color="000000"/>
              <w:bottom w:val="nil"/>
              <w:right w:val="single" w:sz="2" w:space="0" w:color="000000"/>
            </w:tcBorders>
            <w:vAlign w:val="center"/>
          </w:tcPr>
          <w:p w14:paraId="0A0E1AEA" w14:textId="77777777" w:rsidR="009E0376" w:rsidRDefault="009E0376" w:rsidP="00BA4FD5">
            <w:pPr>
              <w:pStyle w:val="MDPI42tablebody"/>
            </w:pPr>
            <w:r>
              <w:rPr>
                <w:sz w:val="12"/>
              </w:rPr>
              <w:t>8.6</w:t>
            </w:r>
          </w:p>
        </w:tc>
        <w:tc>
          <w:tcPr>
            <w:tcW w:w="745" w:type="dxa"/>
            <w:tcBorders>
              <w:top w:val="nil"/>
              <w:left w:val="single" w:sz="3" w:space="0" w:color="000000"/>
              <w:bottom w:val="nil"/>
              <w:right w:val="single" w:sz="3" w:space="0" w:color="000000"/>
            </w:tcBorders>
            <w:vAlign w:val="center"/>
          </w:tcPr>
          <w:p w14:paraId="5A2B4000" w14:textId="77777777" w:rsidR="009E0376" w:rsidRDefault="009E0376" w:rsidP="00BA4FD5">
            <w:pPr>
              <w:pStyle w:val="MDPI42tablebody"/>
            </w:pPr>
            <w:r>
              <w:rPr>
                <w:sz w:val="12"/>
              </w:rPr>
              <w:t>13.6</w:t>
            </w:r>
          </w:p>
        </w:tc>
        <w:tc>
          <w:tcPr>
            <w:tcW w:w="934" w:type="dxa"/>
            <w:tcBorders>
              <w:top w:val="nil"/>
              <w:left w:val="single" w:sz="2" w:space="0" w:color="000000"/>
              <w:bottom w:val="nil"/>
              <w:right w:val="single" w:sz="2" w:space="0" w:color="000000"/>
            </w:tcBorders>
            <w:vAlign w:val="center"/>
          </w:tcPr>
          <w:p w14:paraId="4843144B" w14:textId="77777777" w:rsidR="009E0376" w:rsidRDefault="009E0376" w:rsidP="00BA4FD5">
            <w:pPr>
              <w:pStyle w:val="MDPI42tablebody"/>
            </w:pPr>
            <w:r>
              <w:rPr>
                <w:sz w:val="12"/>
              </w:rPr>
              <w:t>24.8</w:t>
            </w:r>
          </w:p>
        </w:tc>
        <w:tc>
          <w:tcPr>
            <w:tcW w:w="851" w:type="dxa"/>
            <w:tcBorders>
              <w:top w:val="nil"/>
              <w:left w:val="single" w:sz="3" w:space="0" w:color="000000"/>
              <w:bottom w:val="nil"/>
              <w:right w:val="single" w:sz="3" w:space="0" w:color="000000"/>
            </w:tcBorders>
            <w:vAlign w:val="center"/>
          </w:tcPr>
          <w:p w14:paraId="506E6859" w14:textId="77777777" w:rsidR="009E0376" w:rsidRDefault="009E0376" w:rsidP="00BA4FD5">
            <w:pPr>
              <w:pStyle w:val="MDPI42tablebody"/>
            </w:pPr>
            <w:r>
              <w:rPr>
                <w:sz w:val="12"/>
              </w:rPr>
              <w:t>36</w:t>
            </w:r>
          </w:p>
        </w:tc>
        <w:tc>
          <w:tcPr>
            <w:tcW w:w="584" w:type="dxa"/>
            <w:tcBorders>
              <w:top w:val="nil"/>
              <w:left w:val="single" w:sz="2" w:space="0" w:color="000000"/>
              <w:bottom w:val="nil"/>
              <w:right w:val="single" w:sz="2" w:space="0" w:color="000000"/>
            </w:tcBorders>
            <w:vAlign w:val="center"/>
          </w:tcPr>
          <w:p w14:paraId="36A5F5C6" w14:textId="77777777" w:rsidR="009E0376" w:rsidRDefault="009E0376" w:rsidP="00BA4FD5">
            <w:pPr>
              <w:pStyle w:val="MDPI42tablebody"/>
            </w:pPr>
            <w:r>
              <w:rPr>
                <w:sz w:val="12"/>
              </w:rPr>
              <w:t>7</w:t>
            </w:r>
          </w:p>
        </w:tc>
        <w:tc>
          <w:tcPr>
            <w:tcW w:w="745" w:type="dxa"/>
            <w:tcBorders>
              <w:top w:val="nil"/>
              <w:left w:val="single" w:sz="3" w:space="0" w:color="000000"/>
              <w:bottom w:val="nil"/>
              <w:right w:val="single" w:sz="3" w:space="0" w:color="000000"/>
            </w:tcBorders>
            <w:vAlign w:val="center"/>
          </w:tcPr>
          <w:p w14:paraId="17D285CC" w14:textId="77777777" w:rsidR="009E0376" w:rsidRDefault="009E0376" w:rsidP="00BA4FD5">
            <w:pPr>
              <w:pStyle w:val="MDPI42tablebody"/>
            </w:pPr>
            <w:r>
              <w:rPr>
                <w:sz w:val="12"/>
              </w:rPr>
              <w:t>19</w:t>
            </w:r>
          </w:p>
        </w:tc>
        <w:tc>
          <w:tcPr>
            <w:tcW w:w="745" w:type="dxa"/>
            <w:tcBorders>
              <w:top w:val="nil"/>
              <w:left w:val="single" w:sz="2" w:space="0" w:color="000000"/>
              <w:bottom w:val="nil"/>
              <w:right w:val="single" w:sz="2" w:space="0" w:color="000000"/>
            </w:tcBorders>
            <w:vAlign w:val="center"/>
          </w:tcPr>
          <w:p w14:paraId="0263A6EC" w14:textId="77777777" w:rsidR="009E0376" w:rsidRDefault="009E0376" w:rsidP="00BA4FD5">
            <w:pPr>
              <w:pStyle w:val="MDPI42tablebody"/>
            </w:pPr>
            <w:r>
              <w:rPr>
                <w:sz w:val="12"/>
              </w:rPr>
              <w:t>10704</w:t>
            </w:r>
          </w:p>
        </w:tc>
        <w:tc>
          <w:tcPr>
            <w:tcW w:w="745" w:type="dxa"/>
            <w:tcBorders>
              <w:top w:val="nil"/>
              <w:left w:val="single" w:sz="3" w:space="0" w:color="000000"/>
              <w:bottom w:val="nil"/>
              <w:right w:val="single" w:sz="3" w:space="0" w:color="000000"/>
            </w:tcBorders>
            <w:vAlign w:val="center"/>
          </w:tcPr>
          <w:p w14:paraId="44076DF9" w14:textId="77777777" w:rsidR="009E0376" w:rsidRDefault="009E0376" w:rsidP="00BA4FD5">
            <w:pPr>
              <w:pStyle w:val="MDPI42tablebody"/>
            </w:pPr>
            <w:r>
              <w:rPr>
                <w:sz w:val="12"/>
              </w:rPr>
              <w:t>310.63</w:t>
            </w:r>
          </w:p>
        </w:tc>
        <w:tc>
          <w:tcPr>
            <w:tcW w:w="903" w:type="dxa"/>
            <w:tcBorders>
              <w:top w:val="nil"/>
              <w:left w:val="single" w:sz="2" w:space="0" w:color="000000"/>
              <w:bottom w:val="nil"/>
              <w:right w:val="single" w:sz="2" w:space="0" w:color="000000"/>
            </w:tcBorders>
            <w:vAlign w:val="center"/>
          </w:tcPr>
          <w:p w14:paraId="6C12B2D0" w14:textId="77777777" w:rsidR="009E0376" w:rsidRDefault="009E0376" w:rsidP="00BA4FD5">
            <w:pPr>
              <w:pStyle w:val="MDPI42tablebody"/>
            </w:pPr>
            <w:r>
              <w:rPr>
                <w:sz w:val="12"/>
              </w:rPr>
              <w:t>464.6</w:t>
            </w:r>
          </w:p>
        </w:tc>
        <w:tc>
          <w:tcPr>
            <w:tcW w:w="964" w:type="dxa"/>
            <w:tcBorders>
              <w:top w:val="nil"/>
              <w:left w:val="single" w:sz="2" w:space="0" w:color="000000"/>
              <w:bottom w:val="nil"/>
              <w:right w:val="nil"/>
            </w:tcBorders>
            <w:vAlign w:val="center"/>
          </w:tcPr>
          <w:p w14:paraId="2462BFBD" w14:textId="77777777" w:rsidR="009E0376" w:rsidRDefault="009E0376" w:rsidP="00BA4FD5">
            <w:pPr>
              <w:pStyle w:val="MDPI42tablebody"/>
            </w:pPr>
            <w:r>
              <w:rPr>
                <w:sz w:val="12"/>
              </w:rPr>
              <w:t>37807</w:t>
            </w:r>
          </w:p>
        </w:tc>
      </w:tr>
      <w:tr w:rsidR="00305E0A" w14:paraId="576E430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0BA15BC9"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84AD6B5" w14:textId="77777777" w:rsidR="009E0376" w:rsidRDefault="009E0376" w:rsidP="00BA4FD5">
            <w:pPr>
              <w:pStyle w:val="MDPI42tablebody"/>
            </w:pPr>
            <w:r>
              <w:t>skewness</w:t>
            </w:r>
          </w:p>
        </w:tc>
        <w:tc>
          <w:tcPr>
            <w:tcW w:w="746" w:type="dxa"/>
            <w:tcBorders>
              <w:top w:val="nil"/>
              <w:left w:val="single" w:sz="2" w:space="0" w:color="000000"/>
              <w:bottom w:val="nil"/>
              <w:right w:val="single" w:sz="2" w:space="0" w:color="000000"/>
            </w:tcBorders>
            <w:vAlign w:val="center"/>
          </w:tcPr>
          <w:p w14:paraId="7A1BA96E" w14:textId="77777777" w:rsidR="009E0376" w:rsidRDefault="009E0376" w:rsidP="00BA4FD5">
            <w:pPr>
              <w:pStyle w:val="MDPI42tablebody"/>
            </w:pPr>
            <w:r>
              <w:rPr>
                <w:sz w:val="12"/>
              </w:rPr>
              <w:t>2.01</w:t>
            </w:r>
          </w:p>
        </w:tc>
        <w:tc>
          <w:tcPr>
            <w:tcW w:w="745" w:type="dxa"/>
            <w:tcBorders>
              <w:top w:val="nil"/>
              <w:left w:val="single" w:sz="2" w:space="0" w:color="000000"/>
              <w:bottom w:val="nil"/>
              <w:right w:val="single" w:sz="2" w:space="0" w:color="000000"/>
            </w:tcBorders>
            <w:vAlign w:val="center"/>
          </w:tcPr>
          <w:p w14:paraId="123FCC56" w14:textId="77777777" w:rsidR="009E0376" w:rsidRDefault="009E0376" w:rsidP="00BA4FD5">
            <w:pPr>
              <w:pStyle w:val="MDPI42tablebody"/>
            </w:pPr>
            <w:r>
              <w:rPr>
                <w:sz w:val="12"/>
              </w:rPr>
              <w:t>1.32</w:t>
            </w:r>
          </w:p>
        </w:tc>
        <w:tc>
          <w:tcPr>
            <w:tcW w:w="745" w:type="dxa"/>
            <w:tcBorders>
              <w:top w:val="nil"/>
              <w:left w:val="single" w:sz="2" w:space="0" w:color="000000"/>
              <w:bottom w:val="nil"/>
              <w:right w:val="single" w:sz="2" w:space="0" w:color="000000"/>
            </w:tcBorders>
            <w:vAlign w:val="center"/>
          </w:tcPr>
          <w:p w14:paraId="348EBDF5" w14:textId="77777777" w:rsidR="009E0376" w:rsidRDefault="009E0376" w:rsidP="00BA4FD5">
            <w:pPr>
              <w:pStyle w:val="MDPI42tablebody"/>
            </w:pPr>
            <w:r>
              <w:rPr>
                <w:sz w:val="12"/>
              </w:rPr>
              <w:t>1.75</w:t>
            </w:r>
          </w:p>
        </w:tc>
        <w:tc>
          <w:tcPr>
            <w:tcW w:w="745" w:type="dxa"/>
            <w:tcBorders>
              <w:top w:val="nil"/>
              <w:left w:val="single" w:sz="2" w:space="0" w:color="000000"/>
              <w:bottom w:val="nil"/>
              <w:right w:val="single" w:sz="2" w:space="0" w:color="000000"/>
            </w:tcBorders>
            <w:vAlign w:val="center"/>
          </w:tcPr>
          <w:p w14:paraId="631A3B1D" w14:textId="77777777" w:rsidR="009E0376" w:rsidRDefault="009E0376" w:rsidP="00BA4FD5">
            <w:pPr>
              <w:pStyle w:val="MDPI42tablebody"/>
            </w:pPr>
            <w:r>
              <w:rPr>
                <w:sz w:val="12"/>
              </w:rPr>
              <w:t>0.91</w:t>
            </w:r>
          </w:p>
        </w:tc>
        <w:tc>
          <w:tcPr>
            <w:tcW w:w="745" w:type="dxa"/>
            <w:tcBorders>
              <w:top w:val="nil"/>
              <w:left w:val="single" w:sz="2" w:space="0" w:color="000000"/>
              <w:bottom w:val="nil"/>
              <w:right w:val="single" w:sz="2" w:space="0" w:color="000000"/>
            </w:tcBorders>
            <w:vAlign w:val="center"/>
          </w:tcPr>
          <w:p w14:paraId="005AC2F2" w14:textId="77777777" w:rsidR="009E0376" w:rsidRDefault="009E0376" w:rsidP="00BA4FD5">
            <w:pPr>
              <w:pStyle w:val="MDPI42tablebody"/>
            </w:pPr>
            <w:r>
              <w:rPr>
                <w:sz w:val="12"/>
              </w:rPr>
              <w:t>0.49</w:t>
            </w:r>
          </w:p>
        </w:tc>
        <w:tc>
          <w:tcPr>
            <w:tcW w:w="745" w:type="dxa"/>
            <w:tcBorders>
              <w:top w:val="nil"/>
              <w:left w:val="single" w:sz="2" w:space="0" w:color="000000"/>
              <w:bottom w:val="nil"/>
              <w:right w:val="single" w:sz="2" w:space="0" w:color="000000"/>
            </w:tcBorders>
            <w:vAlign w:val="center"/>
          </w:tcPr>
          <w:p w14:paraId="34F5779C" w14:textId="77777777" w:rsidR="009E0376" w:rsidRDefault="009E0376" w:rsidP="00BA4FD5">
            <w:pPr>
              <w:pStyle w:val="MDPI42tablebody"/>
            </w:pPr>
            <w:r>
              <w:rPr>
                <w:sz w:val="12"/>
              </w:rPr>
              <w:t>4.08</w:t>
            </w:r>
          </w:p>
        </w:tc>
        <w:tc>
          <w:tcPr>
            <w:tcW w:w="745" w:type="dxa"/>
            <w:tcBorders>
              <w:top w:val="nil"/>
              <w:left w:val="single" w:sz="2" w:space="0" w:color="000000"/>
              <w:bottom w:val="nil"/>
              <w:right w:val="single" w:sz="2" w:space="0" w:color="000000"/>
            </w:tcBorders>
            <w:vAlign w:val="center"/>
          </w:tcPr>
          <w:p w14:paraId="47FA7044" w14:textId="77777777" w:rsidR="009E0376" w:rsidRDefault="009E0376" w:rsidP="00BA4FD5">
            <w:pPr>
              <w:pStyle w:val="MDPI42tablebody"/>
            </w:pPr>
            <w:r>
              <w:rPr>
                <w:sz w:val="12"/>
              </w:rPr>
              <w:t>1.53</w:t>
            </w:r>
          </w:p>
        </w:tc>
        <w:tc>
          <w:tcPr>
            <w:tcW w:w="745" w:type="dxa"/>
            <w:tcBorders>
              <w:top w:val="nil"/>
              <w:left w:val="single" w:sz="2" w:space="0" w:color="000000"/>
              <w:bottom w:val="nil"/>
              <w:right w:val="single" w:sz="2" w:space="0" w:color="000000"/>
            </w:tcBorders>
            <w:vAlign w:val="center"/>
          </w:tcPr>
          <w:p w14:paraId="6DB1CBB3" w14:textId="77777777" w:rsidR="009E0376" w:rsidRDefault="009E0376" w:rsidP="00BA4FD5">
            <w:pPr>
              <w:pStyle w:val="MDPI42tablebody"/>
            </w:pPr>
            <w:r>
              <w:rPr>
                <w:sz w:val="12"/>
              </w:rPr>
              <w:t>0.17</w:t>
            </w:r>
          </w:p>
        </w:tc>
        <w:tc>
          <w:tcPr>
            <w:tcW w:w="745" w:type="dxa"/>
            <w:tcBorders>
              <w:top w:val="nil"/>
              <w:left w:val="single" w:sz="2" w:space="0" w:color="000000"/>
              <w:bottom w:val="nil"/>
              <w:right w:val="single" w:sz="2" w:space="0" w:color="000000"/>
            </w:tcBorders>
            <w:vAlign w:val="center"/>
          </w:tcPr>
          <w:p w14:paraId="58E07A8D" w14:textId="77777777" w:rsidR="009E0376" w:rsidRDefault="009E0376" w:rsidP="00BA4FD5">
            <w:pPr>
              <w:pStyle w:val="MDPI42tablebody"/>
            </w:pPr>
            <w:r>
              <w:rPr>
                <w:sz w:val="12"/>
              </w:rPr>
              <w:t>0.03</w:t>
            </w:r>
          </w:p>
        </w:tc>
        <w:tc>
          <w:tcPr>
            <w:tcW w:w="934" w:type="dxa"/>
            <w:tcBorders>
              <w:top w:val="nil"/>
              <w:left w:val="single" w:sz="2" w:space="0" w:color="000000"/>
              <w:bottom w:val="nil"/>
              <w:right w:val="single" w:sz="2" w:space="0" w:color="000000"/>
            </w:tcBorders>
            <w:vAlign w:val="center"/>
          </w:tcPr>
          <w:p w14:paraId="36CA5C0C" w14:textId="77777777" w:rsidR="009E0376" w:rsidRDefault="009E0376" w:rsidP="00BA4FD5">
            <w:pPr>
              <w:pStyle w:val="MDPI42tablebody"/>
            </w:pPr>
            <w:r>
              <w:rPr>
                <w:sz w:val="12"/>
              </w:rPr>
              <w:t>-0.19</w:t>
            </w:r>
          </w:p>
        </w:tc>
        <w:tc>
          <w:tcPr>
            <w:tcW w:w="851" w:type="dxa"/>
            <w:tcBorders>
              <w:top w:val="nil"/>
              <w:left w:val="single" w:sz="2" w:space="0" w:color="000000"/>
              <w:bottom w:val="nil"/>
              <w:right w:val="single" w:sz="2" w:space="0" w:color="000000"/>
            </w:tcBorders>
            <w:vAlign w:val="center"/>
          </w:tcPr>
          <w:p w14:paraId="0C3A169F" w14:textId="77777777" w:rsidR="009E0376" w:rsidRDefault="009E0376" w:rsidP="00BA4FD5">
            <w:pPr>
              <w:pStyle w:val="MDPI42tablebody"/>
            </w:pPr>
            <w:r>
              <w:rPr>
                <w:sz w:val="12"/>
              </w:rPr>
              <w:t>6.65</w:t>
            </w:r>
          </w:p>
        </w:tc>
        <w:tc>
          <w:tcPr>
            <w:tcW w:w="584" w:type="dxa"/>
            <w:tcBorders>
              <w:top w:val="nil"/>
              <w:left w:val="single" w:sz="2" w:space="0" w:color="000000"/>
              <w:bottom w:val="nil"/>
              <w:right w:val="single" w:sz="2" w:space="0" w:color="000000"/>
            </w:tcBorders>
            <w:vAlign w:val="center"/>
          </w:tcPr>
          <w:p w14:paraId="2B829892" w14:textId="77777777" w:rsidR="009E0376" w:rsidRDefault="009E0376" w:rsidP="00BA4FD5">
            <w:pPr>
              <w:pStyle w:val="MDPI42tablebody"/>
            </w:pPr>
            <w:r>
              <w:rPr>
                <w:sz w:val="12"/>
              </w:rPr>
              <w:t>1.01</w:t>
            </w:r>
          </w:p>
        </w:tc>
        <w:tc>
          <w:tcPr>
            <w:tcW w:w="745" w:type="dxa"/>
            <w:tcBorders>
              <w:top w:val="nil"/>
              <w:left w:val="single" w:sz="2" w:space="0" w:color="000000"/>
              <w:bottom w:val="nil"/>
              <w:right w:val="single" w:sz="2" w:space="0" w:color="000000"/>
            </w:tcBorders>
            <w:vAlign w:val="center"/>
          </w:tcPr>
          <w:p w14:paraId="4C23E577" w14:textId="77777777" w:rsidR="009E0376" w:rsidRDefault="009E0376" w:rsidP="00BA4FD5">
            <w:pPr>
              <w:pStyle w:val="MDPI42tablebody"/>
            </w:pPr>
            <w:r>
              <w:rPr>
                <w:sz w:val="12"/>
              </w:rPr>
              <w:t>1.41</w:t>
            </w:r>
          </w:p>
        </w:tc>
        <w:tc>
          <w:tcPr>
            <w:tcW w:w="745" w:type="dxa"/>
            <w:tcBorders>
              <w:top w:val="nil"/>
              <w:left w:val="single" w:sz="2" w:space="0" w:color="000000"/>
              <w:bottom w:val="nil"/>
              <w:right w:val="single" w:sz="2" w:space="0" w:color="000000"/>
            </w:tcBorders>
            <w:vAlign w:val="center"/>
          </w:tcPr>
          <w:p w14:paraId="1826EA90" w14:textId="77777777" w:rsidR="009E0376" w:rsidRDefault="009E0376" w:rsidP="00BA4FD5">
            <w:pPr>
              <w:pStyle w:val="MDPI42tablebody"/>
            </w:pPr>
            <w:r>
              <w:rPr>
                <w:sz w:val="12"/>
              </w:rPr>
              <w:t>-2.52</w:t>
            </w:r>
          </w:p>
        </w:tc>
        <w:tc>
          <w:tcPr>
            <w:tcW w:w="745" w:type="dxa"/>
            <w:tcBorders>
              <w:top w:val="nil"/>
              <w:left w:val="single" w:sz="2" w:space="0" w:color="000000"/>
              <w:bottom w:val="nil"/>
              <w:right w:val="single" w:sz="2" w:space="0" w:color="000000"/>
            </w:tcBorders>
            <w:vAlign w:val="center"/>
          </w:tcPr>
          <w:p w14:paraId="2801521B" w14:textId="77777777" w:rsidR="009E0376" w:rsidRDefault="009E0376" w:rsidP="00BA4FD5">
            <w:pPr>
              <w:pStyle w:val="MDPI42tablebody"/>
            </w:pPr>
            <w:r>
              <w:rPr>
                <w:sz w:val="12"/>
              </w:rPr>
              <w:t>4.58</w:t>
            </w:r>
          </w:p>
        </w:tc>
        <w:tc>
          <w:tcPr>
            <w:tcW w:w="903" w:type="dxa"/>
            <w:tcBorders>
              <w:top w:val="nil"/>
              <w:left w:val="single" w:sz="2" w:space="0" w:color="000000"/>
              <w:bottom w:val="nil"/>
              <w:right w:val="single" w:sz="2" w:space="0" w:color="000000"/>
            </w:tcBorders>
            <w:vAlign w:val="center"/>
          </w:tcPr>
          <w:p w14:paraId="55B7ADB3" w14:textId="77777777" w:rsidR="009E0376" w:rsidRDefault="009E0376" w:rsidP="00BA4FD5">
            <w:pPr>
              <w:pStyle w:val="MDPI42tablebody"/>
            </w:pPr>
            <w:r>
              <w:rPr>
                <w:sz w:val="12"/>
              </w:rPr>
              <w:t>8.54</w:t>
            </w:r>
          </w:p>
        </w:tc>
        <w:tc>
          <w:tcPr>
            <w:tcW w:w="964" w:type="dxa"/>
            <w:tcBorders>
              <w:top w:val="nil"/>
              <w:left w:val="single" w:sz="2" w:space="0" w:color="000000"/>
              <w:bottom w:val="nil"/>
              <w:right w:val="nil"/>
            </w:tcBorders>
            <w:vAlign w:val="center"/>
          </w:tcPr>
          <w:p w14:paraId="028F8858" w14:textId="77777777" w:rsidR="009E0376" w:rsidRDefault="009E0376" w:rsidP="00BA4FD5">
            <w:pPr>
              <w:pStyle w:val="MDPI42tablebody"/>
            </w:pPr>
            <w:r>
              <w:rPr>
                <w:sz w:val="12"/>
              </w:rPr>
              <w:t>-0.08</w:t>
            </w:r>
          </w:p>
        </w:tc>
      </w:tr>
      <w:tr w:rsidR="00305E0A" w14:paraId="3D1AD063"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3C0F3493" w14:textId="77777777" w:rsidR="009E0376"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2E60B6A2" w14:textId="77777777" w:rsidR="009E0376" w:rsidRDefault="009E0376" w:rsidP="00BA4FD5">
            <w:pPr>
              <w:pStyle w:val="MDPI42tablebody"/>
            </w:pPr>
            <w:r>
              <w:t>kurtosis</w:t>
            </w:r>
          </w:p>
        </w:tc>
        <w:tc>
          <w:tcPr>
            <w:tcW w:w="746" w:type="dxa"/>
            <w:tcBorders>
              <w:top w:val="nil"/>
              <w:left w:val="single" w:sz="2" w:space="0" w:color="000000"/>
              <w:bottom w:val="single" w:sz="2" w:space="0" w:color="000000"/>
              <w:right w:val="single" w:sz="2" w:space="0" w:color="000000"/>
            </w:tcBorders>
            <w:vAlign w:val="center"/>
          </w:tcPr>
          <w:p w14:paraId="4F4B266A" w14:textId="77777777" w:rsidR="009E0376" w:rsidRDefault="009E0376" w:rsidP="00BA4FD5">
            <w:pPr>
              <w:pStyle w:val="MDPI42tablebody"/>
            </w:pPr>
            <w:r>
              <w:rPr>
                <w:sz w:val="12"/>
              </w:rPr>
              <w:t>5.42</w:t>
            </w:r>
          </w:p>
        </w:tc>
        <w:tc>
          <w:tcPr>
            <w:tcW w:w="745" w:type="dxa"/>
            <w:tcBorders>
              <w:top w:val="nil"/>
              <w:left w:val="single" w:sz="2" w:space="0" w:color="000000"/>
              <w:bottom w:val="single" w:sz="2" w:space="0" w:color="000000"/>
              <w:right w:val="single" w:sz="2" w:space="0" w:color="000000"/>
            </w:tcBorders>
            <w:vAlign w:val="center"/>
          </w:tcPr>
          <w:p w14:paraId="110D87E1" w14:textId="77777777" w:rsidR="009E0376" w:rsidRDefault="009E0376" w:rsidP="00BA4FD5">
            <w:pPr>
              <w:pStyle w:val="MDPI42tablebody"/>
            </w:pPr>
            <w:r>
              <w:rPr>
                <w:sz w:val="12"/>
              </w:rPr>
              <w:t>2.53</w:t>
            </w:r>
          </w:p>
        </w:tc>
        <w:tc>
          <w:tcPr>
            <w:tcW w:w="745" w:type="dxa"/>
            <w:tcBorders>
              <w:top w:val="nil"/>
              <w:left w:val="single" w:sz="2" w:space="0" w:color="000000"/>
              <w:bottom w:val="single" w:sz="2" w:space="0" w:color="000000"/>
              <w:right w:val="single" w:sz="2" w:space="0" w:color="000000"/>
            </w:tcBorders>
            <w:vAlign w:val="center"/>
          </w:tcPr>
          <w:p w14:paraId="4F226E45" w14:textId="77777777" w:rsidR="009E0376" w:rsidRDefault="009E0376" w:rsidP="00BA4FD5">
            <w:pPr>
              <w:pStyle w:val="MDPI42tablebody"/>
            </w:pPr>
            <w:r>
              <w:rPr>
                <w:sz w:val="12"/>
              </w:rPr>
              <w:t>4.61</w:t>
            </w:r>
          </w:p>
        </w:tc>
        <w:tc>
          <w:tcPr>
            <w:tcW w:w="745" w:type="dxa"/>
            <w:tcBorders>
              <w:top w:val="nil"/>
              <w:left w:val="single" w:sz="2" w:space="0" w:color="000000"/>
              <w:bottom w:val="single" w:sz="2" w:space="0" w:color="000000"/>
              <w:right w:val="single" w:sz="2" w:space="0" w:color="000000"/>
            </w:tcBorders>
            <w:vAlign w:val="center"/>
          </w:tcPr>
          <w:p w14:paraId="76ED3B5C" w14:textId="77777777" w:rsidR="009E0376" w:rsidRDefault="009E0376" w:rsidP="00BA4FD5">
            <w:pPr>
              <w:pStyle w:val="MDPI42tablebody"/>
            </w:pPr>
            <w:r>
              <w:rPr>
                <w:sz w:val="12"/>
              </w:rPr>
              <w:t>0.14</w:t>
            </w:r>
          </w:p>
        </w:tc>
        <w:tc>
          <w:tcPr>
            <w:tcW w:w="745" w:type="dxa"/>
            <w:tcBorders>
              <w:top w:val="nil"/>
              <w:left w:val="single" w:sz="3" w:space="0" w:color="000000"/>
              <w:bottom w:val="single" w:sz="2" w:space="0" w:color="000000"/>
              <w:right w:val="single" w:sz="3" w:space="0" w:color="000000"/>
            </w:tcBorders>
            <w:vAlign w:val="center"/>
          </w:tcPr>
          <w:p w14:paraId="060B20A7" w14:textId="77777777" w:rsidR="009E0376" w:rsidRDefault="009E0376" w:rsidP="00BA4FD5">
            <w:pPr>
              <w:pStyle w:val="MDPI42tablebody"/>
            </w:pPr>
            <w:r>
              <w:rPr>
                <w:sz w:val="12"/>
              </w:rPr>
              <w:t>-0.25</w:t>
            </w:r>
          </w:p>
        </w:tc>
        <w:tc>
          <w:tcPr>
            <w:tcW w:w="745" w:type="dxa"/>
            <w:tcBorders>
              <w:top w:val="nil"/>
              <w:left w:val="single" w:sz="2" w:space="0" w:color="000000"/>
              <w:bottom w:val="single" w:sz="2" w:space="0" w:color="000000"/>
              <w:right w:val="single" w:sz="2" w:space="0" w:color="000000"/>
            </w:tcBorders>
            <w:vAlign w:val="center"/>
          </w:tcPr>
          <w:p w14:paraId="73F04D41" w14:textId="77777777" w:rsidR="009E0376" w:rsidRDefault="009E0376" w:rsidP="00BA4FD5">
            <w:pPr>
              <w:pStyle w:val="MDPI42tablebody"/>
            </w:pPr>
            <w:r>
              <w:rPr>
                <w:sz w:val="12"/>
              </w:rPr>
              <w:t>20.93</w:t>
            </w:r>
          </w:p>
        </w:tc>
        <w:tc>
          <w:tcPr>
            <w:tcW w:w="745" w:type="dxa"/>
            <w:tcBorders>
              <w:top w:val="nil"/>
              <w:left w:val="single" w:sz="3" w:space="0" w:color="000000"/>
              <w:bottom w:val="single" w:sz="2" w:space="0" w:color="000000"/>
              <w:right w:val="single" w:sz="3" w:space="0" w:color="000000"/>
            </w:tcBorders>
            <w:vAlign w:val="center"/>
          </w:tcPr>
          <w:p w14:paraId="64D0A55B" w14:textId="77777777" w:rsidR="009E0376" w:rsidRDefault="009E0376" w:rsidP="00BA4FD5">
            <w:pPr>
              <w:pStyle w:val="MDPI42tablebody"/>
            </w:pPr>
            <w:r>
              <w:rPr>
                <w:sz w:val="12"/>
              </w:rPr>
              <w:t>5.79</w:t>
            </w:r>
          </w:p>
        </w:tc>
        <w:tc>
          <w:tcPr>
            <w:tcW w:w="745" w:type="dxa"/>
            <w:tcBorders>
              <w:top w:val="nil"/>
              <w:left w:val="single" w:sz="2" w:space="0" w:color="000000"/>
              <w:bottom w:val="single" w:sz="2" w:space="0" w:color="000000"/>
              <w:right w:val="single" w:sz="2" w:space="0" w:color="000000"/>
            </w:tcBorders>
            <w:vAlign w:val="center"/>
          </w:tcPr>
          <w:p w14:paraId="33647FE2" w14:textId="77777777" w:rsidR="009E0376" w:rsidRDefault="009E0376" w:rsidP="00BA4FD5">
            <w:pPr>
              <w:pStyle w:val="MDPI42tablebody"/>
            </w:pPr>
            <w:r>
              <w:rPr>
                <w:sz w:val="12"/>
              </w:rPr>
              <w:t>-0.05</w:t>
            </w:r>
          </w:p>
        </w:tc>
        <w:tc>
          <w:tcPr>
            <w:tcW w:w="745" w:type="dxa"/>
            <w:tcBorders>
              <w:top w:val="nil"/>
              <w:left w:val="single" w:sz="3" w:space="0" w:color="000000"/>
              <w:bottom w:val="single" w:sz="2" w:space="0" w:color="000000"/>
              <w:right w:val="single" w:sz="3" w:space="0" w:color="000000"/>
            </w:tcBorders>
            <w:vAlign w:val="center"/>
          </w:tcPr>
          <w:p w14:paraId="318AC331" w14:textId="77777777" w:rsidR="009E0376" w:rsidRDefault="009E0376" w:rsidP="00BA4FD5">
            <w:pPr>
              <w:pStyle w:val="MDPI42tablebody"/>
            </w:pPr>
            <w:r>
              <w:rPr>
                <w:sz w:val="12"/>
              </w:rPr>
              <w:t>-1.13</w:t>
            </w:r>
          </w:p>
        </w:tc>
        <w:tc>
          <w:tcPr>
            <w:tcW w:w="934" w:type="dxa"/>
            <w:tcBorders>
              <w:top w:val="nil"/>
              <w:left w:val="single" w:sz="2" w:space="0" w:color="000000"/>
              <w:bottom w:val="single" w:sz="2" w:space="0" w:color="000000"/>
              <w:right w:val="single" w:sz="2" w:space="0" w:color="000000"/>
            </w:tcBorders>
            <w:vAlign w:val="center"/>
          </w:tcPr>
          <w:p w14:paraId="336EEA38" w14:textId="77777777" w:rsidR="009E0376" w:rsidRDefault="009E0376" w:rsidP="00BA4FD5">
            <w:pPr>
              <w:pStyle w:val="MDPI42tablebody"/>
            </w:pPr>
            <w:r>
              <w:rPr>
                <w:sz w:val="12"/>
              </w:rPr>
              <w:t>-1.08</w:t>
            </w:r>
          </w:p>
        </w:tc>
        <w:tc>
          <w:tcPr>
            <w:tcW w:w="851" w:type="dxa"/>
            <w:tcBorders>
              <w:top w:val="nil"/>
              <w:left w:val="single" w:sz="3" w:space="0" w:color="000000"/>
              <w:bottom w:val="single" w:sz="2" w:space="0" w:color="000000"/>
              <w:right w:val="single" w:sz="3" w:space="0" w:color="000000"/>
            </w:tcBorders>
            <w:vAlign w:val="center"/>
          </w:tcPr>
          <w:p w14:paraId="411C41C2" w14:textId="77777777" w:rsidR="009E0376" w:rsidRDefault="009E0376" w:rsidP="00BA4FD5">
            <w:pPr>
              <w:pStyle w:val="MDPI42tablebody"/>
            </w:pPr>
            <w:r>
              <w:rPr>
                <w:sz w:val="12"/>
              </w:rPr>
              <w:t>66.11</w:t>
            </w:r>
          </w:p>
        </w:tc>
        <w:tc>
          <w:tcPr>
            <w:tcW w:w="584" w:type="dxa"/>
            <w:tcBorders>
              <w:top w:val="nil"/>
              <w:left w:val="single" w:sz="2" w:space="0" w:color="000000"/>
              <w:bottom w:val="single" w:sz="2" w:space="0" w:color="000000"/>
              <w:right w:val="single" w:sz="2" w:space="0" w:color="000000"/>
            </w:tcBorders>
            <w:vAlign w:val="center"/>
          </w:tcPr>
          <w:p w14:paraId="74137A07" w14:textId="77777777" w:rsidR="009E0376" w:rsidRDefault="009E0376" w:rsidP="00BA4FD5">
            <w:pPr>
              <w:pStyle w:val="MDPI42tablebody"/>
            </w:pPr>
            <w:r>
              <w:rPr>
                <w:sz w:val="12"/>
              </w:rPr>
              <w:t>3.87</w:t>
            </w:r>
          </w:p>
        </w:tc>
        <w:tc>
          <w:tcPr>
            <w:tcW w:w="745" w:type="dxa"/>
            <w:tcBorders>
              <w:top w:val="nil"/>
              <w:left w:val="single" w:sz="3" w:space="0" w:color="000000"/>
              <w:bottom w:val="single" w:sz="2" w:space="0" w:color="000000"/>
              <w:right w:val="single" w:sz="3" w:space="0" w:color="000000"/>
            </w:tcBorders>
            <w:vAlign w:val="center"/>
          </w:tcPr>
          <w:p w14:paraId="2A3D547B" w14:textId="77777777" w:rsidR="009E0376" w:rsidRDefault="009E0376" w:rsidP="00BA4FD5">
            <w:pPr>
              <w:pStyle w:val="MDPI42tablebody"/>
            </w:pPr>
            <w:r>
              <w:rPr>
                <w:sz w:val="12"/>
              </w:rPr>
              <w:t>2.85</w:t>
            </w:r>
          </w:p>
        </w:tc>
        <w:tc>
          <w:tcPr>
            <w:tcW w:w="745" w:type="dxa"/>
            <w:tcBorders>
              <w:top w:val="nil"/>
              <w:left w:val="single" w:sz="2" w:space="0" w:color="000000"/>
              <w:bottom w:val="single" w:sz="2" w:space="0" w:color="000000"/>
              <w:right w:val="single" w:sz="2" w:space="0" w:color="000000"/>
            </w:tcBorders>
            <w:vAlign w:val="center"/>
          </w:tcPr>
          <w:p w14:paraId="0DDEC8EE" w14:textId="77777777" w:rsidR="009E0376" w:rsidRDefault="009E0376" w:rsidP="00BA4FD5">
            <w:pPr>
              <w:pStyle w:val="MDPI42tablebody"/>
            </w:pPr>
            <w:r>
              <w:rPr>
                <w:sz w:val="12"/>
              </w:rPr>
              <w:t>8.1</w:t>
            </w:r>
          </w:p>
        </w:tc>
        <w:tc>
          <w:tcPr>
            <w:tcW w:w="745" w:type="dxa"/>
            <w:tcBorders>
              <w:top w:val="nil"/>
              <w:left w:val="single" w:sz="3" w:space="0" w:color="000000"/>
              <w:bottom w:val="single" w:sz="2" w:space="0" w:color="000000"/>
              <w:right w:val="single" w:sz="3" w:space="0" w:color="000000"/>
            </w:tcBorders>
            <w:vAlign w:val="center"/>
          </w:tcPr>
          <w:p w14:paraId="36CF088F" w14:textId="77777777" w:rsidR="009E0376" w:rsidRDefault="009E0376" w:rsidP="00BA4FD5">
            <w:pPr>
              <w:pStyle w:val="MDPI42tablebody"/>
            </w:pPr>
            <w:r>
              <w:rPr>
                <w:sz w:val="12"/>
              </w:rPr>
              <w:t>23.37</w:t>
            </w:r>
          </w:p>
        </w:tc>
        <w:tc>
          <w:tcPr>
            <w:tcW w:w="903" w:type="dxa"/>
            <w:tcBorders>
              <w:top w:val="nil"/>
              <w:left w:val="single" w:sz="2" w:space="0" w:color="000000"/>
              <w:bottom w:val="single" w:sz="2" w:space="0" w:color="000000"/>
              <w:right w:val="single" w:sz="2" w:space="0" w:color="000000"/>
            </w:tcBorders>
            <w:vAlign w:val="center"/>
          </w:tcPr>
          <w:p w14:paraId="3F883555" w14:textId="77777777" w:rsidR="009E0376" w:rsidRDefault="009E0376" w:rsidP="00BA4FD5">
            <w:pPr>
              <w:pStyle w:val="MDPI42tablebody"/>
            </w:pPr>
            <w:r>
              <w:rPr>
                <w:sz w:val="12"/>
              </w:rPr>
              <w:t>83.5</w:t>
            </w:r>
          </w:p>
        </w:tc>
        <w:tc>
          <w:tcPr>
            <w:tcW w:w="964" w:type="dxa"/>
            <w:tcBorders>
              <w:top w:val="nil"/>
              <w:left w:val="single" w:sz="2" w:space="0" w:color="000000"/>
              <w:bottom w:val="single" w:sz="2" w:space="0" w:color="000000"/>
              <w:right w:val="nil"/>
            </w:tcBorders>
            <w:vAlign w:val="center"/>
          </w:tcPr>
          <w:p w14:paraId="6772E07C" w14:textId="77777777" w:rsidR="009E0376" w:rsidRDefault="009E0376" w:rsidP="00BA4FD5">
            <w:pPr>
              <w:pStyle w:val="MDPI42tablebody"/>
            </w:pPr>
            <w:r>
              <w:rPr>
                <w:sz w:val="12"/>
              </w:rPr>
              <w:t>-0.96</w:t>
            </w:r>
          </w:p>
        </w:tc>
      </w:tr>
      <w:tr w:rsidR="00305E0A" w14:paraId="5ED11457" w14:textId="77777777" w:rsidTr="00143A6D">
        <w:trPr>
          <w:trHeight w:val="143"/>
        </w:trPr>
        <w:tc>
          <w:tcPr>
            <w:tcW w:w="1161" w:type="dxa"/>
            <w:vMerge/>
            <w:tcBorders>
              <w:top w:val="single" w:sz="2" w:space="0" w:color="000000"/>
              <w:left w:val="nil"/>
              <w:bottom w:val="single" w:sz="2" w:space="0" w:color="000000"/>
              <w:right w:val="single" w:sz="2" w:space="0" w:color="000000"/>
            </w:tcBorders>
          </w:tcPr>
          <w:p w14:paraId="48B9298D" w14:textId="77777777" w:rsidR="009E0376"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27BD9EC" w14:textId="77777777" w:rsidR="009E0376" w:rsidRDefault="009E0376" w:rsidP="00BA4FD5">
            <w:pPr>
              <w:pStyle w:val="MDPI42tablebody"/>
            </w:pPr>
            <w:r>
              <w:t>J-B test</w:t>
            </w:r>
          </w:p>
          <w:p w14:paraId="6463E216" w14:textId="77777777" w:rsidR="009E0376" w:rsidRDefault="009E0376" w:rsidP="00BA4FD5">
            <w:pPr>
              <w:pStyle w:val="MDPI42tablebody"/>
            </w:pPr>
            <w:r>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66E55E67"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863824B"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C8A27CC"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B25B1ED" w14:textId="77777777" w:rsidR="009E0376" w:rsidRDefault="009E0376" w:rsidP="00BA4FD5">
            <w:pPr>
              <w:pStyle w:val="MDPI42tablebody"/>
            </w:pPr>
            <w:r>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0278B78" w14:textId="77777777" w:rsidR="009E0376" w:rsidRDefault="009E0376" w:rsidP="00BA4FD5">
            <w:pPr>
              <w:pStyle w:val="MDPI42tablebody"/>
            </w:pPr>
            <w:r>
              <w:rPr>
                <w:sz w:val="12"/>
              </w:rPr>
              <w:t>0.0016</w:t>
            </w:r>
          </w:p>
        </w:tc>
        <w:tc>
          <w:tcPr>
            <w:tcW w:w="745" w:type="dxa"/>
            <w:tcBorders>
              <w:top w:val="single" w:sz="2" w:space="0" w:color="000000"/>
              <w:left w:val="single" w:sz="2" w:space="0" w:color="000000"/>
              <w:bottom w:val="single" w:sz="2" w:space="0" w:color="000000"/>
              <w:right w:val="single" w:sz="2" w:space="0" w:color="000000"/>
            </w:tcBorders>
            <w:vAlign w:val="center"/>
          </w:tcPr>
          <w:p w14:paraId="481E412D" w14:textId="77777777" w:rsidR="009E0376" w:rsidRDefault="009E0376" w:rsidP="00BA4FD5">
            <w:pPr>
              <w:pStyle w:val="MDPI42tablebody"/>
            </w:pPr>
            <w:r>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BB7393B"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F1B7D20" w14:textId="77777777" w:rsidR="009E0376" w:rsidRDefault="009E0376" w:rsidP="00BA4FD5">
            <w:pPr>
              <w:pStyle w:val="MDPI42tablebody"/>
            </w:pPr>
            <w:r>
              <w:rPr>
                <w:sz w:val="12"/>
              </w:rPr>
              <w:t>0.4793</w:t>
            </w:r>
          </w:p>
        </w:tc>
        <w:tc>
          <w:tcPr>
            <w:tcW w:w="745" w:type="dxa"/>
            <w:tcBorders>
              <w:top w:val="single" w:sz="2" w:space="0" w:color="000000"/>
              <w:left w:val="single" w:sz="3" w:space="0" w:color="000000"/>
              <w:bottom w:val="single" w:sz="2" w:space="0" w:color="000000"/>
              <w:right w:val="single" w:sz="3" w:space="0" w:color="000000"/>
            </w:tcBorders>
            <w:vAlign w:val="center"/>
          </w:tcPr>
          <w:p w14:paraId="6C9C15A8" w14:textId="77777777" w:rsidR="009E0376" w:rsidRDefault="009E0376" w:rsidP="00BA4FD5">
            <w:pPr>
              <w:pStyle w:val="MDPI42tablebody"/>
            </w:pPr>
            <w:r>
              <w:rPr>
                <w:sz w:val="12"/>
              </w:rPr>
              <w:t>0.0003</w:t>
            </w:r>
          </w:p>
        </w:tc>
        <w:tc>
          <w:tcPr>
            <w:tcW w:w="934" w:type="dxa"/>
            <w:tcBorders>
              <w:top w:val="single" w:sz="2" w:space="0" w:color="000000"/>
              <w:left w:val="single" w:sz="2" w:space="0" w:color="000000"/>
              <w:bottom w:val="single" w:sz="2" w:space="0" w:color="000000"/>
              <w:right w:val="single" w:sz="2" w:space="0" w:color="000000"/>
            </w:tcBorders>
            <w:vAlign w:val="center"/>
          </w:tcPr>
          <w:p w14:paraId="3AF7B07D" w14:textId="77777777" w:rsidR="009E0376" w:rsidRDefault="009E0376" w:rsidP="00BA4FD5">
            <w:pPr>
              <w:pStyle w:val="MDPI42tablebody"/>
            </w:pPr>
            <w:r>
              <w:rPr>
                <w:sz w:val="12"/>
              </w:rPr>
              <w:t>0.0003</w:t>
            </w:r>
          </w:p>
        </w:tc>
        <w:tc>
          <w:tcPr>
            <w:tcW w:w="851" w:type="dxa"/>
            <w:tcBorders>
              <w:top w:val="single" w:sz="2" w:space="0" w:color="000000"/>
              <w:left w:val="single" w:sz="3" w:space="0" w:color="000000"/>
              <w:bottom w:val="single" w:sz="2" w:space="0" w:color="000000"/>
              <w:right w:val="single" w:sz="3" w:space="0" w:color="000000"/>
            </w:tcBorders>
            <w:vAlign w:val="center"/>
          </w:tcPr>
          <w:p w14:paraId="4B3A78F6" w14:textId="77777777" w:rsidR="009E0376" w:rsidRDefault="009E0376" w:rsidP="00BA4FD5">
            <w:pPr>
              <w:pStyle w:val="MDPI42tablebody"/>
            </w:pPr>
            <w:r>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1D3F4F22" w14:textId="77777777" w:rsidR="009E0376" w:rsidRDefault="009E0376" w:rsidP="00BA4FD5">
            <w:pPr>
              <w:pStyle w:val="MDPI42tablebody"/>
            </w:pPr>
            <w:r>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0CB960F"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D487499" w14:textId="77777777" w:rsidR="009E0376" w:rsidRDefault="009E0376" w:rsidP="00BA4FD5">
            <w:pPr>
              <w:pStyle w:val="MDPI42tablebody"/>
            </w:pPr>
            <w:r>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1FADDF6F" w14:textId="77777777" w:rsidR="009E0376" w:rsidRDefault="009E0376" w:rsidP="00BA4FD5">
            <w:pPr>
              <w:pStyle w:val="MDPI42tablebody"/>
            </w:pPr>
            <w:r>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6C617499" w14:textId="77777777" w:rsidR="009E0376" w:rsidRDefault="009E0376" w:rsidP="00BA4FD5">
            <w:pPr>
              <w:pStyle w:val="MDPI42tablebody"/>
            </w:pPr>
            <w:r>
              <w:rPr>
                <w:sz w:val="12"/>
              </w:rPr>
              <w:t>0.0000</w:t>
            </w:r>
          </w:p>
        </w:tc>
        <w:tc>
          <w:tcPr>
            <w:tcW w:w="964" w:type="dxa"/>
            <w:tcBorders>
              <w:top w:val="single" w:sz="2" w:space="0" w:color="000000"/>
              <w:left w:val="single" w:sz="2" w:space="0" w:color="000000"/>
              <w:bottom w:val="single" w:sz="2" w:space="0" w:color="000000"/>
              <w:right w:val="nil"/>
            </w:tcBorders>
            <w:vAlign w:val="center"/>
          </w:tcPr>
          <w:p w14:paraId="71C2F229" w14:textId="77777777" w:rsidR="009E0376" w:rsidRDefault="009E0376" w:rsidP="00BA4FD5">
            <w:pPr>
              <w:pStyle w:val="MDPI42tablebody"/>
            </w:pPr>
            <w:r>
              <w:rPr>
                <w:sz w:val="12"/>
              </w:rPr>
              <w:t>0.0029</w:t>
            </w:r>
          </w:p>
        </w:tc>
      </w:tr>
      <w:tr w:rsidR="00305E0A" w14:paraId="2ACE474E" w14:textId="77777777" w:rsidTr="00305E0A">
        <w:trPr>
          <w:trHeight w:val="55"/>
        </w:trPr>
        <w:tc>
          <w:tcPr>
            <w:tcW w:w="1161" w:type="dxa"/>
            <w:vMerge w:val="restart"/>
            <w:tcBorders>
              <w:top w:val="single" w:sz="2" w:space="0" w:color="000000"/>
              <w:left w:val="nil"/>
              <w:bottom w:val="single" w:sz="7" w:space="0" w:color="000000"/>
              <w:right w:val="single" w:sz="2" w:space="0" w:color="000000"/>
            </w:tcBorders>
            <w:vAlign w:val="center"/>
          </w:tcPr>
          <w:p w14:paraId="16063AC7" w14:textId="77777777" w:rsidR="009E0376" w:rsidRDefault="009E0376" w:rsidP="00BA4FD5">
            <w:pPr>
              <w:pStyle w:val="MDPI42tablebody"/>
            </w:pPr>
            <w:r>
              <w:t>T2</w:t>
            </w:r>
          </w:p>
        </w:tc>
        <w:tc>
          <w:tcPr>
            <w:tcW w:w="980" w:type="dxa"/>
            <w:tcBorders>
              <w:top w:val="single" w:sz="2" w:space="0" w:color="000000"/>
              <w:left w:val="single" w:sz="2" w:space="0" w:color="000000"/>
              <w:bottom w:val="nil"/>
              <w:right w:val="single" w:sz="2" w:space="0" w:color="000000"/>
            </w:tcBorders>
            <w:vAlign w:val="center"/>
          </w:tcPr>
          <w:p w14:paraId="0809B0B9" w14:textId="77777777" w:rsidR="009E0376" w:rsidRDefault="009E0376" w:rsidP="00BA4FD5">
            <w:pPr>
              <w:pStyle w:val="MDPI42tablebody"/>
            </w:pPr>
            <w:r>
              <w:t>mean</w:t>
            </w:r>
          </w:p>
        </w:tc>
        <w:tc>
          <w:tcPr>
            <w:tcW w:w="746" w:type="dxa"/>
            <w:tcBorders>
              <w:top w:val="single" w:sz="2" w:space="0" w:color="000000"/>
              <w:left w:val="single" w:sz="2" w:space="0" w:color="000000"/>
              <w:bottom w:val="nil"/>
              <w:right w:val="single" w:sz="2" w:space="0" w:color="000000"/>
            </w:tcBorders>
            <w:vAlign w:val="center"/>
          </w:tcPr>
          <w:p w14:paraId="76CD672B" w14:textId="77777777" w:rsidR="009E0376" w:rsidRDefault="009E0376" w:rsidP="00BA4FD5">
            <w:pPr>
              <w:pStyle w:val="MDPI42tablebody"/>
            </w:pPr>
            <w:r>
              <w:rPr>
                <w:sz w:val="12"/>
              </w:rPr>
              <w:t>2.27</w:t>
            </w:r>
          </w:p>
        </w:tc>
        <w:tc>
          <w:tcPr>
            <w:tcW w:w="745" w:type="dxa"/>
            <w:tcBorders>
              <w:top w:val="single" w:sz="2" w:space="0" w:color="000000"/>
              <w:left w:val="single" w:sz="2" w:space="0" w:color="000000"/>
              <w:bottom w:val="nil"/>
              <w:right w:val="single" w:sz="2" w:space="0" w:color="000000"/>
            </w:tcBorders>
            <w:vAlign w:val="center"/>
          </w:tcPr>
          <w:p w14:paraId="40FBE524" w14:textId="77777777" w:rsidR="009E0376" w:rsidRDefault="009E0376" w:rsidP="00BA4FD5">
            <w:pPr>
              <w:pStyle w:val="MDPI42tablebody"/>
            </w:pPr>
            <w:r>
              <w:rPr>
                <w:sz w:val="12"/>
              </w:rPr>
              <w:t>5.41</w:t>
            </w:r>
          </w:p>
        </w:tc>
        <w:tc>
          <w:tcPr>
            <w:tcW w:w="745" w:type="dxa"/>
            <w:tcBorders>
              <w:top w:val="single" w:sz="2" w:space="0" w:color="000000"/>
              <w:left w:val="single" w:sz="2" w:space="0" w:color="000000"/>
              <w:bottom w:val="nil"/>
              <w:right w:val="single" w:sz="2" w:space="0" w:color="000000"/>
            </w:tcBorders>
            <w:vAlign w:val="center"/>
          </w:tcPr>
          <w:p w14:paraId="1A926E1F" w14:textId="77777777" w:rsidR="009E0376" w:rsidRDefault="009E0376" w:rsidP="00BA4FD5">
            <w:pPr>
              <w:pStyle w:val="MDPI42tablebody"/>
            </w:pPr>
            <w:r>
              <w:rPr>
                <w:sz w:val="12"/>
              </w:rPr>
              <w:t>1.63</w:t>
            </w:r>
          </w:p>
        </w:tc>
        <w:tc>
          <w:tcPr>
            <w:tcW w:w="745" w:type="dxa"/>
            <w:tcBorders>
              <w:top w:val="single" w:sz="2" w:space="0" w:color="000000"/>
              <w:left w:val="single" w:sz="2" w:space="0" w:color="000000"/>
              <w:bottom w:val="nil"/>
              <w:right w:val="single" w:sz="2" w:space="0" w:color="000000"/>
            </w:tcBorders>
            <w:vAlign w:val="center"/>
          </w:tcPr>
          <w:p w14:paraId="7E975F25" w14:textId="77777777" w:rsidR="009E0376" w:rsidRDefault="009E0376" w:rsidP="00BA4FD5">
            <w:pPr>
              <w:pStyle w:val="MDPI42tablebody"/>
            </w:pPr>
            <w:r>
              <w:rPr>
                <w:sz w:val="12"/>
              </w:rPr>
              <w:t>0.1</w:t>
            </w:r>
          </w:p>
        </w:tc>
        <w:tc>
          <w:tcPr>
            <w:tcW w:w="745" w:type="dxa"/>
            <w:tcBorders>
              <w:top w:val="single" w:sz="2" w:space="0" w:color="000000"/>
              <w:left w:val="single" w:sz="2" w:space="0" w:color="000000"/>
              <w:bottom w:val="nil"/>
              <w:right w:val="single" w:sz="2" w:space="0" w:color="000000"/>
            </w:tcBorders>
            <w:vAlign w:val="center"/>
          </w:tcPr>
          <w:p w14:paraId="1029FE03" w14:textId="77777777" w:rsidR="009E0376" w:rsidRDefault="009E0376" w:rsidP="00BA4FD5">
            <w:pPr>
              <w:pStyle w:val="MDPI42tablebody"/>
            </w:pPr>
            <w:r>
              <w:rPr>
                <w:sz w:val="12"/>
              </w:rPr>
              <w:t>3.87</w:t>
            </w:r>
          </w:p>
        </w:tc>
        <w:tc>
          <w:tcPr>
            <w:tcW w:w="745" w:type="dxa"/>
            <w:tcBorders>
              <w:top w:val="single" w:sz="2" w:space="0" w:color="000000"/>
              <w:left w:val="single" w:sz="2" w:space="0" w:color="000000"/>
              <w:bottom w:val="nil"/>
              <w:right w:val="single" w:sz="2" w:space="0" w:color="000000"/>
            </w:tcBorders>
            <w:vAlign w:val="center"/>
          </w:tcPr>
          <w:p w14:paraId="36027E66" w14:textId="77777777" w:rsidR="009E0376" w:rsidRDefault="009E0376" w:rsidP="00BA4FD5">
            <w:pPr>
              <w:pStyle w:val="MDPI42tablebody"/>
            </w:pPr>
            <w:r>
              <w:rPr>
                <w:sz w:val="12"/>
              </w:rPr>
              <w:t>10.63</w:t>
            </w:r>
          </w:p>
        </w:tc>
        <w:tc>
          <w:tcPr>
            <w:tcW w:w="745" w:type="dxa"/>
            <w:tcBorders>
              <w:top w:val="single" w:sz="2" w:space="0" w:color="000000"/>
              <w:left w:val="single" w:sz="2" w:space="0" w:color="000000"/>
              <w:bottom w:val="nil"/>
              <w:right w:val="single" w:sz="2" w:space="0" w:color="000000"/>
            </w:tcBorders>
            <w:vAlign w:val="center"/>
          </w:tcPr>
          <w:p w14:paraId="18B7E992" w14:textId="77777777" w:rsidR="009E0376" w:rsidRDefault="009E0376" w:rsidP="00BA4FD5">
            <w:pPr>
              <w:pStyle w:val="MDPI42tablebody"/>
            </w:pPr>
            <w:r>
              <w:rPr>
                <w:sz w:val="12"/>
              </w:rPr>
              <w:t>185.99</w:t>
            </w:r>
          </w:p>
        </w:tc>
        <w:tc>
          <w:tcPr>
            <w:tcW w:w="745" w:type="dxa"/>
            <w:tcBorders>
              <w:top w:val="single" w:sz="2" w:space="0" w:color="000000"/>
              <w:left w:val="single" w:sz="2" w:space="0" w:color="000000"/>
              <w:bottom w:val="nil"/>
              <w:right w:val="single" w:sz="2" w:space="0" w:color="000000"/>
            </w:tcBorders>
            <w:vAlign w:val="center"/>
          </w:tcPr>
          <w:p w14:paraId="628849B3" w14:textId="77777777" w:rsidR="009E0376" w:rsidRDefault="009E0376" w:rsidP="00BA4FD5">
            <w:pPr>
              <w:pStyle w:val="MDPI42tablebody"/>
            </w:pPr>
            <w:r>
              <w:rPr>
                <w:sz w:val="12"/>
              </w:rPr>
              <w:t>7.39</w:t>
            </w:r>
          </w:p>
        </w:tc>
        <w:tc>
          <w:tcPr>
            <w:tcW w:w="745" w:type="dxa"/>
            <w:tcBorders>
              <w:top w:val="single" w:sz="2" w:space="0" w:color="000000"/>
              <w:left w:val="single" w:sz="2" w:space="0" w:color="000000"/>
              <w:bottom w:val="nil"/>
              <w:right w:val="single" w:sz="2" w:space="0" w:color="000000"/>
            </w:tcBorders>
            <w:vAlign w:val="center"/>
          </w:tcPr>
          <w:p w14:paraId="218032B1" w14:textId="77777777" w:rsidR="009E0376" w:rsidRDefault="009E0376" w:rsidP="00BA4FD5">
            <w:pPr>
              <w:pStyle w:val="MDPI42tablebody"/>
            </w:pPr>
            <w:r>
              <w:rPr>
                <w:sz w:val="12"/>
              </w:rPr>
              <w:t>8.84</w:t>
            </w:r>
          </w:p>
        </w:tc>
        <w:tc>
          <w:tcPr>
            <w:tcW w:w="934" w:type="dxa"/>
            <w:tcBorders>
              <w:top w:val="single" w:sz="2" w:space="0" w:color="000000"/>
              <w:left w:val="single" w:sz="2" w:space="0" w:color="000000"/>
              <w:bottom w:val="nil"/>
              <w:right w:val="single" w:sz="2" w:space="0" w:color="000000"/>
            </w:tcBorders>
            <w:vAlign w:val="center"/>
          </w:tcPr>
          <w:p w14:paraId="4E2581E6" w14:textId="77777777" w:rsidR="009E0376" w:rsidRDefault="009E0376" w:rsidP="00BA4FD5">
            <w:pPr>
              <w:pStyle w:val="MDPI42tablebody"/>
            </w:pPr>
            <w:r>
              <w:rPr>
                <w:sz w:val="12"/>
              </w:rPr>
              <w:t>13.72</w:t>
            </w:r>
          </w:p>
        </w:tc>
        <w:tc>
          <w:tcPr>
            <w:tcW w:w="851" w:type="dxa"/>
            <w:tcBorders>
              <w:top w:val="single" w:sz="2" w:space="0" w:color="000000"/>
              <w:left w:val="single" w:sz="2" w:space="0" w:color="000000"/>
              <w:bottom w:val="nil"/>
              <w:right w:val="single" w:sz="2" w:space="0" w:color="000000"/>
            </w:tcBorders>
            <w:vAlign w:val="center"/>
          </w:tcPr>
          <w:p w14:paraId="0FF526FB" w14:textId="77777777" w:rsidR="009E0376" w:rsidRDefault="009E0376" w:rsidP="00BA4FD5">
            <w:pPr>
              <w:pStyle w:val="MDPI42tablebody"/>
            </w:pPr>
            <w:r>
              <w:rPr>
                <w:sz w:val="12"/>
              </w:rPr>
              <w:t>2.41</w:t>
            </w:r>
          </w:p>
        </w:tc>
        <w:tc>
          <w:tcPr>
            <w:tcW w:w="584" w:type="dxa"/>
            <w:tcBorders>
              <w:top w:val="single" w:sz="2" w:space="0" w:color="000000"/>
              <w:left w:val="single" w:sz="2" w:space="0" w:color="000000"/>
              <w:bottom w:val="nil"/>
              <w:right w:val="single" w:sz="2" w:space="0" w:color="000000"/>
            </w:tcBorders>
            <w:vAlign w:val="center"/>
          </w:tcPr>
          <w:p w14:paraId="4AE5172B" w14:textId="77777777" w:rsidR="009E0376" w:rsidRDefault="009E0376" w:rsidP="00BA4FD5">
            <w:pPr>
              <w:pStyle w:val="MDPI42tablebody"/>
            </w:pPr>
            <w:r>
              <w:rPr>
                <w:sz w:val="12"/>
              </w:rPr>
              <w:t>2.56</w:t>
            </w:r>
          </w:p>
        </w:tc>
        <w:tc>
          <w:tcPr>
            <w:tcW w:w="745" w:type="dxa"/>
            <w:tcBorders>
              <w:top w:val="single" w:sz="2" w:space="0" w:color="000000"/>
              <w:left w:val="single" w:sz="2" w:space="0" w:color="000000"/>
              <w:bottom w:val="nil"/>
              <w:right w:val="single" w:sz="2" w:space="0" w:color="000000"/>
            </w:tcBorders>
            <w:vAlign w:val="center"/>
          </w:tcPr>
          <w:p w14:paraId="51B69800" w14:textId="77777777" w:rsidR="009E0376" w:rsidRDefault="009E0376" w:rsidP="00BA4FD5">
            <w:pPr>
              <w:pStyle w:val="MDPI42tablebody"/>
            </w:pPr>
            <w:r>
              <w:rPr>
                <w:sz w:val="12"/>
              </w:rPr>
              <w:t>4.87</w:t>
            </w:r>
          </w:p>
        </w:tc>
        <w:tc>
          <w:tcPr>
            <w:tcW w:w="745" w:type="dxa"/>
            <w:tcBorders>
              <w:top w:val="single" w:sz="2" w:space="0" w:color="000000"/>
              <w:left w:val="single" w:sz="2" w:space="0" w:color="000000"/>
              <w:bottom w:val="nil"/>
              <w:right w:val="single" w:sz="2" w:space="0" w:color="000000"/>
            </w:tcBorders>
            <w:vAlign w:val="center"/>
          </w:tcPr>
          <w:p w14:paraId="64F2077F" w14:textId="77777777" w:rsidR="009E0376" w:rsidRDefault="009E0376" w:rsidP="00BA4FD5">
            <w:pPr>
              <w:pStyle w:val="MDPI42tablebody"/>
            </w:pPr>
            <w:r>
              <w:rPr>
                <w:sz w:val="12"/>
              </w:rPr>
              <w:t>9908.66</w:t>
            </w:r>
          </w:p>
        </w:tc>
        <w:tc>
          <w:tcPr>
            <w:tcW w:w="745" w:type="dxa"/>
            <w:tcBorders>
              <w:top w:val="single" w:sz="2" w:space="0" w:color="000000"/>
              <w:left w:val="single" w:sz="2" w:space="0" w:color="000000"/>
              <w:bottom w:val="nil"/>
              <w:right w:val="single" w:sz="2" w:space="0" w:color="000000"/>
            </w:tcBorders>
            <w:vAlign w:val="center"/>
          </w:tcPr>
          <w:p w14:paraId="341688A0" w14:textId="77777777" w:rsidR="009E0376" w:rsidRDefault="009E0376" w:rsidP="00BA4FD5">
            <w:pPr>
              <w:pStyle w:val="MDPI42tablebody"/>
            </w:pPr>
            <w:r>
              <w:rPr>
                <w:sz w:val="12"/>
              </w:rPr>
              <w:t>15.01</w:t>
            </w:r>
          </w:p>
        </w:tc>
        <w:tc>
          <w:tcPr>
            <w:tcW w:w="903" w:type="dxa"/>
            <w:tcBorders>
              <w:top w:val="single" w:sz="2" w:space="0" w:color="000000"/>
              <w:left w:val="single" w:sz="2" w:space="0" w:color="000000"/>
              <w:bottom w:val="nil"/>
              <w:right w:val="single" w:sz="2" w:space="0" w:color="000000"/>
            </w:tcBorders>
            <w:vAlign w:val="center"/>
          </w:tcPr>
          <w:p w14:paraId="5F8434C5" w14:textId="77777777" w:rsidR="009E0376" w:rsidRDefault="009E0376" w:rsidP="00BA4FD5">
            <w:pPr>
              <w:pStyle w:val="MDPI42tablebody"/>
            </w:pPr>
            <w:r>
              <w:rPr>
                <w:sz w:val="12"/>
              </w:rPr>
              <w:t>17.03</w:t>
            </w:r>
          </w:p>
        </w:tc>
        <w:tc>
          <w:tcPr>
            <w:tcW w:w="964" w:type="dxa"/>
            <w:tcBorders>
              <w:top w:val="single" w:sz="2" w:space="0" w:color="000000"/>
              <w:left w:val="single" w:sz="2" w:space="0" w:color="000000"/>
              <w:bottom w:val="nil"/>
              <w:right w:val="nil"/>
            </w:tcBorders>
            <w:vAlign w:val="center"/>
          </w:tcPr>
          <w:p w14:paraId="6DE950D1" w14:textId="77777777" w:rsidR="009E0376" w:rsidRDefault="009E0376" w:rsidP="00BA4FD5">
            <w:pPr>
              <w:pStyle w:val="MDPI42tablebody"/>
            </w:pPr>
            <w:r>
              <w:rPr>
                <w:sz w:val="12"/>
              </w:rPr>
              <w:t>23247.54</w:t>
            </w:r>
          </w:p>
        </w:tc>
      </w:tr>
      <w:tr w:rsidR="00305E0A" w14:paraId="67FD21CC"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46924C09"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57BC0CB" w14:textId="77777777" w:rsidR="009E0376" w:rsidRDefault="009E0376" w:rsidP="00BA4FD5">
            <w:pPr>
              <w:pStyle w:val="MDPI42tablebody"/>
            </w:pPr>
            <w:proofErr w:type="spellStart"/>
            <w:r>
              <w:t>sd</w:t>
            </w:r>
            <w:proofErr w:type="spellEnd"/>
          </w:p>
        </w:tc>
        <w:tc>
          <w:tcPr>
            <w:tcW w:w="746" w:type="dxa"/>
            <w:tcBorders>
              <w:top w:val="nil"/>
              <w:left w:val="single" w:sz="2" w:space="0" w:color="000000"/>
              <w:bottom w:val="nil"/>
              <w:right w:val="single" w:sz="2" w:space="0" w:color="000000"/>
            </w:tcBorders>
            <w:vAlign w:val="center"/>
          </w:tcPr>
          <w:p w14:paraId="27A02F8C" w14:textId="77777777" w:rsidR="009E0376" w:rsidRDefault="009E0376" w:rsidP="00BA4FD5">
            <w:pPr>
              <w:pStyle w:val="MDPI42tablebody"/>
            </w:pPr>
            <w:r>
              <w:rPr>
                <w:sz w:val="12"/>
              </w:rPr>
              <w:t>1.36</w:t>
            </w:r>
          </w:p>
        </w:tc>
        <w:tc>
          <w:tcPr>
            <w:tcW w:w="745" w:type="dxa"/>
            <w:tcBorders>
              <w:top w:val="nil"/>
              <w:left w:val="single" w:sz="2" w:space="0" w:color="000000"/>
              <w:bottom w:val="nil"/>
              <w:right w:val="single" w:sz="2" w:space="0" w:color="000000"/>
            </w:tcBorders>
            <w:vAlign w:val="center"/>
          </w:tcPr>
          <w:p w14:paraId="474CD4D1" w14:textId="77777777" w:rsidR="009E0376" w:rsidRDefault="009E0376" w:rsidP="00BA4FD5">
            <w:pPr>
              <w:pStyle w:val="MDPI42tablebody"/>
            </w:pPr>
            <w:r>
              <w:rPr>
                <w:sz w:val="12"/>
              </w:rPr>
              <w:t>1.57</w:t>
            </w:r>
          </w:p>
        </w:tc>
        <w:tc>
          <w:tcPr>
            <w:tcW w:w="745" w:type="dxa"/>
            <w:tcBorders>
              <w:top w:val="nil"/>
              <w:left w:val="single" w:sz="2" w:space="0" w:color="000000"/>
              <w:bottom w:val="nil"/>
              <w:right w:val="single" w:sz="2" w:space="0" w:color="000000"/>
            </w:tcBorders>
            <w:vAlign w:val="center"/>
          </w:tcPr>
          <w:p w14:paraId="698D3049" w14:textId="77777777" w:rsidR="009E0376" w:rsidRDefault="009E0376" w:rsidP="00BA4FD5">
            <w:pPr>
              <w:pStyle w:val="MDPI42tablebody"/>
            </w:pPr>
            <w:r>
              <w:rPr>
                <w:sz w:val="12"/>
              </w:rPr>
              <w:t>0.66</w:t>
            </w:r>
          </w:p>
        </w:tc>
        <w:tc>
          <w:tcPr>
            <w:tcW w:w="745" w:type="dxa"/>
            <w:tcBorders>
              <w:top w:val="nil"/>
              <w:left w:val="single" w:sz="2" w:space="0" w:color="000000"/>
              <w:bottom w:val="nil"/>
              <w:right w:val="single" w:sz="2" w:space="0" w:color="000000"/>
            </w:tcBorders>
            <w:vAlign w:val="center"/>
          </w:tcPr>
          <w:p w14:paraId="688262F8" w14:textId="77777777" w:rsidR="009E0376" w:rsidRDefault="009E0376" w:rsidP="00BA4FD5">
            <w:pPr>
              <w:pStyle w:val="MDPI42tablebody"/>
            </w:pPr>
            <w:r>
              <w:rPr>
                <w:sz w:val="12"/>
              </w:rPr>
              <w:t>0.04</w:t>
            </w:r>
          </w:p>
        </w:tc>
        <w:tc>
          <w:tcPr>
            <w:tcW w:w="745" w:type="dxa"/>
            <w:tcBorders>
              <w:top w:val="nil"/>
              <w:left w:val="single" w:sz="3" w:space="0" w:color="000000"/>
              <w:bottom w:val="nil"/>
              <w:right w:val="single" w:sz="3" w:space="0" w:color="000000"/>
            </w:tcBorders>
            <w:vAlign w:val="center"/>
          </w:tcPr>
          <w:p w14:paraId="6D1BA6FF" w14:textId="77777777" w:rsidR="009E0376" w:rsidRDefault="009E0376" w:rsidP="00BA4FD5">
            <w:pPr>
              <w:pStyle w:val="MDPI42tablebody"/>
            </w:pPr>
            <w:r>
              <w:rPr>
                <w:sz w:val="12"/>
              </w:rPr>
              <w:t>1</w:t>
            </w:r>
          </w:p>
        </w:tc>
        <w:tc>
          <w:tcPr>
            <w:tcW w:w="745" w:type="dxa"/>
            <w:tcBorders>
              <w:top w:val="nil"/>
              <w:left w:val="single" w:sz="2" w:space="0" w:color="000000"/>
              <w:bottom w:val="nil"/>
              <w:right w:val="single" w:sz="2" w:space="0" w:color="000000"/>
            </w:tcBorders>
            <w:vAlign w:val="center"/>
          </w:tcPr>
          <w:p w14:paraId="58E27BD9" w14:textId="77777777" w:rsidR="009E0376" w:rsidRDefault="009E0376" w:rsidP="00BA4FD5">
            <w:pPr>
              <w:pStyle w:val="MDPI42tablebody"/>
            </w:pPr>
            <w:r>
              <w:rPr>
                <w:sz w:val="12"/>
              </w:rPr>
              <w:t>11.02</w:t>
            </w:r>
          </w:p>
        </w:tc>
        <w:tc>
          <w:tcPr>
            <w:tcW w:w="745" w:type="dxa"/>
            <w:tcBorders>
              <w:top w:val="nil"/>
              <w:left w:val="single" w:sz="3" w:space="0" w:color="000000"/>
              <w:bottom w:val="nil"/>
              <w:right w:val="single" w:sz="3" w:space="0" w:color="000000"/>
            </w:tcBorders>
            <w:vAlign w:val="center"/>
          </w:tcPr>
          <w:p w14:paraId="03B60D60" w14:textId="77777777" w:rsidR="009E0376" w:rsidRDefault="009E0376" w:rsidP="00BA4FD5">
            <w:pPr>
              <w:pStyle w:val="MDPI42tablebody"/>
            </w:pPr>
            <w:r>
              <w:rPr>
                <w:sz w:val="12"/>
              </w:rPr>
              <w:t>65.12</w:t>
            </w:r>
          </w:p>
        </w:tc>
        <w:tc>
          <w:tcPr>
            <w:tcW w:w="745" w:type="dxa"/>
            <w:tcBorders>
              <w:top w:val="nil"/>
              <w:left w:val="single" w:sz="2" w:space="0" w:color="000000"/>
              <w:bottom w:val="nil"/>
              <w:right w:val="single" w:sz="2" w:space="0" w:color="000000"/>
            </w:tcBorders>
            <w:vAlign w:val="center"/>
          </w:tcPr>
          <w:p w14:paraId="7A2BD1AC" w14:textId="77777777" w:rsidR="009E0376" w:rsidRDefault="009E0376" w:rsidP="00BA4FD5">
            <w:pPr>
              <w:pStyle w:val="MDPI42tablebody"/>
            </w:pPr>
            <w:r>
              <w:rPr>
                <w:sz w:val="12"/>
              </w:rPr>
              <w:t>0.59</w:t>
            </w:r>
          </w:p>
        </w:tc>
        <w:tc>
          <w:tcPr>
            <w:tcW w:w="745" w:type="dxa"/>
            <w:tcBorders>
              <w:top w:val="nil"/>
              <w:left w:val="single" w:sz="3" w:space="0" w:color="000000"/>
              <w:bottom w:val="nil"/>
              <w:right w:val="single" w:sz="3" w:space="0" w:color="000000"/>
            </w:tcBorders>
            <w:vAlign w:val="center"/>
          </w:tcPr>
          <w:p w14:paraId="7E179D5B" w14:textId="77777777" w:rsidR="009E0376" w:rsidRDefault="009E0376" w:rsidP="00BA4FD5">
            <w:pPr>
              <w:pStyle w:val="MDPI42tablebody"/>
            </w:pPr>
            <w:r>
              <w:rPr>
                <w:sz w:val="12"/>
              </w:rPr>
              <w:t>2.34</w:t>
            </w:r>
          </w:p>
        </w:tc>
        <w:tc>
          <w:tcPr>
            <w:tcW w:w="934" w:type="dxa"/>
            <w:tcBorders>
              <w:top w:val="nil"/>
              <w:left w:val="single" w:sz="2" w:space="0" w:color="000000"/>
              <w:bottom w:val="nil"/>
              <w:right w:val="single" w:sz="2" w:space="0" w:color="000000"/>
            </w:tcBorders>
            <w:vAlign w:val="center"/>
          </w:tcPr>
          <w:p w14:paraId="6AFC9F39" w14:textId="77777777" w:rsidR="009E0376" w:rsidRDefault="009E0376" w:rsidP="00BA4FD5">
            <w:pPr>
              <w:pStyle w:val="MDPI42tablebody"/>
            </w:pPr>
            <w:r>
              <w:rPr>
                <w:sz w:val="12"/>
              </w:rPr>
              <w:t>5.51</w:t>
            </w:r>
          </w:p>
        </w:tc>
        <w:tc>
          <w:tcPr>
            <w:tcW w:w="851" w:type="dxa"/>
            <w:tcBorders>
              <w:top w:val="nil"/>
              <w:left w:val="single" w:sz="3" w:space="0" w:color="000000"/>
              <w:bottom w:val="nil"/>
              <w:right w:val="single" w:sz="3" w:space="0" w:color="000000"/>
            </w:tcBorders>
            <w:vAlign w:val="center"/>
          </w:tcPr>
          <w:p w14:paraId="78752E96" w14:textId="77777777" w:rsidR="009E0376" w:rsidRDefault="009E0376" w:rsidP="00BA4FD5">
            <w:pPr>
              <w:pStyle w:val="MDPI42tablebody"/>
            </w:pPr>
            <w:r>
              <w:rPr>
                <w:sz w:val="12"/>
              </w:rPr>
              <w:t>2.24</w:t>
            </w:r>
          </w:p>
        </w:tc>
        <w:tc>
          <w:tcPr>
            <w:tcW w:w="584" w:type="dxa"/>
            <w:tcBorders>
              <w:top w:val="nil"/>
              <w:left w:val="single" w:sz="2" w:space="0" w:color="000000"/>
              <w:bottom w:val="nil"/>
              <w:right w:val="single" w:sz="2" w:space="0" w:color="000000"/>
            </w:tcBorders>
            <w:vAlign w:val="center"/>
          </w:tcPr>
          <w:p w14:paraId="42892B73" w14:textId="77777777" w:rsidR="009E0376" w:rsidRDefault="009E0376" w:rsidP="00BA4FD5">
            <w:pPr>
              <w:pStyle w:val="MDPI42tablebody"/>
            </w:pPr>
            <w:r>
              <w:rPr>
                <w:sz w:val="12"/>
              </w:rPr>
              <w:t>0.73</w:t>
            </w:r>
          </w:p>
        </w:tc>
        <w:tc>
          <w:tcPr>
            <w:tcW w:w="745" w:type="dxa"/>
            <w:tcBorders>
              <w:top w:val="nil"/>
              <w:left w:val="single" w:sz="3" w:space="0" w:color="000000"/>
              <w:bottom w:val="nil"/>
              <w:right w:val="single" w:sz="3" w:space="0" w:color="000000"/>
            </w:tcBorders>
            <w:vAlign w:val="center"/>
          </w:tcPr>
          <w:p w14:paraId="2354B777" w14:textId="77777777" w:rsidR="009E0376" w:rsidRDefault="009E0376" w:rsidP="00BA4FD5">
            <w:pPr>
              <w:pStyle w:val="MDPI42tablebody"/>
            </w:pPr>
            <w:r>
              <w:rPr>
                <w:sz w:val="12"/>
              </w:rPr>
              <w:t>3.04</w:t>
            </w:r>
          </w:p>
        </w:tc>
        <w:tc>
          <w:tcPr>
            <w:tcW w:w="745" w:type="dxa"/>
            <w:tcBorders>
              <w:top w:val="nil"/>
              <w:left w:val="single" w:sz="2" w:space="0" w:color="000000"/>
              <w:bottom w:val="nil"/>
              <w:right w:val="single" w:sz="2" w:space="0" w:color="000000"/>
            </w:tcBorders>
            <w:vAlign w:val="center"/>
          </w:tcPr>
          <w:p w14:paraId="040F1E29" w14:textId="77777777" w:rsidR="009E0376" w:rsidRDefault="009E0376" w:rsidP="00BA4FD5">
            <w:pPr>
              <w:pStyle w:val="MDPI42tablebody"/>
            </w:pPr>
            <w:r>
              <w:rPr>
                <w:sz w:val="12"/>
              </w:rPr>
              <w:t>724.55</w:t>
            </w:r>
          </w:p>
        </w:tc>
        <w:tc>
          <w:tcPr>
            <w:tcW w:w="745" w:type="dxa"/>
            <w:tcBorders>
              <w:top w:val="nil"/>
              <w:left w:val="single" w:sz="3" w:space="0" w:color="000000"/>
              <w:bottom w:val="nil"/>
              <w:right w:val="single" w:sz="3" w:space="0" w:color="000000"/>
            </w:tcBorders>
            <w:vAlign w:val="center"/>
          </w:tcPr>
          <w:p w14:paraId="5304BAC6" w14:textId="77777777" w:rsidR="009E0376" w:rsidRDefault="009E0376" w:rsidP="00BA4FD5">
            <w:pPr>
              <w:pStyle w:val="MDPI42tablebody"/>
            </w:pPr>
            <w:r>
              <w:rPr>
                <w:sz w:val="12"/>
              </w:rPr>
              <w:t>39.11</w:t>
            </w:r>
          </w:p>
        </w:tc>
        <w:tc>
          <w:tcPr>
            <w:tcW w:w="903" w:type="dxa"/>
            <w:tcBorders>
              <w:top w:val="nil"/>
              <w:left w:val="single" w:sz="2" w:space="0" w:color="000000"/>
              <w:bottom w:val="nil"/>
              <w:right w:val="single" w:sz="2" w:space="0" w:color="000000"/>
            </w:tcBorders>
            <w:vAlign w:val="center"/>
          </w:tcPr>
          <w:p w14:paraId="777E1A63" w14:textId="77777777" w:rsidR="009E0376" w:rsidRDefault="009E0376" w:rsidP="00BA4FD5">
            <w:pPr>
              <w:pStyle w:val="MDPI42tablebody"/>
            </w:pPr>
            <w:r>
              <w:rPr>
                <w:sz w:val="12"/>
              </w:rPr>
              <w:t>37.24</w:t>
            </w:r>
          </w:p>
        </w:tc>
        <w:tc>
          <w:tcPr>
            <w:tcW w:w="964" w:type="dxa"/>
            <w:tcBorders>
              <w:top w:val="nil"/>
              <w:left w:val="single" w:sz="2" w:space="0" w:color="000000"/>
              <w:bottom w:val="nil"/>
              <w:right w:val="nil"/>
            </w:tcBorders>
            <w:vAlign w:val="center"/>
          </w:tcPr>
          <w:p w14:paraId="3BC74DB6" w14:textId="77777777" w:rsidR="009E0376" w:rsidRDefault="009E0376" w:rsidP="00BA4FD5">
            <w:pPr>
              <w:pStyle w:val="MDPI42tablebody"/>
            </w:pPr>
            <w:r>
              <w:rPr>
                <w:sz w:val="12"/>
              </w:rPr>
              <w:t>8015.62</w:t>
            </w:r>
          </w:p>
        </w:tc>
      </w:tr>
      <w:tr w:rsidR="00305E0A" w14:paraId="022FEE19"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506716A"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339D557" w14:textId="77777777" w:rsidR="009E0376" w:rsidRDefault="009E0376" w:rsidP="00BA4FD5">
            <w:pPr>
              <w:pStyle w:val="MDPI42tablebody"/>
            </w:pPr>
            <w:r>
              <w:t>median</w:t>
            </w:r>
          </w:p>
        </w:tc>
        <w:tc>
          <w:tcPr>
            <w:tcW w:w="746" w:type="dxa"/>
            <w:tcBorders>
              <w:top w:val="nil"/>
              <w:left w:val="single" w:sz="2" w:space="0" w:color="000000"/>
              <w:bottom w:val="nil"/>
              <w:right w:val="single" w:sz="2" w:space="0" w:color="000000"/>
            </w:tcBorders>
            <w:vAlign w:val="center"/>
          </w:tcPr>
          <w:p w14:paraId="2CBA1863" w14:textId="77777777" w:rsidR="009E0376" w:rsidRDefault="009E0376" w:rsidP="00BA4FD5">
            <w:pPr>
              <w:pStyle w:val="MDPI42tablebody"/>
            </w:pPr>
            <w:r>
              <w:rPr>
                <w:sz w:val="12"/>
              </w:rPr>
              <w:t>2</w:t>
            </w:r>
          </w:p>
        </w:tc>
        <w:tc>
          <w:tcPr>
            <w:tcW w:w="745" w:type="dxa"/>
            <w:tcBorders>
              <w:top w:val="nil"/>
              <w:left w:val="single" w:sz="2" w:space="0" w:color="000000"/>
              <w:bottom w:val="nil"/>
              <w:right w:val="single" w:sz="2" w:space="0" w:color="000000"/>
            </w:tcBorders>
            <w:vAlign w:val="center"/>
          </w:tcPr>
          <w:p w14:paraId="7A466720" w14:textId="77777777" w:rsidR="009E0376" w:rsidRDefault="009E0376" w:rsidP="00BA4FD5">
            <w:pPr>
              <w:pStyle w:val="MDPI42tablebody"/>
            </w:pPr>
            <w:r>
              <w:rPr>
                <w:sz w:val="12"/>
              </w:rPr>
              <w:t>5</w:t>
            </w:r>
          </w:p>
        </w:tc>
        <w:tc>
          <w:tcPr>
            <w:tcW w:w="745" w:type="dxa"/>
            <w:tcBorders>
              <w:top w:val="nil"/>
              <w:left w:val="single" w:sz="2" w:space="0" w:color="000000"/>
              <w:bottom w:val="nil"/>
              <w:right w:val="single" w:sz="2" w:space="0" w:color="000000"/>
            </w:tcBorders>
            <w:vAlign w:val="center"/>
          </w:tcPr>
          <w:p w14:paraId="79EF3CAB" w14:textId="77777777" w:rsidR="009E0376" w:rsidRDefault="009E0376" w:rsidP="00BA4FD5">
            <w:pPr>
              <w:pStyle w:val="MDPI42tablebody"/>
            </w:pPr>
            <w:r>
              <w:rPr>
                <w:sz w:val="12"/>
              </w:rPr>
              <w:t>1.47</w:t>
            </w:r>
          </w:p>
        </w:tc>
        <w:tc>
          <w:tcPr>
            <w:tcW w:w="745" w:type="dxa"/>
            <w:tcBorders>
              <w:top w:val="nil"/>
              <w:left w:val="single" w:sz="2" w:space="0" w:color="000000"/>
              <w:bottom w:val="nil"/>
              <w:right w:val="single" w:sz="2" w:space="0" w:color="000000"/>
            </w:tcBorders>
            <w:vAlign w:val="center"/>
          </w:tcPr>
          <w:p w14:paraId="69F76AAC" w14:textId="77777777" w:rsidR="009E0376" w:rsidRDefault="009E0376" w:rsidP="00BA4FD5">
            <w:pPr>
              <w:pStyle w:val="MDPI42tablebody"/>
            </w:pPr>
            <w:r>
              <w:rPr>
                <w:sz w:val="12"/>
              </w:rPr>
              <w:t>0.09</w:t>
            </w:r>
          </w:p>
        </w:tc>
        <w:tc>
          <w:tcPr>
            <w:tcW w:w="745" w:type="dxa"/>
            <w:tcBorders>
              <w:top w:val="nil"/>
              <w:left w:val="single" w:sz="2" w:space="0" w:color="000000"/>
              <w:bottom w:val="nil"/>
              <w:right w:val="single" w:sz="2" w:space="0" w:color="000000"/>
            </w:tcBorders>
            <w:vAlign w:val="center"/>
          </w:tcPr>
          <w:p w14:paraId="53C440BE" w14:textId="77777777" w:rsidR="009E0376" w:rsidRDefault="009E0376" w:rsidP="00BA4FD5">
            <w:pPr>
              <w:pStyle w:val="MDPI42tablebody"/>
            </w:pPr>
            <w:r>
              <w:rPr>
                <w:sz w:val="12"/>
              </w:rPr>
              <w:t>3.7</w:t>
            </w:r>
          </w:p>
        </w:tc>
        <w:tc>
          <w:tcPr>
            <w:tcW w:w="745" w:type="dxa"/>
            <w:tcBorders>
              <w:top w:val="nil"/>
              <w:left w:val="single" w:sz="2" w:space="0" w:color="000000"/>
              <w:bottom w:val="nil"/>
              <w:right w:val="single" w:sz="2" w:space="0" w:color="000000"/>
            </w:tcBorders>
            <w:vAlign w:val="center"/>
          </w:tcPr>
          <w:p w14:paraId="2AF4A752" w14:textId="77777777" w:rsidR="009E0376" w:rsidRDefault="009E0376" w:rsidP="00BA4FD5">
            <w:pPr>
              <w:pStyle w:val="MDPI42tablebody"/>
            </w:pPr>
            <w:r>
              <w:rPr>
                <w:sz w:val="12"/>
              </w:rPr>
              <w:t>8.4</w:t>
            </w:r>
          </w:p>
        </w:tc>
        <w:tc>
          <w:tcPr>
            <w:tcW w:w="745" w:type="dxa"/>
            <w:tcBorders>
              <w:top w:val="nil"/>
              <w:left w:val="single" w:sz="2" w:space="0" w:color="000000"/>
              <w:bottom w:val="nil"/>
              <w:right w:val="single" w:sz="2" w:space="0" w:color="000000"/>
            </w:tcBorders>
            <w:vAlign w:val="center"/>
          </w:tcPr>
          <w:p w14:paraId="06C3B6A8" w14:textId="77777777" w:rsidR="009E0376" w:rsidRDefault="009E0376" w:rsidP="00BA4FD5">
            <w:pPr>
              <w:pStyle w:val="MDPI42tablebody"/>
            </w:pPr>
            <w:r>
              <w:rPr>
                <w:sz w:val="12"/>
              </w:rPr>
              <w:t>178</w:t>
            </w:r>
          </w:p>
        </w:tc>
        <w:tc>
          <w:tcPr>
            <w:tcW w:w="745" w:type="dxa"/>
            <w:tcBorders>
              <w:top w:val="nil"/>
              <w:left w:val="single" w:sz="2" w:space="0" w:color="000000"/>
              <w:bottom w:val="nil"/>
              <w:right w:val="single" w:sz="2" w:space="0" w:color="000000"/>
            </w:tcBorders>
            <w:vAlign w:val="center"/>
          </w:tcPr>
          <w:p w14:paraId="1D42F18C" w14:textId="77777777" w:rsidR="009E0376" w:rsidRDefault="009E0376" w:rsidP="00BA4FD5">
            <w:pPr>
              <w:pStyle w:val="MDPI42tablebody"/>
            </w:pPr>
            <w:r>
              <w:rPr>
                <w:sz w:val="12"/>
              </w:rPr>
              <w:t>7.3</w:t>
            </w:r>
          </w:p>
        </w:tc>
        <w:tc>
          <w:tcPr>
            <w:tcW w:w="745" w:type="dxa"/>
            <w:tcBorders>
              <w:top w:val="nil"/>
              <w:left w:val="single" w:sz="2" w:space="0" w:color="000000"/>
              <w:bottom w:val="nil"/>
              <w:right w:val="single" w:sz="2" w:space="0" w:color="000000"/>
            </w:tcBorders>
            <w:vAlign w:val="center"/>
          </w:tcPr>
          <w:p w14:paraId="2C394946" w14:textId="77777777" w:rsidR="009E0376" w:rsidRDefault="009E0376" w:rsidP="00BA4FD5">
            <w:pPr>
              <w:pStyle w:val="MDPI42tablebody"/>
            </w:pPr>
            <w:r>
              <w:rPr>
                <w:sz w:val="12"/>
              </w:rPr>
              <w:t>8.7</w:t>
            </w:r>
          </w:p>
        </w:tc>
        <w:tc>
          <w:tcPr>
            <w:tcW w:w="934" w:type="dxa"/>
            <w:tcBorders>
              <w:top w:val="nil"/>
              <w:left w:val="single" w:sz="2" w:space="0" w:color="000000"/>
              <w:bottom w:val="nil"/>
              <w:right w:val="single" w:sz="2" w:space="0" w:color="000000"/>
            </w:tcBorders>
            <w:vAlign w:val="center"/>
          </w:tcPr>
          <w:p w14:paraId="2CBCCBDC" w14:textId="77777777" w:rsidR="009E0376" w:rsidRDefault="009E0376" w:rsidP="00BA4FD5">
            <w:pPr>
              <w:pStyle w:val="MDPI42tablebody"/>
            </w:pPr>
            <w:r>
              <w:rPr>
                <w:sz w:val="12"/>
              </w:rPr>
              <w:t>14.15</w:t>
            </w:r>
          </w:p>
        </w:tc>
        <w:tc>
          <w:tcPr>
            <w:tcW w:w="851" w:type="dxa"/>
            <w:tcBorders>
              <w:top w:val="nil"/>
              <w:left w:val="single" w:sz="2" w:space="0" w:color="000000"/>
              <w:bottom w:val="nil"/>
              <w:right w:val="single" w:sz="2" w:space="0" w:color="000000"/>
            </w:tcBorders>
            <w:vAlign w:val="center"/>
          </w:tcPr>
          <w:p w14:paraId="61E5910F" w14:textId="77777777" w:rsidR="009E0376" w:rsidRDefault="009E0376" w:rsidP="00BA4FD5">
            <w:pPr>
              <w:pStyle w:val="MDPI42tablebody"/>
            </w:pPr>
            <w:r>
              <w:rPr>
                <w:sz w:val="12"/>
              </w:rPr>
              <w:t>1.8</w:t>
            </w:r>
          </w:p>
        </w:tc>
        <w:tc>
          <w:tcPr>
            <w:tcW w:w="584" w:type="dxa"/>
            <w:tcBorders>
              <w:top w:val="nil"/>
              <w:left w:val="single" w:sz="2" w:space="0" w:color="000000"/>
              <w:bottom w:val="nil"/>
              <w:right w:val="single" w:sz="2" w:space="0" w:color="000000"/>
            </w:tcBorders>
            <w:vAlign w:val="center"/>
          </w:tcPr>
          <w:p w14:paraId="3EFAD9FF" w14:textId="77777777" w:rsidR="009E0376" w:rsidRDefault="009E0376" w:rsidP="00BA4FD5">
            <w:pPr>
              <w:pStyle w:val="MDPI42tablebody"/>
            </w:pPr>
            <w:r>
              <w:rPr>
                <w:sz w:val="12"/>
              </w:rPr>
              <w:t>2.5</w:t>
            </w:r>
          </w:p>
        </w:tc>
        <w:tc>
          <w:tcPr>
            <w:tcW w:w="745" w:type="dxa"/>
            <w:tcBorders>
              <w:top w:val="nil"/>
              <w:left w:val="single" w:sz="2" w:space="0" w:color="000000"/>
              <w:bottom w:val="nil"/>
              <w:right w:val="single" w:sz="2" w:space="0" w:color="000000"/>
            </w:tcBorders>
            <w:vAlign w:val="center"/>
          </w:tcPr>
          <w:p w14:paraId="3889D48B" w14:textId="77777777" w:rsidR="009E0376" w:rsidRDefault="009E0376" w:rsidP="00BA4FD5">
            <w:pPr>
              <w:pStyle w:val="MDPI42tablebody"/>
            </w:pPr>
            <w:r>
              <w:rPr>
                <w:sz w:val="12"/>
              </w:rPr>
              <w:t>4.1</w:t>
            </w:r>
          </w:p>
        </w:tc>
        <w:tc>
          <w:tcPr>
            <w:tcW w:w="745" w:type="dxa"/>
            <w:tcBorders>
              <w:top w:val="nil"/>
              <w:left w:val="single" w:sz="2" w:space="0" w:color="000000"/>
              <w:bottom w:val="nil"/>
              <w:right w:val="single" w:sz="2" w:space="0" w:color="000000"/>
            </w:tcBorders>
            <w:vAlign w:val="center"/>
          </w:tcPr>
          <w:p w14:paraId="1AABA839" w14:textId="77777777" w:rsidR="009E0376" w:rsidRDefault="009E0376" w:rsidP="00BA4FD5">
            <w:pPr>
              <w:pStyle w:val="MDPI42tablebody"/>
            </w:pPr>
            <w:r>
              <w:rPr>
                <w:sz w:val="12"/>
              </w:rPr>
              <w:t>10063</w:t>
            </w:r>
          </w:p>
        </w:tc>
        <w:tc>
          <w:tcPr>
            <w:tcW w:w="745" w:type="dxa"/>
            <w:tcBorders>
              <w:top w:val="nil"/>
              <w:left w:val="single" w:sz="2" w:space="0" w:color="000000"/>
              <w:bottom w:val="nil"/>
              <w:right w:val="single" w:sz="2" w:space="0" w:color="000000"/>
            </w:tcBorders>
            <w:vAlign w:val="center"/>
          </w:tcPr>
          <w:p w14:paraId="4661505F" w14:textId="77777777" w:rsidR="009E0376" w:rsidRDefault="009E0376" w:rsidP="00BA4FD5">
            <w:pPr>
              <w:pStyle w:val="MDPI42tablebody"/>
            </w:pPr>
            <w:r>
              <w:rPr>
                <w:sz w:val="12"/>
              </w:rPr>
              <w:t>3.7</w:t>
            </w:r>
          </w:p>
        </w:tc>
        <w:tc>
          <w:tcPr>
            <w:tcW w:w="903" w:type="dxa"/>
            <w:tcBorders>
              <w:top w:val="nil"/>
              <w:left w:val="single" w:sz="2" w:space="0" w:color="000000"/>
              <w:bottom w:val="nil"/>
              <w:right w:val="single" w:sz="2" w:space="0" w:color="000000"/>
            </w:tcBorders>
            <w:vAlign w:val="center"/>
          </w:tcPr>
          <w:p w14:paraId="1E553929" w14:textId="77777777" w:rsidR="009E0376" w:rsidRDefault="009E0376" w:rsidP="00BA4FD5">
            <w:pPr>
              <w:pStyle w:val="MDPI42tablebody"/>
            </w:pPr>
            <w:r>
              <w:rPr>
                <w:sz w:val="12"/>
              </w:rPr>
              <w:t>11.38</w:t>
            </w:r>
          </w:p>
        </w:tc>
        <w:tc>
          <w:tcPr>
            <w:tcW w:w="964" w:type="dxa"/>
            <w:tcBorders>
              <w:top w:val="nil"/>
              <w:left w:val="single" w:sz="2" w:space="0" w:color="000000"/>
              <w:bottom w:val="nil"/>
              <w:right w:val="nil"/>
            </w:tcBorders>
            <w:vAlign w:val="center"/>
          </w:tcPr>
          <w:p w14:paraId="467E9BE8" w14:textId="77777777" w:rsidR="009E0376" w:rsidRDefault="009E0376" w:rsidP="00BA4FD5">
            <w:pPr>
              <w:pStyle w:val="MDPI42tablebody"/>
            </w:pPr>
            <w:r>
              <w:rPr>
                <w:sz w:val="12"/>
              </w:rPr>
              <w:t>23560</w:t>
            </w:r>
          </w:p>
        </w:tc>
      </w:tr>
      <w:tr w:rsidR="00305E0A" w14:paraId="34F6E91D"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03CDEE42"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E39FDCC" w14:textId="77777777" w:rsidR="009E0376" w:rsidRDefault="009E0376" w:rsidP="00BA4FD5">
            <w:pPr>
              <w:pStyle w:val="MDPI42tablebody"/>
            </w:pPr>
            <w:r>
              <w:t>min</w:t>
            </w:r>
          </w:p>
        </w:tc>
        <w:tc>
          <w:tcPr>
            <w:tcW w:w="746" w:type="dxa"/>
            <w:tcBorders>
              <w:top w:val="nil"/>
              <w:left w:val="single" w:sz="2" w:space="0" w:color="000000"/>
              <w:bottom w:val="nil"/>
              <w:right w:val="single" w:sz="2" w:space="0" w:color="000000"/>
            </w:tcBorders>
            <w:vAlign w:val="center"/>
          </w:tcPr>
          <w:p w14:paraId="61CA3ED5" w14:textId="77777777" w:rsidR="009E0376" w:rsidRDefault="009E0376" w:rsidP="00BA4FD5">
            <w:pPr>
              <w:pStyle w:val="MDPI42tablebody"/>
            </w:pPr>
            <w:r>
              <w:rPr>
                <w:sz w:val="12"/>
              </w:rPr>
              <w:t>0.5</w:t>
            </w:r>
          </w:p>
        </w:tc>
        <w:tc>
          <w:tcPr>
            <w:tcW w:w="745" w:type="dxa"/>
            <w:tcBorders>
              <w:top w:val="nil"/>
              <w:left w:val="single" w:sz="2" w:space="0" w:color="000000"/>
              <w:bottom w:val="nil"/>
              <w:right w:val="single" w:sz="2" w:space="0" w:color="000000"/>
            </w:tcBorders>
            <w:vAlign w:val="center"/>
          </w:tcPr>
          <w:p w14:paraId="26D96A21" w14:textId="77777777" w:rsidR="009E0376" w:rsidRDefault="009E0376" w:rsidP="00BA4FD5">
            <w:pPr>
              <w:pStyle w:val="MDPI42tablebody"/>
            </w:pPr>
            <w:r>
              <w:rPr>
                <w:sz w:val="12"/>
              </w:rPr>
              <w:t>2.6</w:t>
            </w:r>
          </w:p>
        </w:tc>
        <w:tc>
          <w:tcPr>
            <w:tcW w:w="745" w:type="dxa"/>
            <w:tcBorders>
              <w:top w:val="nil"/>
              <w:left w:val="single" w:sz="2" w:space="0" w:color="000000"/>
              <w:bottom w:val="nil"/>
              <w:right w:val="single" w:sz="2" w:space="0" w:color="000000"/>
            </w:tcBorders>
            <w:vAlign w:val="center"/>
          </w:tcPr>
          <w:p w14:paraId="7DC92FA1" w14:textId="77777777" w:rsidR="009E0376" w:rsidRDefault="009E0376" w:rsidP="00BA4FD5">
            <w:pPr>
              <w:pStyle w:val="MDPI42tablebody"/>
            </w:pPr>
            <w:r>
              <w:rPr>
                <w:sz w:val="12"/>
              </w:rPr>
              <w:t>0.64</w:t>
            </w:r>
          </w:p>
        </w:tc>
        <w:tc>
          <w:tcPr>
            <w:tcW w:w="745" w:type="dxa"/>
            <w:tcBorders>
              <w:top w:val="nil"/>
              <w:left w:val="single" w:sz="2" w:space="0" w:color="000000"/>
              <w:bottom w:val="nil"/>
              <w:right w:val="single" w:sz="2" w:space="0" w:color="000000"/>
            </w:tcBorders>
            <w:vAlign w:val="center"/>
          </w:tcPr>
          <w:p w14:paraId="2A3523CF" w14:textId="77777777" w:rsidR="009E0376" w:rsidRDefault="009E0376" w:rsidP="00BA4FD5">
            <w:pPr>
              <w:pStyle w:val="MDPI42tablebody"/>
            </w:pPr>
            <w:r>
              <w:rPr>
                <w:sz w:val="12"/>
              </w:rPr>
              <w:t>0.03</w:t>
            </w:r>
          </w:p>
        </w:tc>
        <w:tc>
          <w:tcPr>
            <w:tcW w:w="745" w:type="dxa"/>
            <w:tcBorders>
              <w:top w:val="nil"/>
              <w:left w:val="single" w:sz="3" w:space="0" w:color="000000"/>
              <w:bottom w:val="nil"/>
              <w:right w:val="single" w:sz="3" w:space="0" w:color="000000"/>
            </w:tcBorders>
            <w:vAlign w:val="center"/>
          </w:tcPr>
          <w:p w14:paraId="53AB7A77" w14:textId="77777777" w:rsidR="009E0376" w:rsidRDefault="009E0376" w:rsidP="00BA4FD5">
            <w:pPr>
              <w:pStyle w:val="MDPI42tablebody"/>
            </w:pPr>
            <w:r>
              <w:rPr>
                <w:sz w:val="12"/>
              </w:rPr>
              <w:t>1.9</w:t>
            </w:r>
          </w:p>
        </w:tc>
        <w:tc>
          <w:tcPr>
            <w:tcW w:w="745" w:type="dxa"/>
            <w:tcBorders>
              <w:top w:val="nil"/>
              <w:left w:val="single" w:sz="2" w:space="0" w:color="000000"/>
              <w:bottom w:val="nil"/>
              <w:right w:val="single" w:sz="2" w:space="0" w:color="000000"/>
            </w:tcBorders>
            <w:vAlign w:val="center"/>
          </w:tcPr>
          <w:p w14:paraId="7485FEE5" w14:textId="77777777" w:rsidR="009E0376" w:rsidRDefault="009E0376" w:rsidP="00BA4FD5">
            <w:pPr>
              <w:pStyle w:val="MDPI42tablebody"/>
            </w:pPr>
            <w:r>
              <w:rPr>
                <w:sz w:val="12"/>
              </w:rPr>
              <w:t>1.3</w:t>
            </w:r>
          </w:p>
        </w:tc>
        <w:tc>
          <w:tcPr>
            <w:tcW w:w="745" w:type="dxa"/>
            <w:tcBorders>
              <w:top w:val="nil"/>
              <w:left w:val="single" w:sz="3" w:space="0" w:color="000000"/>
              <w:bottom w:val="nil"/>
              <w:right w:val="single" w:sz="3" w:space="0" w:color="000000"/>
            </w:tcBorders>
            <w:vAlign w:val="center"/>
          </w:tcPr>
          <w:p w14:paraId="539084F6" w14:textId="77777777" w:rsidR="009E0376" w:rsidRDefault="009E0376" w:rsidP="00BA4FD5">
            <w:pPr>
              <w:pStyle w:val="MDPI42tablebody"/>
            </w:pPr>
            <w:r>
              <w:rPr>
                <w:sz w:val="12"/>
              </w:rPr>
              <w:t>68</w:t>
            </w:r>
          </w:p>
        </w:tc>
        <w:tc>
          <w:tcPr>
            <w:tcW w:w="745" w:type="dxa"/>
            <w:tcBorders>
              <w:top w:val="nil"/>
              <w:left w:val="single" w:sz="2" w:space="0" w:color="000000"/>
              <w:bottom w:val="nil"/>
              <w:right w:val="single" w:sz="2" w:space="0" w:color="000000"/>
            </w:tcBorders>
            <w:vAlign w:val="center"/>
          </w:tcPr>
          <w:p w14:paraId="6A49AF40" w14:textId="77777777" w:rsidR="009E0376" w:rsidRDefault="009E0376" w:rsidP="00BA4FD5">
            <w:pPr>
              <w:pStyle w:val="MDPI42tablebody"/>
            </w:pPr>
            <w:r>
              <w:rPr>
                <w:sz w:val="12"/>
              </w:rPr>
              <w:t>5.6</w:t>
            </w:r>
          </w:p>
        </w:tc>
        <w:tc>
          <w:tcPr>
            <w:tcW w:w="745" w:type="dxa"/>
            <w:tcBorders>
              <w:top w:val="nil"/>
              <w:left w:val="single" w:sz="3" w:space="0" w:color="000000"/>
              <w:bottom w:val="nil"/>
              <w:right w:val="single" w:sz="3" w:space="0" w:color="000000"/>
            </w:tcBorders>
            <w:vAlign w:val="center"/>
          </w:tcPr>
          <w:p w14:paraId="27D51AF2" w14:textId="77777777" w:rsidR="009E0376" w:rsidRDefault="009E0376" w:rsidP="00BA4FD5">
            <w:pPr>
              <w:pStyle w:val="MDPI42tablebody"/>
            </w:pPr>
            <w:r>
              <w:rPr>
                <w:sz w:val="12"/>
              </w:rPr>
              <w:t>4.1</w:t>
            </w:r>
          </w:p>
        </w:tc>
        <w:tc>
          <w:tcPr>
            <w:tcW w:w="934" w:type="dxa"/>
            <w:tcBorders>
              <w:top w:val="nil"/>
              <w:left w:val="single" w:sz="2" w:space="0" w:color="000000"/>
              <w:bottom w:val="nil"/>
              <w:right w:val="single" w:sz="2" w:space="0" w:color="000000"/>
            </w:tcBorders>
            <w:vAlign w:val="center"/>
          </w:tcPr>
          <w:p w14:paraId="35777095" w14:textId="77777777" w:rsidR="009E0376" w:rsidRDefault="009E0376" w:rsidP="00BA4FD5">
            <w:pPr>
              <w:pStyle w:val="MDPI42tablebody"/>
            </w:pPr>
            <w:r>
              <w:rPr>
                <w:sz w:val="12"/>
              </w:rPr>
              <w:t>1.7</w:t>
            </w:r>
          </w:p>
        </w:tc>
        <w:tc>
          <w:tcPr>
            <w:tcW w:w="851" w:type="dxa"/>
            <w:tcBorders>
              <w:top w:val="nil"/>
              <w:left w:val="single" w:sz="3" w:space="0" w:color="000000"/>
              <w:bottom w:val="nil"/>
              <w:right w:val="single" w:sz="3" w:space="0" w:color="000000"/>
            </w:tcBorders>
            <w:vAlign w:val="center"/>
          </w:tcPr>
          <w:p w14:paraId="4226E696" w14:textId="77777777" w:rsidR="009E0376" w:rsidRDefault="009E0376" w:rsidP="00BA4FD5">
            <w:pPr>
              <w:pStyle w:val="MDPI42tablebody"/>
            </w:pPr>
            <w:r>
              <w:rPr>
                <w:sz w:val="12"/>
              </w:rPr>
              <w:t>0.1</w:t>
            </w:r>
          </w:p>
        </w:tc>
        <w:tc>
          <w:tcPr>
            <w:tcW w:w="584" w:type="dxa"/>
            <w:tcBorders>
              <w:top w:val="nil"/>
              <w:left w:val="single" w:sz="2" w:space="0" w:color="000000"/>
              <w:bottom w:val="nil"/>
              <w:right w:val="single" w:sz="2" w:space="0" w:color="000000"/>
            </w:tcBorders>
            <w:vAlign w:val="center"/>
          </w:tcPr>
          <w:p w14:paraId="6968D5E4" w14:textId="77777777" w:rsidR="009E0376" w:rsidRDefault="009E0376" w:rsidP="00BA4FD5">
            <w:pPr>
              <w:pStyle w:val="MDPI42tablebody"/>
            </w:pPr>
            <w:r>
              <w:rPr>
                <w:sz w:val="12"/>
              </w:rPr>
              <w:t>1</w:t>
            </w:r>
          </w:p>
        </w:tc>
        <w:tc>
          <w:tcPr>
            <w:tcW w:w="745" w:type="dxa"/>
            <w:tcBorders>
              <w:top w:val="nil"/>
              <w:left w:val="single" w:sz="3" w:space="0" w:color="000000"/>
              <w:bottom w:val="nil"/>
              <w:right w:val="single" w:sz="3" w:space="0" w:color="000000"/>
            </w:tcBorders>
            <w:vAlign w:val="center"/>
          </w:tcPr>
          <w:p w14:paraId="75E27E04" w14:textId="77777777" w:rsidR="009E0376" w:rsidRDefault="009E0376" w:rsidP="00BA4FD5">
            <w:pPr>
              <w:pStyle w:val="MDPI42tablebody"/>
            </w:pPr>
            <w:r>
              <w:rPr>
                <w:sz w:val="12"/>
              </w:rPr>
              <w:t>0</w:t>
            </w:r>
          </w:p>
        </w:tc>
        <w:tc>
          <w:tcPr>
            <w:tcW w:w="745" w:type="dxa"/>
            <w:tcBorders>
              <w:top w:val="nil"/>
              <w:left w:val="single" w:sz="2" w:space="0" w:color="000000"/>
              <w:bottom w:val="nil"/>
              <w:right w:val="single" w:sz="2" w:space="0" w:color="000000"/>
            </w:tcBorders>
            <w:vAlign w:val="center"/>
          </w:tcPr>
          <w:p w14:paraId="0D0958C4" w14:textId="77777777" w:rsidR="009E0376" w:rsidRDefault="009E0376" w:rsidP="00BA4FD5">
            <w:pPr>
              <w:pStyle w:val="MDPI42tablebody"/>
            </w:pPr>
            <w:r>
              <w:rPr>
                <w:sz w:val="12"/>
              </w:rPr>
              <w:t>6805</w:t>
            </w:r>
          </w:p>
        </w:tc>
        <w:tc>
          <w:tcPr>
            <w:tcW w:w="745" w:type="dxa"/>
            <w:tcBorders>
              <w:top w:val="nil"/>
              <w:left w:val="single" w:sz="3" w:space="0" w:color="000000"/>
              <w:bottom w:val="nil"/>
              <w:right w:val="single" w:sz="3" w:space="0" w:color="000000"/>
            </w:tcBorders>
            <w:vAlign w:val="center"/>
          </w:tcPr>
          <w:p w14:paraId="3A9F0DAD" w14:textId="77777777" w:rsidR="009E0376" w:rsidRDefault="009E0376" w:rsidP="00BA4FD5">
            <w:pPr>
              <w:pStyle w:val="MDPI42tablebody"/>
            </w:pPr>
            <w:r>
              <w:rPr>
                <w:sz w:val="12"/>
              </w:rPr>
              <w:t>0</w:t>
            </w:r>
          </w:p>
        </w:tc>
        <w:tc>
          <w:tcPr>
            <w:tcW w:w="903" w:type="dxa"/>
            <w:tcBorders>
              <w:top w:val="nil"/>
              <w:left w:val="single" w:sz="2" w:space="0" w:color="000000"/>
              <w:bottom w:val="nil"/>
              <w:right w:val="single" w:sz="2" w:space="0" w:color="000000"/>
            </w:tcBorders>
            <w:vAlign w:val="center"/>
          </w:tcPr>
          <w:p w14:paraId="02DC81B7" w14:textId="77777777" w:rsidR="009E0376" w:rsidRDefault="009E0376" w:rsidP="00BA4FD5">
            <w:pPr>
              <w:pStyle w:val="MDPI42tablebody"/>
            </w:pPr>
            <w:r>
              <w:rPr>
                <w:sz w:val="12"/>
              </w:rPr>
              <w:t>1.94</w:t>
            </w:r>
          </w:p>
        </w:tc>
        <w:tc>
          <w:tcPr>
            <w:tcW w:w="964" w:type="dxa"/>
            <w:tcBorders>
              <w:top w:val="nil"/>
              <w:left w:val="single" w:sz="2" w:space="0" w:color="000000"/>
              <w:bottom w:val="nil"/>
              <w:right w:val="nil"/>
            </w:tcBorders>
            <w:vAlign w:val="center"/>
          </w:tcPr>
          <w:p w14:paraId="6068F11E" w14:textId="77777777" w:rsidR="009E0376" w:rsidRDefault="009E0376" w:rsidP="00BA4FD5">
            <w:pPr>
              <w:pStyle w:val="MDPI42tablebody"/>
            </w:pPr>
            <w:r>
              <w:rPr>
                <w:sz w:val="12"/>
              </w:rPr>
              <w:t>7105</w:t>
            </w:r>
          </w:p>
        </w:tc>
      </w:tr>
      <w:tr w:rsidR="00305E0A" w14:paraId="439F6107"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F59C683"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2218CA5" w14:textId="77777777" w:rsidR="009E0376" w:rsidRDefault="009E0376" w:rsidP="00BA4FD5">
            <w:pPr>
              <w:pStyle w:val="MDPI42tablebody"/>
            </w:pPr>
            <w:r>
              <w:t>max</w:t>
            </w:r>
          </w:p>
        </w:tc>
        <w:tc>
          <w:tcPr>
            <w:tcW w:w="746" w:type="dxa"/>
            <w:tcBorders>
              <w:top w:val="nil"/>
              <w:left w:val="single" w:sz="2" w:space="0" w:color="000000"/>
              <w:bottom w:val="nil"/>
              <w:right w:val="single" w:sz="2" w:space="0" w:color="000000"/>
            </w:tcBorders>
            <w:vAlign w:val="center"/>
          </w:tcPr>
          <w:p w14:paraId="4C1D75ED" w14:textId="77777777" w:rsidR="009E0376" w:rsidRDefault="009E0376" w:rsidP="00BA4FD5">
            <w:pPr>
              <w:pStyle w:val="MDPI42tablebody"/>
            </w:pPr>
            <w:r>
              <w:rPr>
                <w:sz w:val="12"/>
              </w:rPr>
              <w:t>8.8</w:t>
            </w:r>
          </w:p>
        </w:tc>
        <w:tc>
          <w:tcPr>
            <w:tcW w:w="745" w:type="dxa"/>
            <w:tcBorders>
              <w:top w:val="nil"/>
              <w:left w:val="single" w:sz="2" w:space="0" w:color="000000"/>
              <w:bottom w:val="nil"/>
              <w:right w:val="single" w:sz="2" w:space="0" w:color="000000"/>
            </w:tcBorders>
            <w:vAlign w:val="center"/>
          </w:tcPr>
          <w:p w14:paraId="2141D2BA" w14:textId="77777777" w:rsidR="009E0376" w:rsidRDefault="009E0376" w:rsidP="00BA4FD5">
            <w:pPr>
              <w:pStyle w:val="MDPI42tablebody"/>
            </w:pPr>
            <w:r>
              <w:rPr>
                <w:sz w:val="12"/>
              </w:rPr>
              <w:t>13</w:t>
            </w:r>
          </w:p>
        </w:tc>
        <w:tc>
          <w:tcPr>
            <w:tcW w:w="745" w:type="dxa"/>
            <w:tcBorders>
              <w:top w:val="nil"/>
              <w:left w:val="single" w:sz="2" w:space="0" w:color="000000"/>
              <w:bottom w:val="nil"/>
              <w:right w:val="single" w:sz="2" w:space="0" w:color="000000"/>
            </w:tcBorders>
            <w:vAlign w:val="center"/>
          </w:tcPr>
          <w:p w14:paraId="753DE3F0" w14:textId="77777777" w:rsidR="009E0376" w:rsidRDefault="009E0376" w:rsidP="00BA4FD5">
            <w:pPr>
              <w:pStyle w:val="MDPI42tablebody"/>
            </w:pPr>
            <w:r>
              <w:rPr>
                <w:sz w:val="12"/>
              </w:rPr>
              <w:t>4.94</w:t>
            </w:r>
          </w:p>
        </w:tc>
        <w:tc>
          <w:tcPr>
            <w:tcW w:w="745" w:type="dxa"/>
            <w:tcBorders>
              <w:top w:val="nil"/>
              <w:left w:val="single" w:sz="2" w:space="0" w:color="000000"/>
              <w:bottom w:val="nil"/>
              <w:right w:val="single" w:sz="2" w:space="0" w:color="000000"/>
            </w:tcBorders>
            <w:vAlign w:val="center"/>
          </w:tcPr>
          <w:p w14:paraId="625E5B22" w14:textId="77777777" w:rsidR="009E0376" w:rsidRDefault="009E0376" w:rsidP="00BA4FD5">
            <w:pPr>
              <w:pStyle w:val="MDPI42tablebody"/>
            </w:pPr>
            <w:r>
              <w:rPr>
                <w:sz w:val="12"/>
              </w:rPr>
              <w:t>0.23</w:t>
            </w:r>
          </w:p>
        </w:tc>
        <w:tc>
          <w:tcPr>
            <w:tcW w:w="745" w:type="dxa"/>
            <w:tcBorders>
              <w:top w:val="nil"/>
              <w:left w:val="single" w:sz="2" w:space="0" w:color="000000"/>
              <w:bottom w:val="nil"/>
              <w:right w:val="single" w:sz="2" w:space="0" w:color="000000"/>
            </w:tcBorders>
            <w:vAlign w:val="center"/>
          </w:tcPr>
          <w:p w14:paraId="58DB0563" w14:textId="77777777" w:rsidR="009E0376" w:rsidRDefault="009E0376" w:rsidP="00BA4FD5">
            <w:pPr>
              <w:pStyle w:val="MDPI42tablebody"/>
            </w:pPr>
            <w:r>
              <w:rPr>
                <w:sz w:val="12"/>
              </w:rPr>
              <w:t>6.7</w:t>
            </w:r>
          </w:p>
        </w:tc>
        <w:tc>
          <w:tcPr>
            <w:tcW w:w="745" w:type="dxa"/>
            <w:tcBorders>
              <w:top w:val="nil"/>
              <w:left w:val="single" w:sz="2" w:space="0" w:color="000000"/>
              <w:bottom w:val="nil"/>
              <w:right w:val="single" w:sz="2" w:space="0" w:color="000000"/>
            </w:tcBorders>
            <w:vAlign w:val="center"/>
          </w:tcPr>
          <w:p w14:paraId="656A7F3A" w14:textId="77777777" w:rsidR="009E0376" w:rsidRDefault="009E0376" w:rsidP="00BA4FD5">
            <w:pPr>
              <w:pStyle w:val="MDPI42tablebody"/>
            </w:pPr>
            <w:r>
              <w:rPr>
                <w:sz w:val="12"/>
              </w:rPr>
              <w:t>93.2</w:t>
            </w:r>
          </w:p>
        </w:tc>
        <w:tc>
          <w:tcPr>
            <w:tcW w:w="745" w:type="dxa"/>
            <w:tcBorders>
              <w:top w:val="nil"/>
              <w:left w:val="single" w:sz="2" w:space="0" w:color="000000"/>
              <w:bottom w:val="nil"/>
              <w:right w:val="single" w:sz="2" w:space="0" w:color="000000"/>
            </w:tcBorders>
            <w:vAlign w:val="center"/>
          </w:tcPr>
          <w:p w14:paraId="419FD339" w14:textId="77777777" w:rsidR="009E0376" w:rsidRDefault="009E0376" w:rsidP="00BA4FD5">
            <w:pPr>
              <w:pStyle w:val="MDPI42tablebody"/>
            </w:pPr>
            <w:r>
              <w:rPr>
                <w:sz w:val="12"/>
              </w:rPr>
              <w:t>600</w:t>
            </w:r>
          </w:p>
        </w:tc>
        <w:tc>
          <w:tcPr>
            <w:tcW w:w="745" w:type="dxa"/>
            <w:tcBorders>
              <w:top w:val="nil"/>
              <w:left w:val="single" w:sz="2" w:space="0" w:color="000000"/>
              <w:bottom w:val="nil"/>
              <w:right w:val="single" w:sz="2" w:space="0" w:color="000000"/>
            </w:tcBorders>
            <w:vAlign w:val="center"/>
          </w:tcPr>
          <w:p w14:paraId="2B7714EA" w14:textId="77777777" w:rsidR="009E0376" w:rsidRDefault="009E0376" w:rsidP="00BA4FD5">
            <w:pPr>
              <w:pStyle w:val="MDPI42tablebody"/>
            </w:pPr>
            <w:r>
              <w:rPr>
                <w:sz w:val="12"/>
              </w:rPr>
              <w:t>9</w:t>
            </w:r>
          </w:p>
        </w:tc>
        <w:tc>
          <w:tcPr>
            <w:tcW w:w="745" w:type="dxa"/>
            <w:tcBorders>
              <w:top w:val="nil"/>
              <w:left w:val="single" w:sz="2" w:space="0" w:color="000000"/>
              <w:bottom w:val="nil"/>
              <w:right w:val="single" w:sz="2" w:space="0" w:color="000000"/>
            </w:tcBorders>
            <w:vAlign w:val="center"/>
          </w:tcPr>
          <w:p w14:paraId="126A1B5E" w14:textId="77777777" w:rsidR="009E0376" w:rsidRDefault="009E0376" w:rsidP="00BA4FD5">
            <w:pPr>
              <w:pStyle w:val="MDPI42tablebody"/>
            </w:pPr>
            <w:r>
              <w:rPr>
                <w:sz w:val="12"/>
              </w:rPr>
              <w:t>13.2</w:t>
            </w:r>
          </w:p>
        </w:tc>
        <w:tc>
          <w:tcPr>
            <w:tcW w:w="934" w:type="dxa"/>
            <w:tcBorders>
              <w:top w:val="nil"/>
              <w:left w:val="single" w:sz="2" w:space="0" w:color="000000"/>
              <w:bottom w:val="nil"/>
              <w:right w:val="single" w:sz="2" w:space="0" w:color="000000"/>
            </w:tcBorders>
            <w:vAlign w:val="center"/>
          </w:tcPr>
          <w:p w14:paraId="0BA8AE22" w14:textId="77777777" w:rsidR="009E0376" w:rsidRDefault="009E0376" w:rsidP="00BA4FD5">
            <w:pPr>
              <w:pStyle w:val="MDPI42tablebody"/>
            </w:pPr>
            <w:r>
              <w:rPr>
                <w:sz w:val="12"/>
              </w:rPr>
              <w:t>28</w:t>
            </w:r>
          </w:p>
        </w:tc>
        <w:tc>
          <w:tcPr>
            <w:tcW w:w="851" w:type="dxa"/>
            <w:tcBorders>
              <w:top w:val="nil"/>
              <w:left w:val="single" w:sz="2" w:space="0" w:color="000000"/>
              <w:bottom w:val="nil"/>
              <w:right w:val="single" w:sz="2" w:space="0" w:color="000000"/>
            </w:tcBorders>
            <w:vAlign w:val="center"/>
          </w:tcPr>
          <w:p w14:paraId="612CFEAE" w14:textId="77777777" w:rsidR="009E0376" w:rsidRDefault="009E0376" w:rsidP="00BA4FD5">
            <w:pPr>
              <w:pStyle w:val="MDPI42tablebody"/>
            </w:pPr>
            <w:r>
              <w:rPr>
                <w:sz w:val="12"/>
              </w:rPr>
              <w:t>20.7</w:t>
            </w:r>
          </w:p>
        </w:tc>
        <w:tc>
          <w:tcPr>
            <w:tcW w:w="584" w:type="dxa"/>
            <w:tcBorders>
              <w:top w:val="nil"/>
              <w:left w:val="single" w:sz="2" w:space="0" w:color="000000"/>
              <w:bottom w:val="nil"/>
              <w:right w:val="single" w:sz="2" w:space="0" w:color="000000"/>
            </w:tcBorders>
            <w:vAlign w:val="center"/>
          </w:tcPr>
          <w:p w14:paraId="1633391F" w14:textId="77777777" w:rsidR="009E0376" w:rsidRDefault="009E0376" w:rsidP="00BA4FD5">
            <w:pPr>
              <w:pStyle w:val="MDPI42tablebody"/>
            </w:pPr>
            <w:r>
              <w:rPr>
                <w:sz w:val="12"/>
              </w:rPr>
              <w:t>7</w:t>
            </w:r>
          </w:p>
        </w:tc>
        <w:tc>
          <w:tcPr>
            <w:tcW w:w="745" w:type="dxa"/>
            <w:tcBorders>
              <w:top w:val="nil"/>
              <w:left w:val="single" w:sz="2" w:space="0" w:color="000000"/>
              <w:bottom w:val="nil"/>
              <w:right w:val="single" w:sz="2" w:space="0" w:color="000000"/>
            </w:tcBorders>
            <w:vAlign w:val="center"/>
          </w:tcPr>
          <w:p w14:paraId="462320EB" w14:textId="77777777" w:rsidR="009E0376" w:rsidRDefault="009E0376" w:rsidP="00BA4FD5">
            <w:pPr>
              <w:pStyle w:val="MDPI42tablebody"/>
            </w:pPr>
            <w:r>
              <w:rPr>
                <w:sz w:val="12"/>
              </w:rPr>
              <w:t>17.6</w:t>
            </w:r>
          </w:p>
        </w:tc>
        <w:tc>
          <w:tcPr>
            <w:tcW w:w="745" w:type="dxa"/>
            <w:tcBorders>
              <w:top w:val="nil"/>
              <w:left w:val="single" w:sz="2" w:space="0" w:color="000000"/>
              <w:bottom w:val="nil"/>
              <w:right w:val="single" w:sz="2" w:space="0" w:color="000000"/>
            </w:tcBorders>
            <w:vAlign w:val="center"/>
          </w:tcPr>
          <w:p w14:paraId="4CB2BC39" w14:textId="77777777" w:rsidR="009E0376" w:rsidRDefault="009E0376" w:rsidP="00BA4FD5">
            <w:pPr>
              <w:pStyle w:val="MDPI42tablebody"/>
            </w:pPr>
            <w:r>
              <w:rPr>
                <w:sz w:val="12"/>
              </w:rPr>
              <w:t>10704</w:t>
            </w:r>
          </w:p>
        </w:tc>
        <w:tc>
          <w:tcPr>
            <w:tcW w:w="745" w:type="dxa"/>
            <w:tcBorders>
              <w:top w:val="nil"/>
              <w:left w:val="single" w:sz="2" w:space="0" w:color="000000"/>
              <w:bottom w:val="nil"/>
              <w:right w:val="single" w:sz="2" w:space="0" w:color="000000"/>
            </w:tcBorders>
            <w:vAlign w:val="center"/>
          </w:tcPr>
          <w:p w14:paraId="7FEBC346" w14:textId="77777777" w:rsidR="009E0376" w:rsidRDefault="009E0376" w:rsidP="00BA4FD5">
            <w:pPr>
              <w:pStyle w:val="MDPI42tablebody"/>
            </w:pPr>
            <w:r>
              <w:rPr>
                <w:sz w:val="12"/>
              </w:rPr>
              <w:t>310.63</w:t>
            </w:r>
          </w:p>
        </w:tc>
        <w:tc>
          <w:tcPr>
            <w:tcW w:w="903" w:type="dxa"/>
            <w:tcBorders>
              <w:top w:val="nil"/>
              <w:left w:val="single" w:sz="2" w:space="0" w:color="000000"/>
              <w:bottom w:val="nil"/>
              <w:right w:val="single" w:sz="2" w:space="0" w:color="000000"/>
            </w:tcBorders>
            <w:vAlign w:val="center"/>
          </w:tcPr>
          <w:p w14:paraId="12AF5C34" w14:textId="77777777" w:rsidR="009E0376" w:rsidRDefault="009E0376" w:rsidP="00BA4FD5">
            <w:pPr>
              <w:pStyle w:val="MDPI42tablebody"/>
            </w:pPr>
            <w:r>
              <w:rPr>
                <w:sz w:val="12"/>
              </w:rPr>
              <w:t>464.6</w:t>
            </w:r>
          </w:p>
        </w:tc>
        <w:tc>
          <w:tcPr>
            <w:tcW w:w="964" w:type="dxa"/>
            <w:tcBorders>
              <w:top w:val="nil"/>
              <w:left w:val="single" w:sz="2" w:space="0" w:color="000000"/>
              <w:bottom w:val="nil"/>
              <w:right w:val="nil"/>
            </w:tcBorders>
            <w:vAlign w:val="center"/>
          </w:tcPr>
          <w:p w14:paraId="6C70EF76" w14:textId="77777777" w:rsidR="009E0376" w:rsidRDefault="009E0376" w:rsidP="00BA4FD5">
            <w:pPr>
              <w:pStyle w:val="MDPI42tablebody"/>
            </w:pPr>
            <w:r>
              <w:rPr>
                <w:sz w:val="12"/>
              </w:rPr>
              <w:t>37807</w:t>
            </w:r>
          </w:p>
        </w:tc>
      </w:tr>
      <w:tr w:rsidR="00305E0A" w14:paraId="230BE9F5"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545A1764" w14:textId="77777777" w:rsidR="009E0376"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F404CF8" w14:textId="77777777" w:rsidR="009E0376" w:rsidRDefault="009E0376" w:rsidP="00BA4FD5">
            <w:pPr>
              <w:pStyle w:val="MDPI42tablebody"/>
            </w:pPr>
            <w:r>
              <w:t>skewness</w:t>
            </w:r>
          </w:p>
        </w:tc>
        <w:tc>
          <w:tcPr>
            <w:tcW w:w="746" w:type="dxa"/>
            <w:tcBorders>
              <w:top w:val="nil"/>
              <w:left w:val="single" w:sz="2" w:space="0" w:color="000000"/>
              <w:bottom w:val="nil"/>
              <w:right w:val="single" w:sz="2" w:space="0" w:color="000000"/>
            </w:tcBorders>
            <w:vAlign w:val="center"/>
          </w:tcPr>
          <w:p w14:paraId="00D58051" w14:textId="77777777" w:rsidR="009E0376" w:rsidRDefault="009E0376" w:rsidP="00BA4FD5">
            <w:pPr>
              <w:pStyle w:val="MDPI42tablebody"/>
            </w:pPr>
            <w:r>
              <w:rPr>
                <w:sz w:val="12"/>
              </w:rPr>
              <w:t>2.01</w:t>
            </w:r>
          </w:p>
        </w:tc>
        <w:tc>
          <w:tcPr>
            <w:tcW w:w="745" w:type="dxa"/>
            <w:tcBorders>
              <w:top w:val="nil"/>
              <w:left w:val="single" w:sz="2" w:space="0" w:color="000000"/>
              <w:bottom w:val="nil"/>
              <w:right w:val="single" w:sz="2" w:space="0" w:color="000000"/>
            </w:tcBorders>
            <w:vAlign w:val="center"/>
          </w:tcPr>
          <w:p w14:paraId="19A85C13" w14:textId="77777777" w:rsidR="009E0376" w:rsidRDefault="009E0376" w:rsidP="00BA4FD5">
            <w:pPr>
              <w:pStyle w:val="MDPI42tablebody"/>
            </w:pPr>
            <w:r>
              <w:rPr>
                <w:sz w:val="12"/>
              </w:rPr>
              <w:t>1.32</w:t>
            </w:r>
          </w:p>
        </w:tc>
        <w:tc>
          <w:tcPr>
            <w:tcW w:w="745" w:type="dxa"/>
            <w:tcBorders>
              <w:top w:val="nil"/>
              <w:left w:val="single" w:sz="2" w:space="0" w:color="000000"/>
              <w:bottom w:val="nil"/>
              <w:right w:val="single" w:sz="2" w:space="0" w:color="000000"/>
            </w:tcBorders>
            <w:vAlign w:val="center"/>
          </w:tcPr>
          <w:p w14:paraId="6AE104AA" w14:textId="77777777" w:rsidR="009E0376" w:rsidRDefault="009E0376" w:rsidP="00BA4FD5">
            <w:pPr>
              <w:pStyle w:val="MDPI42tablebody"/>
            </w:pPr>
            <w:r>
              <w:rPr>
                <w:sz w:val="12"/>
              </w:rPr>
              <w:t>1.75</w:t>
            </w:r>
          </w:p>
        </w:tc>
        <w:tc>
          <w:tcPr>
            <w:tcW w:w="745" w:type="dxa"/>
            <w:tcBorders>
              <w:top w:val="nil"/>
              <w:left w:val="single" w:sz="2" w:space="0" w:color="000000"/>
              <w:bottom w:val="nil"/>
              <w:right w:val="single" w:sz="2" w:space="0" w:color="000000"/>
            </w:tcBorders>
            <w:vAlign w:val="center"/>
          </w:tcPr>
          <w:p w14:paraId="557CE934" w14:textId="77777777" w:rsidR="009E0376" w:rsidRDefault="009E0376" w:rsidP="00BA4FD5">
            <w:pPr>
              <w:pStyle w:val="MDPI42tablebody"/>
            </w:pPr>
            <w:r>
              <w:rPr>
                <w:sz w:val="12"/>
              </w:rPr>
              <w:t>0.91</w:t>
            </w:r>
          </w:p>
        </w:tc>
        <w:tc>
          <w:tcPr>
            <w:tcW w:w="745" w:type="dxa"/>
            <w:tcBorders>
              <w:top w:val="nil"/>
              <w:left w:val="single" w:sz="3" w:space="0" w:color="000000"/>
              <w:bottom w:val="nil"/>
              <w:right w:val="single" w:sz="3" w:space="0" w:color="000000"/>
            </w:tcBorders>
            <w:vAlign w:val="center"/>
          </w:tcPr>
          <w:p w14:paraId="340B404A" w14:textId="77777777" w:rsidR="009E0376" w:rsidRDefault="009E0376" w:rsidP="00BA4FD5">
            <w:pPr>
              <w:pStyle w:val="MDPI42tablebody"/>
            </w:pPr>
            <w:r>
              <w:rPr>
                <w:sz w:val="12"/>
              </w:rPr>
              <w:t>0.49</w:t>
            </w:r>
          </w:p>
        </w:tc>
        <w:tc>
          <w:tcPr>
            <w:tcW w:w="745" w:type="dxa"/>
            <w:tcBorders>
              <w:top w:val="nil"/>
              <w:left w:val="single" w:sz="2" w:space="0" w:color="000000"/>
              <w:bottom w:val="nil"/>
              <w:right w:val="single" w:sz="2" w:space="0" w:color="000000"/>
            </w:tcBorders>
            <w:vAlign w:val="center"/>
          </w:tcPr>
          <w:p w14:paraId="2EAE2CE7" w14:textId="77777777" w:rsidR="009E0376" w:rsidRDefault="009E0376" w:rsidP="00BA4FD5">
            <w:pPr>
              <w:pStyle w:val="MDPI42tablebody"/>
            </w:pPr>
            <w:r>
              <w:rPr>
                <w:sz w:val="12"/>
              </w:rPr>
              <w:t>4.08</w:t>
            </w:r>
          </w:p>
        </w:tc>
        <w:tc>
          <w:tcPr>
            <w:tcW w:w="745" w:type="dxa"/>
            <w:tcBorders>
              <w:top w:val="nil"/>
              <w:left w:val="single" w:sz="3" w:space="0" w:color="000000"/>
              <w:bottom w:val="nil"/>
              <w:right w:val="single" w:sz="3" w:space="0" w:color="000000"/>
            </w:tcBorders>
            <w:vAlign w:val="center"/>
          </w:tcPr>
          <w:p w14:paraId="6AFD6179" w14:textId="77777777" w:rsidR="009E0376" w:rsidRDefault="009E0376" w:rsidP="00BA4FD5">
            <w:pPr>
              <w:pStyle w:val="MDPI42tablebody"/>
            </w:pPr>
            <w:r>
              <w:rPr>
                <w:sz w:val="12"/>
              </w:rPr>
              <w:t>1.53</w:t>
            </w:r>
          </w:p>
        </w:tc>
        <w:tc>
          <w:tcPr>
            <w:tcW w:w="745" w:type="dxa"/>
            <w:tcBorders>
              <w:top w:val="nil"/>
              <w:left w:val="single" w:sz="2" w:space="0" w:color="000000"/>
              <w:bottom w:val="nil"/>
              <w:right w:val="single" w:sz="2" w:space="0" w:color="000000"/>
            </w:tcBorders>
            <w:vAlign w:val="center"/>
          </w:tcPr>
          <w:p w14:paraId="15914AB5" w14:textId="77777777" w:rsidR="009E0376" w:rsidRDefault="009E0376" w:rsidP="00BA4FD5">
            <w:pPr>
              <w:pStyle w:val="MDPI42tablebody"/>
            </w:pPr>
            <w:r>
              <w:rPr>
                <w:sz w:val="12"/>
              </w:rPr>
              <w:t>-0.01</w:t>
            </w:r>
          </w:p>
        </w:tc>
        <w:tc>
          <w:tcPr>
            <w:tcW w:w="745" w:type="dxa"/>
            <w:tcBorders>
              <w:top w:val="nil"/>
              <w:left w:val="single" w:sz="3" w:space="0" w:color="000000"/>
              <w:bottom w:val="nil"/>
              <w:right w:val="single" w:sz="3" w:space="0" w:color="000000"/>
            </w:tcBorders>
            <w:vAlign w:val="center"/>
          </w:tcPr>
          <w:p w14:paraId="01EBBD07" w14:textId="77777777" w:rsidR="009E0376" w:rsidRDefault="009E0376" w:rsidP="00BA4FD5">
            <w:pPr>
              <w:pStyle w:val="MDPI42tablebody"/>
            </w:pPr>
            <w:r>
              <w:rPr>
                <w:sz w:val="12"/>
              </w:rPr>
              <w:t>0.03</w:t>
            </w:r>
          </w:p>
        </w:tc>
        <w:tc>
          <w:tcPr>
            <w:tcW w:w="934" w:type="dxa"/>
            <w:tcBorders>
              <w:top w:val="nil"/>
              <w:left w:val="single" w:sz="2" w:space="0" w:color="000000"/>
              <w:bottom w:val="nil"/>
              <w:right w:val="single" w:sz="2" w:space="0" w:color="000000"/>
            </w:tcBorders>
            <w:vAlign w:val="center"/>
          </w:tcPr>
          <w:p w14:paraId="4BBF5CA8" w14:textId="77777777" w:rsidR="009E0376" w:rsidRDefault="009E0376" w:rsidP="00BA4FD5">
            <w:pPr>
              <w:pStyle w:val="MDPI42tablebody"/>
            </w:pPr>
            <w:r>
              <w:rPr>
                <w:sz w:val="12"/>
              </w:rPr>
              <w:t>-0.04</w:t>
            </w:r>
          </w:p>
        </w:tc>
        <w:tc>
          <w:tcPr>
            <w:tcW w:w="851" w:type="dxa"/>
            <w:tcBorders>
              <w:top w:val="nil"/>
              <w:left w:val="single" w:sz="3" w:space="0" w:color="000000"/>
              <w:bottom w:val="nil"/>
              <w:right w:val="single" w:sz="3" w:space="0" w:color="000000"/>
            </w:tcBorders>
            <w:vAlign w:val="center"/>
          </w:tcPr>
          <w:p w14:paraId="07526BD5" w14:textId="77777777" w:rsidR="009E0376" w:rsidRDefault="009E0376" w:rsidP="00BA4FD5">
            <w:pPr>
              <w:pStyle w:val="MDPI42tablebody"/>
            </w:pPr>
            <w:r>
              <w:rPr>
                <w:sz w:val="12"/>
              </w:rPr>
              <w:t>4.05</w:t>
            </w:r>
          </w:p>
        </w:tc>
        <w:tc>
          <w:tcPr>
            <w:tcW w:w="584" w:type="dxa"/>
            <w:tcBorders>
              <w:top w:val="nil"/>
              <w:left w:val="single" w:sz="2" w:space="0" w:color="000000"/>
              <w:bottom w:val="nil"/>
              <w:right w:val="single" w:sz="2" w:space="0" w:color="000000"/>
            </w:tcBorders>
            <w:vAlign w:val="center"/>
          </w:tcPr>
          <w:p w14:paraId="7FFF89D7" w14:textId="77777777" w:rsidR="009E0376" w:rsidRDefault="009E0376" w:rsidP="00BA4FD5">
            <w:pPr>
              <w:pStyle w:val="MDPI42tablebody"/>
            </w:pPr>
            <w:r>
              <w:rPr>
                <w:sz w:val="12"/>
              </w:rPr>
              <w:t>1.09</w:t>
            </w:r>
          </w:p>
        </w:tc>
        <w:tc>
          <w:tcPr>
            <w:tcW w:w="745" w:type="dxa"/>
            <w:tcBorders>
              <w:top w:val="nil"/>
              <w:left w:val="single" w:sz="3" w:space="0" w:color="000000"/>
              <w:bottom w:val="nil"/>
              <w:right w:val="single" w:sz="3" w:space="0" w:color="000000"/>
            </w:tcBorders>
            <w:vAlign w:val="center"/>
          </w:tcPr>
          <w:p w14:paraId="0957F78B" w14:textId="77777777" w:rsidR="009E0376" w:rsidRDefault="009E0376" w:rsidP="00BA4FD5">
            <w:pPr>
              <w:pStyle w:val="MDPI42tablebody"/>
            </w:pPr>
            <w:r>
              <w:rPr>
                <w:sz w:val="12"/>
              </w:rPr>
              <w:t>1.26</w:t>
            </w:r>
          </w:p>
        </w:tc>
        <w:tc>
          <w:tcPr>
            <w:tcW w:w="745" w:type="dxa"/>
            <w:tcBorders>
              <w:top w:val="nil"/>
              <w:left w:val="single" w:sz="2" w:space="0" w:color="000000"/>
              <w:bottom w:val="nil"/>
              <w:right w:val="single" w:sz="2" w:space="0" w:color="000000"/>
            </w:tcBorders>
            <w:vAlign w:val="center"/>
          </w:tcPr>
          <w:p w14:paraId="0EC03B7B" w14:textId="77777777" w:rsidR="009E0376" w:rsidRDefault="009E0376" w:rsidP="00BA4FD5">
            <w:pPr>
              <w:pStyle w:val="MDPI42tablebody"/>
            </w:pPr>
            <w:r>
              <w:rPr>
                <w:sz w:val="12"/>
              </w:rPr>
              <w:t>-2.52</w:t>
            </w:r>
          </w:p>
        </w:tc>
        <w:tc>
          <w:tcPr>
            <w:tcW w:w="745" w:type="dxa"/>
            <w:tcBorders>
              <w:top w:val="nil"/>
              <w:left w:val="single" w:sz="3" w:space="0" w:color="000000"/>
              <w:bottom w:val="nil"/>
              <w:right w:val="single" w:sz="3" w:space="0" w:color="000000"/>
            </w:tcBorders>
            <w:vAlign w:val="center"/>
          </w:tcPr>
          <w:p w14:paraId="7FB6A90F" w14:textId="77777777" w:rsidR="009E0376" w:rsidRDefault="009E0376" w:rsidP="00BA4FD5">
            <w:pPr>
              <w:pStyle w:val="MDPI42tablebody"/>
            </w:pPr>
            <w:r>
              <w:rPr>
                <w:sz w:val="12"/>
              </w:rPr>
              <w:t>4.58</w:t>
            </w:r>
          </w:p>
        </w:tc>
        <w:tc>
          <w:tcPr>
            <w:tcW w:w="903" w:type="dxa"/>
            <w:tcBorders>
              <w:top w:val="nil"/>
              <w:left w:val="single" w:sz="2" w:space="0" w:color="000000"/>
              <w:bottom w:val="nil"/>
              <w:right w:val="single" w:sz="2" w:space="0" w:color="000000"/>
            </w:tcBorders>
            <w:vAlign w:val="center"/>
          </w:tcPr>
          <w:p w14:paraId="1D809A50" w14:textId="77777777" w:rsidR="009E0376" w:rsidRDefault="009E0376" w:rsidP="00BA4FD5">
            <w:pPr>
              <w:pStyle w:val="MDPI42tablebody"/>
            </w:pPr>
            <w:r>
              <w:rPr>
                <w:sz w:val="12"/>
              </w:rPr>
              <w:t>8.54</w:t>
            </w:r>
          </w:p>
        </w:tc>
        <w:tc>
          <w:tcPr>
            <w:tcW w:w="964" w:type="dxa"/>
            <w:tcBorders>
              <w:top w:val="nil"/>
              <w:left w:val="single" w:sz="2" w:space="0" w:color="000000"/>
              <w:bottom w:val="nil"/>
              <w:right w:val="nil"/>
            </w:tcBorders>
            <w:vAlign w:val="center"/>
          </w:tcPr>
          <w:p w14:paraId="69ACBE42" w14:textId="77777777" w:rsidR="009E0376" w:rsidRDefault="009E0376" w:rsidP="00BA4FD5">
            <w:pPr>
              <w:pStyle w:val="MDPI42tablebody"/>
            </w:pPr>
            <w:r>
              <w:rPr>
                <w:sz w:val="12"/>
              </w:rPr>
              <w:t>-0.08</w:t>
            </w:r>
          </w:p>
        </w:tc>
      </w:tr>
      <w:tr w:rsidR="00305E0A" w14:paraId="78ED5525" w14:textId="77777777" w:rsidTr="00305E0A">
        <w:trPr>
          <w:trHeight w:val="194"/>
        </w:trPr>
        <w:tc>
          <w:tcPr>
            <w:tcW w:w="1161" w:type="dxa"/>
            <w:vMerge/>
            <w:tcBorders>
              <w:top w:val="single" w:sz="2" w:space="0" w:color="000000"/>
              <w:left w:val="nil"/>
              <w:bottom w:val="single" w:sz="7" w:space="0" w:color="000000"/>
              <w:right w:val="single" w:sz="2" w:space="0" w:color="000000"/>
            </w:tcBorders>
          </w:tcPr>
          <w:p w14:paraId="1B1B18C6" w14:textId="77777777" w:rsidR="009E0376"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9922351" w14:textId="77777777" w:rsidR="009E0376" w:rsidRDefault="009E0376" w:rsidP="00BA4FD5">
            <w:pPr>
              <w:pStyle w:val="MDPI42tablebody"/>
            </w:pPr>
            <w:r>
              <w:t>kurtosis</w:t>
            </w:r>
          </w:p>
        </w:tc>
        <w:tc>
          <w:tcPr>
            <w:tcW w:w="746" w:type="dxa"/>
            <w:tcBorders>
              <w:top w:val="nil"/>
              <w:left w:val="single" w:sz="2" w:space="0" w:color="000000"/>
              <w:bottom w:val="single" w:sz="2" w:space="0" w:color="000000"/>
              <w:right w:val="single" w:sz="2" w:space="0" w:color="000000"/>
            </w:tcBorders>
            <w:vAlign w:val="center"/>
          </w:tcPr>
          <w:p w14:paraId="7661CDE3" w14:textId="77777777" w:rsidR="009E0376" w:rsidRDefault="009E0376" w:rsidP="00BA4FD5">
            <w:pPr>
              <w:pStyle w:val="MDPI42tablebody"/>
            </w:pPr>
            <w:r>
              <w:rPr>
                <w:sz w:val="12"/>
              </w:rPr>
              <w:t>5.42</w:t>
            </w:r>
          </w:p>
        </w:tc>
        <w:tc>
          <w:tcPr>
            <w:tcW w:w="745" w:type="dxa"/>
            <w:tcBorders>
              <w:top w:val="nil"/>
              <w:left w:val="single" w:sz="2" w:space="0" w:color="000000"/>
              <w:bottom w:val="single" w:sz="2" w:space="0" w:color="000000"/>
              <w:right w:val="single" w:sz="2" w:space="0" w:color="000000"/>
            </w:tcBorders>
            <w:vAlign w:val="center"/>
          </w:tcPr>
          <w:p w14:paraId="21247A39" w14:textId="77777777" w:rsidR="009E0376" w:rsidRDefault="009E0376" w:rsidP="00BA4FD5">
            <w:pPr>
              <w:pStyle w:val="MDPI42tablebody"/>
            </w:pPr>
            <w:r>
              <w:rPr>
                <w:sz w:val="12"/>
              </w:rPr>
              <w:t>2.53</w:t>
            </w:r>
          </w:p>
        </w:tc>
        <w:tc>
          <w:tcPr>
            <w:tcW w:w="745" w:type="dxa"/>
            <w:tcBorders>
              <w:top w:val="nil"/>
              <w:left w:val="single" w:sz="2" w:space="0" w:color="000000"/>
              <w:bottom w:val="single" w:sz="2" w:space="0" w:color="000000"/>
              <w:right w:val="single" w:sz="2" w:space="0" w:color="000000"/>
            </w:tcBorders>
            <w:vAlign w:val="center"/>
          </w:tcPr>
          <w:p w14:paraId="0F71A0D2" w14:textId="77777777" w:rsidR="009E0376" w:rsidRDefault="009E0376" w:rsidP="00BA4FD5">
            <w:pPr>
              <w:pStyle w:val="MDPI42tablebody"/>
            </w:pPr>
            <w:r>
              <w:rPr>
                <w:sz w:val="12"/>
              </w:rPr>
              <w:t>4.61</w:t>
            </w:r>
          </w:p>
        </w:tc>
        <w:tc>
          <w:tcPr>
            <w:tcW w:w="745" w:type="dxa"/>
            <w:tcBorders>
              <w:top w:val="nil"/>
              <w:left w:val="single" w:sz="2" w:space="0" w:color="000000"/>
              <w:bottom w:val="single" w:sz="2" w:space="0" w:color="000000"/>
              <w:right w:val="single" w:sz="2" w:space="0" w:color="000000"/>
            </w:tcBorders>
            <w:vAlign w:val="center"/>
          </w:tcPr>
          <w:p w14:paraId="1533500A" w14:textId="77777777" w:rsidR="009E0376" w:rsidRDefault="009E0376" w:rsidP="00BA4FD5">
            <w:pPr>
              <w:pStyle w:val="MDPI42tablebody"/>
            </w:pPr>
            <w:r>
              <w:rPr>
                <w:sz w:val="12"/>
              </w:rPr>
              <w:t>0.14</w:t>
            </w:r>
          </w:p>
        </w:tc>
        <w:tc>
          <w:tcPr>
            <w:tcW w:w="745" w:type="dxa"/>
            <w:tcBorders>
              <w:top w:val="nil"/>
              <w:left w:val="single" w:sz="2" w:space="0" w:color="000000"/>
              <w:bottom w:val="single" w:sz="2" w:space="0" w:color="000000"/>
              <w:right w:val="single" w:sz="2" w:space="0" w:color="000000"/>
            </w:tcBorders>
            <w:vAlign w:val="center"/>
          </w:tcPr>
          <w:p w14:paraId="6C924880" w14:textId="77777777" w:rsidR="009E0376" w:rsidRDefault="009E0376" w:rsidP="00BA4FD5">
            <w:pPr>
              <w:pStyle w:val="MDPI42tablebody"/>
            </w:pPr>
            <w:r>
              <w:rPr>
                <w:sz w:val="12"/>
              </w:rPr>
              <w:t>-0.25</w:t>
            </w:r>
          </w:p>
        </w:tc>
        <w:tc>
          <w:tcPr>
            <w:tcW w:w="745" w:type="dxa"/>
            <w:tcBorders>
              <w:top w:val="nil"/>
              <w:left w:val="single" w:sz="2" w:space="0" w:color="000000"/>
              <w:bottom w:val="single" w:sz="2" w:space="0" w:color="000000"/>
              <w:right w:val="single" w:sz="2" w:space="0" w:color="000000"/>
            </w:tcBorders>
            <w:vAlign w:val="center"/>
          </w:tcPr>
          <w:p w14:paraId="42F45188" w14:textId="77777777" w:rsidR="009E0376" w:rsidRDefault="009E0376" w:rsidP="00BA4FD5">
            <w:pPr>
              <w:pStyle w:val="MDPI42tablebody"/>
            </w:pPr>
            <w:r>
              <w:rPr>
                <w:sz w:val="12"/>
              </w:rPr>
              <w:t>20.93</w:t>
            </w:r>
          </w:p>
        </w:tc>
        <w:tc>
          <w:tcPr>
            <w:tcW w:w="745" w:type="dxa"/>
            <w:tcBorders>
              <w:top w:val="nil"/>
              <w:left w:val="single" w:sz="2" w:space="0" w:color="000000"/>
              <w:bottom w:val="single" w:sz="2" w:space="0" w:color="000000"/>
              <w:right w:val="single" w:sz="2" w:space="0" w:color="000000"/>
            </w:tcBorders>
            <w:vAlign w:val="center"/>
          </w:tcPr>
          <w:p w14:paraId="31E8B223" w14:textId="77777777" w:rsidR="009E0376" w:rsidRDefault="009E0376" w:rsidP="00BA4FD5">
            <w:pPr>
              <w:pStyle w:val="MDPI42tablebody"/>
            </w:pPr>
            <w:r>
              <w:rPr>
                <w:sz w:val="12"/>
              </w:rPr>
              <w:t>5.79</w:t>
            </w:r>
          </w:p>
        </w:tc>
        <w:tc>
          <w:tcPr>
            <w:tcW w:w="745" w:type="dxa"/>
            <w:tcBorders>
              <w:top w:val="nil"/>
              <w:left w:val="single" w:sz="2" w:space="0" w:color="000000"/>
              <w:bottom w:val="single" w:sz="2" w:space="0" w:color="000000"/>
              <w:right w:val="single" w:sz="2" w:space="0" w:color="000000"/>
            </w:tcBorders>
            <w:vAlign w:val="center"/>
          </w:tcPr>
          <w:p w14:paraId="4706B97D" w14:textId="77777777" w:rsidR="009E0376" w:rsidRDefault="009E0376" w:rsidP="00BA4FD5">
            <w:pPr>
              <w:pStyle w:val="MDPI42tablebody"/>
            </w:pPr>
            <w:r>
              <w:rPr>
                <w:sz w:val="12"/>
              </w:rPr>
              <w:t>0.03</w:t>
            </w:r>
          </w:p>
        </w:tc>
        <w:tc>
          <w:tcPr>
            <w:tcW w:w="745" w:type="dxa"/>
            <w:tcBorders>
              <w:top w:val="nil"/>
              <w:left w:val="single" w:sz="2" w:space="0" w:color="000000"/>
              <w:bottom w:val="single" w:sz="2" w:space="0" w:color="000000"/>
              <w:right w:val="single" w:sz="2" w:space="0" w:color="000000"/>
            </w:tcBorders>
            <w:vAlign w:val="center"/>
          </w:tcPr>
          <w:p w14:paraId="6806C2E7" w14:textId="77777777" w:rsidR="009E0376" w:rsidRDefault="009E0376" w:rsidP="00BA4FD5">
            <w:pPr>
              <w:pStyle w:val="MDPI42tablebody"/>
            </w:pPr>
            <w:r>
              <w:rPr>
                <w:sz w:val="12"/>
              </w:rPr>
              <w:t>-1.17</w:t>
            </w:r>
          </w:p>
        </w:tc>
        <w:tc>
          <w:tcPr>
            <w:tcW w:w="934" w:type="dxa"/>
            <w:tcBorders>
              <w:top w:val="nil"/>
              <w:left w:val="single" w:sz="2" w:space="0" w:color="000000"/>
              <w:bottom w:val="single" w:sz="2" w:space="0" w:color="000000"/>
              <w:right w:val="single" w:sz="2" w:space="0" w:color="000000"/>
            </w:tcBorders>
            <w:vAlign w:val="center"/>
          </w:tcPr>
          <w:p w14:paraId="66701798" w14:textId="77777777" w:rsidR="009E0376" w:rsidRDefault="009E0376" w:rsidP="00BA4FD5">
            <w:pPr>
              <w:pStyle w:val="MDPI42tablebody"/>
            </w:pPr>
            <w:r>
              <w:rPr>
                <w:sz w:val="12"/>
              </w:rPr>
              <w:t>-0.96</w:t>
            </w:r>
          </w:p>
        </w:tc>
        <w:tc>
          <w:tcPr>
            <w:tcW w:w="851" w:type="dxa"/>
            <w:tcBorders>
              <w:top w:val="nil"/>
              <w:left w:val="single" w:sz="2" w:space="0" w:color="000000"/>
              <w:bottom w:val="single" w:sz="2" w:space="0" w:color="000000"/>
              <w:right w:val="single" w:sz="2" w:space="0" w:color="000000"/>
            </w:tcBorders>
            <w:vAlign w:val="center"/>
          </w:tcPr>
          <w:p w14:paraId="75460FD6" w14:textId="77777777" w:rsidR="009E0376" w:rsidRDefault="009E0376" w:rsidP="00BA4FD5">
            <w:pPr>
              <w:pStyle w:val="MDPI42tablebody"/>
            </w:pPr>
            <w:r>
              <w:rPr>
                <w:sz w:val="12"/>
              </w:rPr>
              <w:t>23.38</w:t>
            </w:r>
          </w:p>
        </w:tc>
        <w:tc>
          <w:tcPr>
            <w:tcW w:w="584" w:type="dxa"/>
            <w:tcBorders>
              <w:top w:val="nil"/>
              <w:left w:val="single" w:sz="2" w:space="0" w:color="000000"/>
              <w:bottom w:val="single" w:sz="2" w:space="0" w:color="000000"/>
              <w:right w:val="single" w:sz="2" w:space="0" w:color="000000"/>
            </w:tcBorders>
            <w:vAlign w:val="center"/>
          </w:tcPr>
          <w:p w14:paraId="1BDA7AFB" w14:textId="77777777" w:rsidR="009E0376" w:rsidRDefault="009E0376" w:rsidP="00BA4FD5">
            <w:pPr>
              <w:pStyle w:val="MDPI42tablebody"/>
            </w:pPr>
            <w:r>
              <w:rPr>
                <w:sz w:val="12"/>
              </w:rPr>
              <w:t>4.22</w:t>
            </w:r>
          </w:p>
        </w:tc>
        <w:tc>
          <w:tcPr>
            <w:tcW w:w="745" w:type="dxa"/>
            <w:tcBorders>
              <w:top w:val="nil"/>
              <w:left w:val="single" w:sz="2" w:space="0" w:color="000000"/>
              <w:bottom w:val="single" w:sz="2" w:space="0" w:color="000000"/>
              <w:right w:val="single" w:sz="2" w:space="0" w:color="000000"/>
            </w:tcBorders>
            <w:vAlign w:val="center"/>
          </w:tcPr>
          <w:p w14:paraId="27ACBAF0" w14:textId="77777777" w:rsidR="009E0376" w:rsidRDefault="009E0376" w:rsidP="00BA4FD5">
            <w:pPr>
              <w:pStyle w:val="MDPI42tablebody"/>
            </w:pPr>
            <w:r>
              <w:rPr>
                <w:sz w:val="12"/>
              </w:rPr>
              <w:t>1.76</w:t>
            </w:r>
          </w:p>
        </w:tc>
        <w:tc>
          <w:tcPr>
            <w:tcW w:w="745" w:type="dxa"/>
            <w:tcBorders>
              <w:top w:val="nil"/>
              <w:left w:val="single" w:sz="2" w:space="0" w:color="000000"/>
              <w:bottom w:val="single" w:sz="2" w:space="0" w:color="000000"/>
              <w:right w:val="single" w:sz="2" w:space="0" w:color="000000"/>
            </w:tcBorders>
            <w:vAlign w:val="center"/>
          </w:tcPr>
          <w:p w14:paraId="288C552B" w14:textId="77777777" w:rsidR="009E0376" w:rsidRDefault="009E0376" w:rsidP="00BA4FD5">
            <w:pPr>
              <w:pStyle w:val="MDPI42tablebody"/>
            </w:pPr>
            <w:r>
              <w:rPr>
                <w:sz w:val="12"/>
              </w:rPr>
              <w:t>8.1</w:t>
            </w:r>
          </w:p>
        </w:tc>
        <w:tc>
          <w:tcPr>
            <w:tcW w:w="745" w:type="dxa"/>
            <w:tcBorders>
              <w:top w:val="nil"/>
              <w:left w:val="single" w:sz="2" w:space="0" w:color="000000"/>
              <w:bottom w:val="single" w:sz="2" w:space="0" w:color="000000"/>
              <w:right w:val="single" w:sz="2" w:space="0" w:color="000000"/>
            </w:tcBorders>
            <w:vAlign w:val="center"/>
          </w:tcPr>
          <w:p w14:paraId="2AAC0D24" w14:textId="77777777" w:rsidR="009E0376" w:rsidRDefault="009E0376" w:rsidP="00BA4FD5">
            <w:pPr>
              <w:pStyle w:val="MDPI42tablebody"/>
            </w:pPr>
            <w:r>
              <w:rPr>
                <w:sz w:val="12"/>
              </w:rPr>
              <w:t>23.37</w:t>
            </w:r>
          </w:p>
        </w:tc>
        <w:tc>
          <w:tcPr>
            <w:tcW w:w="903" w:type="dxa"/>
            <w:tcBorders>
              <w:top w:val="nil"/>
              <w:left w:val="single" w:sz="2" w:space="0" w:color="000000"/>
              <w:bottom w:val="single" w:sz="2" w:space="0" w:color="000000"/>
              <w:right w:val="single" w:sz="2" w:space="0" w:color="000000"/>
            </w:tcBorders>
            <w:vAlign w:val="center"/>
          </w:tcPr>
          <w:p w14:paraId="2580F299" w14:textId="77777777" w:rsidR="009E0376" w:rsidRDefault="009E0376" w:rsidP="00BA4FD5">
            <w:pPr>
              <w:pStyle w:val="MDPI42tablebody"/>
            </w:pPr>
            <w:r>
              <w:rPr>
                <w:sz w:val="12"/>
              </w:rPr>
              <w:t>83.5</w:t>
            </w:r>
          </w:p>
        </w:tc>
        <w:tc>
          <w:tcPr>
            <w:tcW w:w="964" w:type="dxa"/>
            <w:tcBorders>
              <w:top w:val="nil"/>
              <w:left w:val="single" w:sz="2" w:space="0" w:color="000000"/>
              <w:bottom w:val="single" w:sz="2" w:space="0" w:color="000000"/>
              <w:right w:val="nil"/>
            </w:tcBorders>
            <w:vAlign w:val="center"/>
          </w:tcPr>
          <w:p w14:paraId="5EE7AD39" w14:textId="77777777" w:rsidR="009E0376" w:rsidRDefault="009E0376" w:rsidP="00BA4FD5">
            <w:pPr>
              <w:pStyle w:val="MDPI42tablebody"/>
            </w:pPr>
            <w:r>
              <w:rPr>
                <w:sz w:val="12"/>
              </w:rPr>
              <w:t>-0.96</w:t>
            </w:r>
          </w:p>
        </w:tc>
      </w:tr>
      <w:tr w:rsidR="00305E0A" w14:paraId="4177E29D" w14:textId="77777777" w:rsidTr="00305E0A">
        <w:trPr>
          <w:trHeight w:val="143"/>
        </w:trPr>
        <w:tc>
          <w:tcPr>
            <w:tcW w:w="1161" w:type="dxa"/>
            <w:vMerge/>
            <w:tcBorders>
              <w:top w:val="single" w:sz="2" w:space="0" w:color="000000"/>
              <w:left w:val="nil"/>
              <w:bottom w:val="single" w:sz="7" w:space="0" w:color="000000"/>
              <w:right w:val="single" w:sz="2" w:space="0" w:color="000000"/>
            </w:tcBorders>
          </w:tcPr>
          <w:p w14:paraId="43E86CCB" w14:textId="77777777" w:rsidR="009E0376" w:rsidRDefault="009E0376" w:rsidP="00BA4FD5">
            <w:pPr>
              <w:pStyle w:val="MDPI42tablebody"/>
            </w:pPr>
          </w:p>
        </w:tc>
        <w:tc>
          <w:tcPr>
            <w:tcW w:w="980" w:type="dxa"/>
            <w:tcBorders>
              <w:top w:val="single" w:sz="2" w:space="0" w:color="000000"/>
              <w:left w:val="single" w:sz="2" w:space="0" w:color="000000"/>
              <w:bottom w:val="single" w:sz="7" w:space="0" w:color="000000"/>
              <w:right w:val="single" w:sz="2" w:space="0" w:color="000000"/>
            </w:tcBorders>
            <w:vAlign w:val="center"/>
          </w:tcPr>
          <w:p w14:paraId="46A2876E" w14:textId="77777777" w:rsidR="009E0376" w:rsidRDefault="009E0376" w:rsidP="00BA4FD5">
            <w:pPr>
              <w:pStyle w:val="MDPI42tablebody"/>
            </w:pPr>
            <w:r>
              <w:t>J-B test</w:t>
            </w:r>
          </w:p>
          <w:p w14:paraId="64325F13" w14:textId="77777777" w:rsidR="009E0376" w:rsidRDefault="009E0376" w:rsidP="00BA4FD5">
            <w:pPr>
              <w:pStyle w:val="MDPI42tablebody"/>
            </w:pPr>
            <w:r>
              <w:t>p-value</w:t>
            </w:r>
          </w:p>
        </w:tc>
        <w:tc>
          <w:tcPr>
            <w:tcW w:w="746" w:type="dxa"/>
            <w:tcBorders>
              <w:top w:val="single" w:sz="2" w:space="0" w:color="000000"/>
              <w:left w:val="single" w:sz="2" w:space="0" w:color="000000"/>
              <w:bottom w:val="single" w:sz="7" w:space="0" w:color="000000"/>
              <w:right w:val="single" w:sz="2" w:space="0" w:color="000000"/>
            </w:tcBorders>
            <w:vAlign w:val="center"/>
          </w:tcPr>
          <w:p w14:paraId="7B764D1E"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04796359"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3FE51317"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1A3751"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C8EFB9" w14:textId="77777777" w:rsidR="009E0376" w:rsidRDefault="009E0376" w:rsidP="00BA4FD5">
            <w:pPr>
              <w:pStyle w:val="MDPI42tablebody"/>
            </w:pPr>
            <w:r>
              <w:rPr>
                <w:sz w:val="12"/>
              </w:rPr>
              <w:t>0.0016</w:t>
            </w:r>
          </w:p>
        </w:tc>
        <w:tc>
          <w:tcPr>
            <w:tcW w:w="745" w:type="dxa"/>
            <w:tcBorders>
              <w:top w:val="single" w:sz="2" w:space="0" w:color="000000"/>
              <w:left w:val="single" w:sz="2" w:space="0" w:color="000000"/>
              <w:bottom w:val="single" w:sz="7" w:space="0" w:color="000000"/>
              <w:right w:val="single" w:sz="2" w:space="0" w:color="000000"/>
            </w:tcBorders>
            <w:vAlign w:val="center"/>
          </w:tcPr>
          <w:p w14:paraId="01A1691F"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284A86BB"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4E1F7DD0" w14:textId="77777777" w:rsidR="009E0376" w:rsidRDefault="009E0376" w:rsidP="00BA4FD5">
            <w:pPr>
              <w:pStyle w:val="MDPI42tablebody"/>
            </w:pPr>
            <w:r>
              <w:rPr>
                <w:sz w:val="12"/>
              </w:rPr>
              <w:t>0.9832</w:t>
            </w:r>
          </w:p>
        </w:tc>
        <w:tc>
          <w:tcPr>
            <w:tcW w:w="745" w:type="dxa"/>
            <w:tcBorders>
              <w:top w:val="single" w:sz="2" w:space="0" w:color="000000"/>
              <w:left w:val="single" w:sz="2" w:space="0" w:color="000000"/>
              <w:bottom w:val="single" w:sz="7" w:space="0" w:color="000000"/>
              <w:right w:val="single" w:sz="2" w:space="0" w:color="000000"/>
            </w:tcBorders>
            <w:vAlign w:val="center"/>
          </w:tcPr>
          <w:p w14:paraId="292A7DA7" w14:textId="77777777" w:rsidR="009E0376" w:rsidRDefault="009E0376" w:rsidP="00BA4FD5">
            <w:pPr>
              <w:pStyle w:val="MDPI42tablebody"/>
            </w:pPr>
            <w:r>
              <w:rPr>
                <w:sz w:val="12"/>
              </w:rPr>
              <w:t>0.0002</w:t>
            </w:r>
          </w:p>
        </w:tc>
        <w:tc>
          <w:tcPr>
            <w:tcW w:w="934" w:type="dxa"/>
            <w:tcBorders>
              <w:top w:val="single" w:sz="2" w:space="0" w:color="000000"/>
              <w:left w:val="single" w:sz="2" w:space="0" w:color="000000"/>
              <w:bottom w:val="single" w:sz="7" w:space="0" w:color="000000"/>
              <w:right w:val="single" w:sz="2" w:space="0" w:color="000000"/>
            </w:tcBorders>
            <w:vAlign w:val="center"/>
          </w:tcPr>
          <w:p w14:paraId="5E232CCF" w14:textId="77777777" w:rsidR="009E0376" w:rsidRDefault="009E0376" w:rsidP="00BA4FD5">
            <w:pPr>
              <w:pStyle w:val="MDPI42tablebody"/>
            </w:pPr>
            <w:r>
              <w:rPr>
                <w:sz w:val="12"/>
              </w:rPr>
              <w:t>0.0033</w:t>
            </w:r>
          </w:p>
        </w:tc>
        <w:tc>
          <w:tcPr>
            <w:tcW w:w="851" w:type="dxa"/>
            <w:tcBorders>
              <w:top w:val="single" w:sz="2" w:space="0" w:color="000000"/>
              <w:left w:val="single" w:sz="2" w:space="0" w:color="000000"/>
              <w:bottom w:val="single" w:sz="7" w:space="0" w:color="000000"/>
              <w:right w:val="single" w:sz="2" w:space="0" w:color="000000"/>
            </w:tcBorders>
            <w:vAlign w:val="center"/>
          </w:tcPr>
          <w:p w14:paraId="067AE36F" w14:textId="77777777" w:rsidR="009E0376" w:rsidRDefault="009E0376" w:rsidP="00BA4FD5">
            <w:pPr>
              <w:pStyle w:val="MDPI42tablebody"/>
            </w:pPr>
            <w:r>
              <w:rPr>
                <w:sz w:val="12"/>
              </w:rPr>
              <w:t>0.0000</w:t>
            </w:r>
          </w:p>
        </w:tc>
        <w:tc>
          <w:tcPr>
            <w:tcW w:w="584" w:type="dxa"/>
            <w:tcBorders>
              <w:top w:val="single" w:sz="2" w:space="0" w:color="000000"/>
              <w:left w:val="single" w:sz="2" w:space="0" w:color="000000"/>
              <w:bottom w:val="single" w:sz="7" w:space="0" w:color="000000"/>
              <w:right w:val="single" w:sz="2" w:space="0" w:color="000000"/>
            </w:tcBorders>
            <w:vAlign w:val="center"/>
          </w:tcPr>
          <w:p w14:paraId="3373D1D2"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7D453D7A"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64546981" w14:textId="77777777" w:rsidR="009E0376" w:rsidRDefault="009E0376" w:rsidP="00BA4FD5">
            <w:pPr>
              <w:pStyle w:val="MDPI42tablebody"/>
            </w:pPr>
            <w:r>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15606131" w14:textId="77777777" w:rsidR="009E0376" w:rsidRDefault="009E0376" w:rsidP="00BA4FD5">
            <w:pPr>
              <w:pStyle w:val="MDPI42tablebody"/>
            </w:pPr>
            <w:r>
              <w:rPr>
                <w:sz w:val="12"/>
              </w:rPr>
              <w:t>0.0000</w:t>
            </w:r>
          </w:p>
        </w:tc>
        <w:tc>
          <w:tcPr>
            <w:tcW w:w="903" w:type="dxa"/>
            <w:tcBorders>
              <w:top w:val="single" w:sz="2" w:space="0" w:color="000000"/>
              <w:left w:val="single" w:sz="2" w:space="0" w:color="000000"/>
              <w:bottom w:val="single" w:sz="7" w:space="0" w:color="000000"/>
              <w:right w:val="single" w:sz="2" w:space="0" w:color="000000"/>
            </w:tcBorders>
            <w:vAlign w:val="center"/>
          </w:tcPr>
          <w:p w14:paraId="2D7D5AC9" w14:textId="77777777" w:rsidR="009E0376" w:rsidRDefault="009E0376" w:rsidP="00BA4FD5">
            <w:pPr>
              <w:pStyle w:val="MDPI42tablebody"/>
            </w:pPr>
            <w:r>
              <w:rPr>
                <w:sz w:val="12"/>
              </w:rPr>
              <w:t>0.0000</w:t>
            </w:r>
          </w:p>
        </w:tc>
        <w:tc>
          <w:tcPr>
            <w:tcW w:w="964" w:type="dxa"/>
            <w:tcBorders>
              <w:top w:val="single" w:sz="2" w:space="0" w:color="000000"/>
              <w:left w:val="single" w:sz="2" w:space="0" w:color="000000"/>
              <w:bottom w:val="single" w:sz="7" w:space="0" w:color="000000"/>
              <w:right w:val="nil"/>
            </w:tcBorders>
            <w:vAlign w:val="center"/>
          </w:tcPr>
          <w:p w14:paraId="3D109D86" w14:textId="77777777" w:rsidR="009E0376" w:rsidRDefault="009E0376" w:rsidP="00BA4FD5">
            <w:pPr>
              <w:pStyle w:val="MDPI42tablebody"/>
            </w:pPr>
            <w:r>
              <w:rPr>
                <w:sz w:val="12"/>
              </w:rPr>
              <w:t>0.0029</w:t>
            </w:r>
          </w:p>
        </w:tc>
      </w:tr>
    </w:tbl>
    <w:p w14:paraId="524822BE" w14:textId="2AA9FFDC" w:rsidR="001C6803" w:rsidRDefault="001C6803" w:rsidP="00DA0B80">
      <w:pPr>
        <w:pStyle w:val="MDPI31text"/>
        <w:ind w:left="0" w:firstLine="0"/>
      </w:pPr>
    </w:p>
    <w:p w14:paraId="127C1259" w14:textId="77777777" w:rsidR="009E0376" w:rsidRDefault="009E0376" w:rsidP="002A5AF7">
      <w:pPr>
        <w:pStyle w:val="MDPI31text"/>
        <w:sectPr w:rsidR="009E0376" w:rsidSect="009E0376">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tbl>
      <w:tblPr>
        <w:tblStyle w:val="a3"/>
        <w:tblpPr w:leftFromText="180" w:rightFromText="180" w:vertAnchor="page" w:horzAnchor="page" w:tblpXSpec="right" w:tblpY="214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424"/>
        <w:gridCol w:w="3424"/>
      </w:tblGrid>
      <w:tr w:rsidR="00FD4199" w14:paraId="5533E58C" w14:textId="77777777" w:rsidTr="00FD4199">
        <w:trPr>
          <w:trHeight w:val="2120"/>
        </w:trPr>
        <w:tc>
          <w:tcPr>
            <w:tcW w:w="1728" w:type="pct"/>
          </w:tcPr>
          <w:p w14:paraId="7F87E0C3" w14:textId="743CB0E9" w:rsidR="00DA0B80" w:rsidRDefault="00A15DF9" w:rsidP="00DA0B80">
            <w:pPr>
              <w:pStyle w:val="MDPI31text"/>
              <w:ind w:left="0" w:firstLine="0"/>
              <w:jc w:val="left"/>
            </w:pPr>
            <w:ins w:id="1894" w:author="Hi" w:date="2023-03-18T22:43:00Z">
              <w:r>
                <w:rPr>
                  <w:rFonts w:ascii="Times New Roman" w:hAnsi="Times New Roman"/>
                  <w:noProof/>
                  <w:snapToGrid/>
                  <w:lang w:eastAsia="ko-KR" w:bidi="ar-SA"/>
                </w:rPr>
                <w:lastRenderedPageBreak/>
                <w:drawing>
                  <wp:inline distT="0" distB="0" distL="0" distR="0" wp14:anchorId="575BDB39" wp14:editId="64453137">
                    <wp:extent cx="1531985" cy="1245996"/>
                    <wp:effectExtent l="0" t="0" r="0" b="0"/>
                    <wp:docPr id="1195" name="그림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BOD.png"/>
                            <pic:cNvPicPr/>
                          </pic:nvPicPr>
                          <pic:blipFill rotWithShape="1">
                            <a:blip r:embed="rId41">
                              <a:extLst>
                                <a:ext uri="{28A0092B-C50C-407E-A947-70E740481C1C}">
                                  <a14:useLocalDpi xmlns:a14="http://schemas.microsoft.com/office/drawing/2010/main" val="0"/>
                                </a:ext>
                              </a:extLst>
                            </a:blip>
                            <a:srcRect r="14849" b="7792"/>
                            <a:stretch/>
                          </pic:blipFill>
                          <pic:spPr bwMode="auto">
                            <a:xfrm>
                              <a:off x="0" y="0"/>
                              <a:ext cx="1532723" cy="1246596"/>
                            </a:xfrm>
                            <a:prstGeom prst="rect">
                              <a:avLst/>
                            </a:prstGeom>
                            <a:ln>
                              <a:noFill/>
                            </a:ln>
                            <a:extLst>
                              <a:ext uri="{53640926-AAD7-44D8-BBD7-CCE9431645EC}">
                                <a14:shadowObscured xmlns:a14="http://schemas.microsoft.com/office/drawing/2010/main"/>
                              </a:ext>
                            </a:extLst>
                          </pic:spPr>
                        </pic:pic>
                      </a:graphicData>
                    </a:graphic>
                  </wp:inline>
                </w:drawing>
              </w:r>
            </w:ins>
            <w:del w:id="1895" w:author="Hi" w:date="2023-03-18T13:40:00Z">
              <w:r w:rsidR="00DA0B80" w:rsidDel="00E00CB4">
                <w:rPr>
                  <w:rFonts w:ascii="Times New Roman" w:hAnsi="Times New Roman"/>
                  <w:noProof/>
                  <w:lang w:eastAsia="ko-KR" w:bidi="ar-SA"/>
                </w:rPr>
                <w:drawing>
                  <wp:inline distT="0" distB="0" distL="0" distR="0" wp14:anchorId="194419A5" wp14:editId="73CD6C3D">
                    <wp:extent cx="1915225" cy="1368000"/>
                    <wp:effectExtent l="0" t="0" r="2540" b="3810"/>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shape1041" descr="Chart, box and whisk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915225" cy="1368000"/>
                            </a:xfrm>
                            <a:prstGeom prst="rect">
                              <a:avLst/>
                            </a:prstGeom>
                          </pic:spPr>
                        </pic:pic>
                      </a:graphicData>
                    </a:graphic>
                  </wp:inline>
                </w:drawing>
              </w:r>
            </w:del>
          </w:p>
        </w:tc>
        <w:tc>
          <w:tcPr>
            <w:tcW w:w="1636" w:type="pct"/>
          </w:tcPr>
          <w:p w14:paraId="1AC69779" w14:textId="567813EF" w:rsidR="00DA0B80" w:rsidRDefault="00A15DF9" w:rsidP="00DA0B80">
            <w:pPr>
              <w:pStyle w:val="MDPI31text"/>
              <w:ind w:left="0" w:firstLine="0"/>
            </w:pPr>
            <w:ins w:id="1896" w:author="Hi" w:date="2023-03-18T22:43:00Z">
              <w:r>
                <w:rPr>
                  <w:rFonts w:ascii="Times New Roman" w:hAnsi="Times New Roman"/>
                  <w:noProof/>
                  <w:snapToGrid/>
                  <w:lang w:eastAsia="ko-KR" w:bidi="ar-SA"/>
                </w:rPr>
                <w:drawing>
                  <wp:inline distT="0" distB="0" distL="0" distR="0" wp14:anchorId="57A1951C" wp14:editId="27E17BDD">
                    <wp:extent cx="1520439" cy="1245870"/>
                    <wp:effectExtent l="0" t="0" r="3810" b="0"/>
                    <wp:docPr id="1196" name="그림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COD.png"/>
                            <pic:cNvPicPr/>
                          </pic:nvPicPr>
                          <pic:blipFill rotWithShape="1">
                            <a:blip r:embed="rId43">
                              <a:extLst>
                                <a:ext uri="{28A0092B-C50C-407E-A947-70E740481C1C}">
                                  <a14:useLocalDpi xmlns:a14="http://schemas.microsoft.com/office/drawing/2010/main" val="0"/>
                                </a:ext>
                              </a:extLst>
                            </a:blip>
                            <a:srcRect r="15491" b="7800"/>
                            <a:stretch/>
                          </pic:blipFill>
                          <pic:spPr bwMode="auto">
                            <a:xfrm>
                              <a:off x="0" y="0"/>
                              <a:ext cx="1521171" cy="1246470"/>
                            </a:xfrm>
                            <a:prstGeom prst="rect">
                              <a:avLst/>
                            </a:prstGeom>
                            <a:ln>
                              <a:noFill/>
                            </a:ln>
                            <a:extLst>
                              <a:ext uri="{53640926-AAD7-44D8-BBD7-CCE9431645EC}">
                                <a14:shadowObscured xmlns:a14="http://schemas.microsoft.com/office/drawing/2010/main"/>
                              </a:ext>
                            </a:extLst>
                          </pic:spPr>
                        </pic:pic>
                      </a:graphicData>
                    </a:graphic>
                  </wp:inline>
                </w:drawing>
              </w:r>
            </w:ins>
            <w:del w:id="1897" w:author="Hi" w:date="2023-03-18T13:40:00Z">
              <w:r w:rsidR="003B351F" w:rsidDel="00E00CB4">
                <w:rPr>
                  <w:rFonts w:ascii="Times New Roman" w:hAnsi="Times New Roman"/>
                  <w:noProof/>
                  <w:lang w:eastAsia="ko-KR" w:bidi="ar-SA"/>
                </w:rPr>
                <w:drawing>
                  <wp:inline distT="0" distB="0" distL="0" distR="0" wp14:anchorId="6FD647E1" wp14:editId="6943DBC4">
                    <wp:extent cx="1915226" cy="1368000"/>
                    <wp:effectExtent l="0" t="0" r="2540" b="381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shape1042" descr="Chart, box and whisk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15226" cy="1368000"/>
                            </a:xfrm>
                            <a:prstGeom prst="rect">
                              <a:avLst/>
                            </a:prstGeom>
                          </pic:spPr>
                        </pic:pic>
                      </a:graphicData>
                    </a:graphic>
                  </wp:inline>
                </w:drawing>
              </w:r>
            </w:del>
          </w:p>
        </w:tc>
        <w:tc>
          <w:tcPr>
            <w:tcW w:w="1636" w:type="pct"/>
          </w:tcPr>
          <w:p w14:paraId="4FADAF88" w14:textId="67888CB8" w:rsidR="00DA0B80" w:rsidRDefault="00A15DF9" w:rsidP="00DA0B80">
            <w:pPr>
              <w:pStyle w:val="MDPI31text"/>
              <w:ind w:left="0" w:firstLine="0"/>
            </w:pPr>
            <w:ins w:id="1898" w:author="Hi" w:date="2023-03-18T22:44:00Z">
              <w:r>
                <w:rPr>
                  <w:rFonts w:ascii="Times New Roman" w:hAnsi="Times New Roman"/>
                  <w:noProof/>
                  <w:snapToGrid/>
                  <w:lang w:eastAsia="ko-KR" w:bidi="ar-SA"/>
                </w:rPr>
                <w:drawing>
                  <wp:inline distT="0" distB="0" distL="0" distR="0" wp14:anchorId="7C8B5EDC" wp14:editId="005F4643">
                    <wp:extent cx="1526961" cy="1235948"/>
                    <wp:effectExtent l="0" t="0" r="0" b="2540"/>
                    <wp:docPr id="1197" name="그림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TN.png"/>
                            <pic:cNvPicPr/>
                          </pic:nvPicPr>
                          <pic:blipFill rotWithShape="1">
                            <a:blip r:embed="rId45">
                              <a:extLst>
                                <a:ext uri="{28A0092B-C50C-407E-A947-70E740481C1C}">
                                  <a14:useLocalDpi xmlns:a14="http://schemas.microsoft.com/office/drawing/2010/main" val="0"/>
                                </a:ext>
                              </a:extLst>
                            </a:blip>
                            <a:srcRect r="15128" b="8535"/>
                            <a:stretch/>
                          </pic:blipFill>
                          <pic:spPr bwMode="auto">
                            <a:xfrm>
                              <a:off x="0" y="0"/>
                              <a:ext cx="1527697" cy="1236543"/>
                            </a:xfrm>
                            <a:prstGeom prst="rect">
                              <a:avLst/>
                            </a:prstGeom>
                            <a:ln>
                              <a:noFill/>
                            </a:ln>
                            <a:extLst>
                              <a:ext uri="{53640926-AAD7-44D8-BBD7-CCE9431645EC}">
                                <a14:shadowObscured xmlns:a14="http://schemas.microsoft.com/office/drawing/2010/main"/>
                              </a:ext>
                            </a:extLst>
                          </pic:spPr>
                        </pic:pic>
                      </a:graphicData>
                    </a:graphic>
                  </wp:inline>
                </w:drawing>
              </w:r>
            </w:ins>
            <w:del w:id="1899" w:author="Hi" w:date="2023-03-18T13:40:00Z">
              <w:r w:rsidR="003B351F" w:rsidDel="00E00CB4">
                <w:rPr>
                  <w:rFonts w:ascii="Times New Roman" w:hAnsi="Times New Roman"/>
                  <w:noProof/>
                  <w:lang w:eastAsia="ko-KR" w:bidi="ar-SA"/>
                </w:rPr>
                <w:drawing>
                  <wp:inline distT="0" distB="0" distL="0" distR="0" wp14:anchorId="23F4F219" wp14:editId="770DECBB">
                    <wp:extent cx="1915226" cy="1368000"/>
                    <wp:effectExtent l="0" t="0" r="2540" b="381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shape1043" descr="Chart, box and whiske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15226" cy="1368000"/>
                            </a:xfrm>
                            <a:prstGeom prst="rect">
                              <a:avLst/>
                            </a:prstGeom>
                          </pic:spPr>
                        </pic:pic>
                      </a:graphicData>
                    </a:graphic>
                  </wp:inline>
                </w:drawing>
              </w:r>
            </w:del>
          </w:p>
        </w:tc>
      </w:tr>
      <w:tr w:rsidR="00FD4199" w14:paraId="6460ACE3" w14:textId="77777777" w:rsidTr="00FD4199">
        <w:trPr>
          <w:trHeight w:val="2105"/>
        </w:trPr>
        <w:tc>
          <w:tcPr>
            <w:tcW w:w="1728" w:type="pct"/>
          </w:tcPr>
          <w:p w14:paraId="42FA1057" w14:textId="081FB2CA" w:rsidR="00DA0B80" w:rsidRDefault="00A15DF9" w:rsidP="00DA0B80">
            <w:pPr>
              <w:pStyle w:val="MDPI31text"/>
              <w:ind w:left="0" w:firstLine="0"/>
            </w:pPr>
            <w:ins w:id="1900" w:author="Hi" w:date="2023-03-18T22:44:00Z">
              <w:r>
                <w:rPr>
                  <w:rFonts w:ascii="Times New Roman" w:hAnsi="Times New Roman"/>
                  <w:noProof/>
                  <w:snapToGrid/>
                  <w:lang w:eastAsia="ko-KR" w:bidi="ar-SA"/>
                </w:rPr>
                <w:drawing>
                  <wp:inline distT="0" distB="0" distL="0" distR="0" wp14:anchorId="431AB24B" wp14:editId="387AC13C">
                    <wp:extent cx="1531231" cy="1245996"/>
                    <wp:effectExtent l="0" t="0" r="0" b="0"/>
                    <wp:docPr id="1198" name="그림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TP.png"/>
                            <pic:cNvPicPr/>
                          </pic:nvPicPr>
                          <pic:blipFill rotWithShape="1">
                            <a:blip r:embed="rId47">
                              <a:extLst>
                                <a:ext uri="{28A0092B-C50C-407E-A947-70E740481C1C}">
                                  <a14:useLocalDpi xmlns:a14="http://schemas.microsoft.com/office/drawing/2010/main" val="0"/>
                                </a:ext>
                              </a:extLst>
                            </a:blip>
                            <a:srcRect r="14891" b="7792"/>
                            <a:stretch/>
                          </pic:blipFill>
                          <pic:spPr bwMode="auto">
                            <a:xfrm>
                              <a:off x="0" y="0"/>
                              <a:ext cx="1531969" cy="1246596"/>
                            </a:xfrm>
                            <a:prstGeom prst="rect">
                              <a:avLst/>
                            </a:prstGeom>
                            <a:ln>
                              <a:noFill/>
                            </a:ln>
                            <a:extLst>
                              <a:ext uri="{53640926-AAD7-44D8-BBD7-CCE9431645EC}">
                                <a14:shadowObscured xmlns:a14="http://schemas.microsoft.com/office/drawing/2010/main"/>
                              </a:ext>
                            </a:extLst>
                          </pic:spPr>
                        </pic:pic>
                      </a:graphicData>
                    </a:graphic>
                  </wp:inline>
                </w:drawing>
              </w:r>
            </w:ins>
            <w:del w:id="1901" w:author="Hi" w:date="2023-03-18T13:40:00Z">
              <w:r w:rsidR="00AD66FD" w:rsidDel="00E00CB4">
                <w:rPr>
                  <w:rFonts w:ascii="Times New Roman" w:hAnsi="Times New Roman"/>
                  <w:noProof/>
                  <w:lang w:eastAsia="ko-KR" w:bidi="ar-SA"/>
                </w:rPr>
                <w:drawing>
                  <wp:inline distT="0" distB="0" distL="0" distR="0" wp14:anchorId="492C7E2A" wp14:editId="08DE214E">
                    <wp:extent cx="1915227" cy="1368000"/>
                    <wp:effectExtent l="0" t="0" r="2540" b="381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shape1045" descr="Chart, box and whisk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15227" cy="1368000"/>
                            </a:xfrm>
                            <a:prstGeom prst="rect">
                              <a:avLst/>
                            </a:prstGeom>
                          </pic:spPr>
                        </pic:pic>
                      </a:graphicData>
                    </a:graphic>
                  </wp:inline>
                </w:drawing>
              </w:r>
            </w:del>
          </w:p>
        </w:tc>
        <w:tc>
          <w:tcPr>
            <w:tcW w:w="1636" w:type="pct"/>
          </w:tcPr>
          <w:p w14:paraId="0E51A357" w14:textId="7F5E8335" w:rsidR="00DA0B80" w:rsidRDefault="00A15DF9" w:rsidP="00DA0B80">
            <w:pPr>
              <w:pStyle w:val="MDPI31text"/>
              <w:ind w:left="0" w:firstLine="0"/>
            </w:pPr>
            <w:ins w:id="1902" w:author="Hi" w:date="2023-03-18T22:44:00Z">
              <w:r>
                <w:rPr>
                  <w:rFonts w:ascii="Times New Roman" w:hAnsi="Times New Roman"/>
                  <w:noProof/>
                  <w:snapToGrid/>
                  <w:lang w:eastAsia="ko-KR" w:bidi="ar-SA"/>
                </w:rPr>
                <w:drawing>
                  <wp:inline distT="0" distB="0" distL="0" distR="0" wp14:anchorId="67DC9019" wp14:editId="1ACA4B4C">
                    <wp:extent cx="1530597" cy="1245870"/>
                    <wp:effectExtent l="0" t="0" r="0" b="0"/>
                    <wp:docPr id="1199" name="그림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TOC.png"/>
                            <pic:cNvPicPr/>
                          </pic:nvPicPr>
                          <pic:blipFill rotWithShape="1">
                            <a:blip r:embed="rId49">
                              <a:extLst>
                                <a:ext uri="{28A0092B-C50C-407E-A947-70E740481C1C}">
                                  <a14:useLocalDpi xmlns:a14="http://schemas.microsoft.com/office/drawing/2010/main" val="0"/>
                                </a:ext>
                              </a:extLst>
                            </a:blip>
                            <a:srcRect r="14926" b="7800"/>
                            <a:stretch/>
                          </pic:blipFill>
                          <pic:spPr bwMode="auto">
                            <a:xfrm>
                              <a:off x="0" y="0"/>
                              <a:ext cx="1531334" cy="1246470"/>
                            </a:xfrm>
                            <a:prstGeom prst="rect">
                              <a:avLst/>
                            </a:prstGeom>
                            <a:ln>
                              <a:noFill/>
                            </a:ln>
                            <a:extLst>
                              <a:ext uri="{53640926-AAD7-44D8-BBD7-CCE9431645EC}">
                                <a14:shadowObscured xmlns:a14="http://schemas.microsoft.com/office/drawing/2010/main"/>
                              </a:ext>
                            </a:extLst>
                          </pic:spPr>
                        </pic:pic>
                      </a:graphicData>
                    </a:graphic>
                  </wp:inline>
                </w:drawing>
              </w:r>
            </w:ins>
            <w:del w:id="1903" w:author="Hi" w:date="2023-03-18T13:41:00Z">
              <w:r w:rsidR="00AD66FD" w:rsidDel="00E00CB4">
                <w:rPr>
                  <w:rFonts w:ascii="Times New Roman" w:hAnsi="Times New Roman"/>
                  <w:noProof/>
                  <w:lang w:eastAsia="ko-KR" w:bidi="ar-SA"/>
                </w:rPr>
                <w:drawing>
                  <wp:inline distT="0" distB="0" distL="0" distR="0" wp14:anchorId="009A6BF7" wp14:editId="39B6D2AC">
                    <wp:extent cx="1915227" cy="1368000"/>
                    <wp:effectExtent l="0" t="0" r="2540" b="381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shape1046" descr="Chart, box and whiske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915227" cy="1368000"/>
                            </a:xfrm>
                            <a:prstGeom prst="rect">
                              <a:avLst/>
                            </a:prstGeom>
                          </pic:spPr>
                        </pic:pic>
                      </a:graphicData>
                    </a:graphic>
                  </wp:inline>
                </w:drawing>
              </w:r>
            </w:del>
          </w:p>
        </w:tc>
        <w:tc>
          <w:tcPr>
            <w:tcW w:w="1636" w:type="pct"/>
          </w:tcPr>
          <w:p w14:paraId="6CF3E9E3" w14:textId="746D4FCC" w:rsidR="00DA0B80" w:rsidRDefault="00A15DF9" w:rsidP="00DA0B80">
            <w:pPr>
              <w:pStyle w:val="MDPI31text"/>
              <w:ind w:left="0" w:firstLine="0"/>
            </w:pPr>
            <w:ins w:id="1904" w:author="Hi" w:date="2023-03-18T22:45:00Z">
              <w:r>
                <w:rPr>
                  <w:rFonts w:ascii="Times New Roman" w:hAnsi="Times New Roman"/>
                  <w:noProof/>
                  <w:snapToGrid/>
                  <w:lang w:eastAsia="ko-KR" w:bidi="ar-SA"/>
                </w:rPr>
                <w:drawing>
                  <wp:inline distT="0" distB="0" distL="0" distR="0" wp14:anchorId="209B49BC" wp14:editId="0A90F1DA">
                    <wp:extent cx="1526153" cy="1245870"/>
                    <wp:effectExtent l="0" t="0" r="0" b="0"/>
                    <wp:docPr id="1200" name="그림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SS.png"/>
                            <pic:cNvPicPr/>
                          </pic:nvPicPr>
                          <pic:blipFill rotWithShape="1">
                            <a:blip r:embed="rId51">
                              <a:extLst>
                                <a:ext uri="{28A0092B-C50C-407E-A947-70E740481C1C}">
                                  <a14:useLocalDpi xmlns:a14="http://schemas.microsoft.com/office/drawing/2010/main" val="0"/>
                                </a:ext>
                              </a:extLst>
                            </a:blip>
                            <a:srcRect r="15173" b="7800"/>
                            <a:stretch/>
                          </pic:blipFill>
                          <pic:spPr bwMode="auto">
                            <a:xfrm>
                              <a:off x="0" y="0"/>
                              <a:ext cx="1526888" cy="1246470"/>
                            </a:xfrm>
                            <a:prstGeom prst="rect">
                              <a:avLst/>
                            </a:prstGeom>
                            <a:ln>
                              <a:noFill/>
                            </a:ln>
                            <a:extLst>
                              <a:ext uri="{53640926-AAD7-44D8-BBD7-CCE9431645EC}">
                                <a14:shadowObscured xmlns:a14="http://schemas.microsoft.com/office/drawing/2010/main"/>
                              </a:ext>
                            </a:extLst>
                          </pic:spPr>
                        </pic:pic>
                      </a:graphicData>
                    </a:graphic>
                  </wp:inline>
                </w:drawing>
              </w:r>
            </w:ins>
            <w:del w:id="1905" w:author="Hi" w:date="2023-03-18T13:41:00Z">
              <w:r w:rsidR="00AD66FD" w:rsidDel="00E00CB4">
                <w:rPr>
                  <w:rFonts w:ascii="Times New Roman" w:hAnsi="Times New Roman"/>
                  <w:noProof/>
                  <w:lang w:eastAsia="ko-KR" w:bidi="ar-SA"/>
                </w:rPr>
                <w:drawing>
                  <wp:inline distT="0" distB="0" distL="0" distR="0" wp14:anchorId="37FB40AF" wp14:editId="2FC3CF9E">
                    <wp:extent cx="1915227" cy="1368000"/>
                    <wp:effectExtent l="0" t="0" r="2540" b="381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shape1047" descr="Chart, box and whisker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15227" cy="1368000"/>
                            </a:xfrm>
                            <a:prstGeom prst="rect">
                              <a:avLst/>
                            </a:prstGeom>
                          </pic:spPr>
                        </pic:pic>
                      </a:graphicData>
                    </a:graphic>
                  </wp:inline>
                </w:drawing>
              </w:r>
            </w:del>
          </w:p>
        </w:tc>
      </w:tr>
      <w:tr w:rsidR="00FD4199" w14:paraId="2E052D65" w14:textId="77777777" w:rsidTr="00FD4199">
        <w:trPr>
          <w:trHeight w:val="2120"/>
        </w:trPr>
        <w:tc>
          <w:tcPr>
            <w:tcW w:w="1728" w:type="pct"/>
          </w:tcPr>
          <w:p w14:paraId="6BD57161" w14:textId="6E575897" w:rsidR="00DA0B80" w:rsidRDefault="00C417D0" w:rsidP="00DA0B80">
            <w:pPr>
              <w:pStyle w:val="MDPI31text"/>
              <w:ind w:left="0" w:firstLine="0"/>
            </w:pPr>
            <w:ins w:id="1906" w:author="Hi" w:date="2023-03-18T22:45:00Z">
              <w:r>
                <w:rPr>
                  <w:rFonts w:ascii="Times New Roman" w:hAnsi="Times New Roman"/>
                  <w:noProof/>
                  <w:snapToGrid/>
                  <w:lang w:eastAsia="ko-KR" w:bidi="ar-SA"/>
                </w:rPr>
                <w:drawing>
                  <wp:inline distT="0" distB="0" distL="0" distR="0" wp14:anchorId="27EE98D6" wp14:editId="69385ECC">
                    <wp:extent cx="1531231" cy="1245995"/>
                    <wp:effectExtent l="0" t="0" r="0" b="0"/>
                    <wp:docPr id="1201" name="그림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EC.png"/>
                            <pic:cNvPicPr/>
                          </pic:nvPicPr>
                          <pic:blipFill rotWithShape="1">
                            <a:blip r:embed="rId53">
                              <a:extLst>
                                <a:ext uri="{28A0092B-C50C-407E-A947-70E740481C1C}">
                                  <a14:useLocalDpi xmlns:a14="http://schemas.microsoft.com/office/drawing/2010/main" val="0"/>
                                </a:ext>
                              </a:extLst>
                            </a:blip>
                            <a:srcRect r="14891" b="7792"/>
                            <a:stretch/>
                          </pic:blipFill>
                          <pic:spPr bwMode="auto">
                            <a:xfrm>
                              <a:off x="0" y="0"/>
                              <a:ext cx="1531969" cy="1246595"/>
                            </a:xfrm>
                            <a:prstGeom prst="rect">
                              <a:avLst/>
                            </a:prstGeom>
                            <a:ln>
                              <a:noFill/>
                            </a:ln>
                            <a:extLst>
                              <a:ext uri="{53640926-AAD7-44D8-BBD7-CCE9431645EC}">
                                <a14:shadowObscured xmlns:a14="http://schemas.microsoft.com/office/drawing/2010/main"/>
                              </a:ext>
                            </a:extLst>
                          </pic:spPr>
                        </pic:pic>
                      </a:graphicData>
                    </a:graphic>
                  </wp:inline>
                </w:drawing>
              </w:r>
            </w:ins>
            <w:del w:id="1907" w:author="Hi" w:date="2023-03-18T13:41:00Z">
              <w:r w:rsidR="009336F5" w:rsidDel="00E00CB4">
                <w:rPr>
                  <w:rFonts w:ascii="Times New Roman" w:hAnsi="Times New Roman"/>
                  <w:noProof/>
                  <w:lang w:eastAsia="ko-KR" w:bidi="ar-SA"/>
                </w:rPr>
                <w:drawing>
                  <wp:inline distT="0" distB="0" distL="0" distR="0" wp14:anchorId="5DC5AD4E" wp14:editId="2950575E">
                    <wp:extent cx="1915227" cy="1368000"/>
                    <wp:effectExtent l="0" t="0" r="2540" b="381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shape1048" descr="Chart, box and whisker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15227" cy="1368000"/>
                            </a:xfrm>
                            <a:prstGeom prst="rect">
                              <a:avLst/>
                            </a:prstGeom>
                          </pic:spPr>
                        </pic:pic>
                      </a:graphicData>
                    </a:graphic>
                  </wp:inline>
                </w:drawing>
              </w:r>
            </w:del>
          </w:p>
        </w:tc>
        <w:tc>
          <w:tcPr>
            <w:tcW w:w="1636" w:type="pct"/>
          </w:tcPr>
          <w:p w14:paraId="766B8C2C" w14:textId="7F14DBC0" w:rsidR="00DA0B80" w:rsidRDefault="00C417D0" w:rsidP="00DA0B80">
            <w:pPr>
              <w:pStyle w:val="MDPI31text"/>
              <w:ind w:left="0" w:firstLine="0"/>
            </w:pPr>
            <w:ins w:id="1908" w:author="Hi" w:date="2023-03-18T22:45:00Z">
              <w:r>
                <w:rPr>
                  <w:rFonts w:ascii="Times New Roman" w:hAnsi="Times New Roman"/>
                  <w:noProof/>
                  <w:snapToGrid/>
                  <w:lang w:eastAsia="ko-KR" w:bidi="ar-SA"/>
                </w:rPr>
                <w:drawing>
                  <wp:inline distT="0" distB="0" distL="0" distR="0" wp14:anchorId="5E3F5121" wp14:editId="23F27173">
                    <wp:extent cx="1531231" cy="1245870"/>
                    <wp:effectExtent l="0" t="0" r="0" b="0"/>
                    <wp:docPr id="1202" name="그림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pH.png"/>
                            <pic:cNvPicPr/>
                          </pic:nvPicPr>
                          <pic:blipFill rotWithShape="1">
                            <a:blip r:embed="rId55">
                              <a:extLst>
                                <a:ext uri="{28A0092B-C50C-407E-A947-70E740481C1C}">
                                  <a14:useLocalDpi xmlns:a14="http://schemas.microsoft.com/office/drawing/2010/main" val="0"/>
                                </a:ext>
                              </a:extLst>
                            </a:blip>
                            <a:srcRect r="14891" b="7800"/>
                            <a:stretch/>
                          </pic:blipFill>
                          <pic:spPr bwMode="auto">
                            <a:xfrm>
                              <a:off x="0" y="0"/>
                              <a:ext cx="1531969" cy="1246470"/>
                            </a:xfrm>
                            <a:prstGeom prst="rect">
                              <a:avLst/>
                            </a:prstGeom>
                            <a:ln>
                              <a:noFill/>
                            </a:ln>
                            <a:extLst>
                              <a:ext uri="{53640926-AAD7-44D8-BBD7-CCE9431645EC}">
                                <a14:shadowObscured xmlns:a14="http://schemas.microsoft.com/office/drawing/2010/main"/>
                              </a:ext>
                            </a:extLst>
                          </pic:spPr>
                        </pic:pic>
                      </a:graphicData>
                    </a:graphic>
                  </wp:inline>
                </w:drawing>
              </w:r>
            </w:ins>
            <w:del w:id="1909" w:author="Hi" w:date="2023-03-18T13:41:00Z">
              <w:r w:rsidR="003D5A97" w:rsidDel="00E00CB4">
                <w:rPr>
                  <w:rFonts w:ascii="Times New Roman" w:hAnsi="Times New Roman"/>
                  <w:noProof/>
                  <w:lang w:eastAsia="ko-KR" w:bidi="ar-SA"/>
                </w:rPr>
                <w:drawing>
                  <wp:inline distT="0" distB="0" distL="0" distR="0" wp14:anchorId="28701D14" wp14:editId="22521804">
                    <wp:extent cx="1915227" cy="1368000"/>
                    <wp:effectExtent l="0" t="0" r="2540" b="3810"/>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shape1049" descr="Chart, box and whisker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915227" cy="1368000"/>
                            </a:xfrm>
                            <a:prstGeom prst="rect">
                              <a:avLst/>
                            </a:prstGeom>
                          </pic:spPr>
                        </pic:pic>
                      </a:graphicData>
                    </a:graphic>
                  </wp:inline>
                </w:drawing>
              </w:r>
            </w:del>
          </w:p>
        </w:tc>
        <w:tc>
          <w:tcPr>
            <w:tcW w:w="1636" w:type="pct"/>
          </w:tcPr>
          <w:p w14:paraId="16ED7098" w14:textId="5346914E" w:rsidR="00DA0B80" w:rsidRDefault="00C417D0" w:rsidP="00DA0B80">
            <w:pPr>
              <w:pStyle w:val="MDPI31text"/>
              <w:ind w:left="0" w:firstLine="0"/>
            </w:pPr>
            <w:ins w:id="1910" w:author="Hi" w:date="2023-03-18T22:45:00Z">
              <w:r>
                <w:rPr>
                  <w:rFonts w:ascii="Times New Roman" w:hAnsi="Times New Roman"/>
                  <w:noProof/>
                  <w:snapToGrid/>
                  <w:lang w:eastAsia="ko-KR" w:bidi="ar-SA"/>
                </w:rPr>
                <w:drawing>
                  <wp:inline distT="0" distB="0" distL="0" distR="0" wp14:anchorId="55413F44" wp14:editId="1D8BD240">
                    <wp:extent cx="1526153" cy="1245870"/>
                    <wp:effectExtent l="0" t="0" r="0" b="0"/>
                    <wp:docPr id="1203" name="그림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DO.png"/>
                            <pic:cNvPicPr/>
                          </pic:nvPicPr>
                          <pic:blipFill rotWithShape="1">
                            <a:blip r:embed="rId57">
                              <a:extLst>
                                <a:ext uri="{28A0092B-C50C-407E-A947-70E740481C1C}">
                                  <a14:useLocalDpi xmlns:a14="http://schemas.microsoft.com/office/drawing/2010/main" val="0"/>
                                </a:ext>
                              </a:extLst>
                            </a:blip>
                            <a:srcRect r="15173" b="7800"/>
                            <a:stretch/>
                          </pic:blipFill>
                          <pic:spPr bwMode="auto">
                            <a:xfrm>
                              <a:off x="0" y="0"/>
                              <a:ext cx="1526888" cy="1246470"/>
                            </a:xfrm>
                            <a:prstGeom prst="rect">
                              <a:avLst/>
                            </a:prstGeom>
                            <a:ln>
                              <a:noFill/>
                            </a:ln>
                            <a:extLst>
                              <a:ext uri="{53640926-AAD7-44D8-BBD7-CCE9431645EC}">
                                <a14:shadowObscured xmlns:a14="http://schemas.microsoft.com/office/drawing/2010/main"/>
                              </a:ext>
                            </a:extLst>
                          </pic:spPr>
                        </pic:pic>
                      </a:graphicData>
                    </a:graphic>
                  </wp:inline>
                </w:drawing>
              </w:r>
            </w:ins>
            <w:del w:id="1911" w:author="Hi" w:date="2023-03-18T13:41:00Z">
              <w:r w:rsidR="003D5A97" w:rsidDel="00E00CB4">
                <w:rPr>
                  <w:rFonts w:ascii="Times New Roman" w:hAnsi="Times New Roman"/>
                  <w:noProof/>
                  <w:lang w:eastAsia="ko-KR" w:bidi="ar-SA"/>
                </w:rPr>
                <w:drawing>
                  <wp:inline distT="0" distB="0" distL="0" distR="0" wp14:anchorId="41A0235A" wp14:editId="429C6A7B">
                    <wp:extent cx="1915227" cy="1368000"/>
                    <wp:effectExtent l="0" t="0" r="2540" b="3810"/>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shape1050" descr="Chart, box and whiske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915227" cy="1368000"/>
                            </a:xfrm>
                            <a:prstGeom prst="rect">
                              <a:avLst/>
                            </a:prstGeom>
                          </pic:spPr>
                        </pic:pic>
                      </a:graphicData>
                    </a:graphic>
                  </wp:inline>
                </w:drawing>
              </w:r>
            </w:del>
          </w:p>
        </w:tc>
      </w:tr>
      <w:tr w:rsidR="00FD4199" w14:paraId="1498114E" w14:textId="77777777" w:rsidTr="00FD4199">
        <w:trPr>
          <w:trHeight w:val="2120"/>
        </w:trPr>
        <w:tc>
          <w:tcPr>
            <w:tcW w:w="1728" w:type="pct"/>
          </w:tcPr>
          <w:p w14:paraId="17AB3BAF" w14:textId="1AC1615C" w:rsidR="00DA0B80" w:rsidRDefault="00C417D0" w:rsidP="00DA0B80">
            <w:pPr>
              <w:pStyle w:val="MDPI31text"/>
              <w:ind w:left="0" w:firstLine="0"/>
            </w:pPr>
            <w:ins w:id="1912" w:author="Hi" w:date="2023-03-18T22:46:00Z">
              <w:r>
                <w:rPr>
                  <w:rFonts w:ascii="Times New Roman" w:hAnsi="Times New Roman"/>
                  <w:noProof/>
                  <w:snapToGrid/>
                  <w:lang w:eastAsia="ko-KR" w:bidi="ar-SA"/>
                </w:rPr>
                <w:drawing>
                  <wp:inline distT="0" distB="0" distL="0" distR="0" wp14:anchorId="07C0B628" wp14:editId="2CC2BC1E">
                    <wp:extent cx="1530597" cy="1245995"/>
                    <wp:effectExtent l="0" t="0" r="0" b="0"/>
                    <wp:docPr id="1204" name="그림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Temperature.png"/>
                            <pic:cNvPicPr/>
                          </pic:nvPicPr>
                          <pic:blipFill rotWithShape="1">
                            <a:blip r:embed="rId59">
                              <a:extLst>
                                <a:ext uri="{28A0092B-C50C-407E-A947-70E740481C1C}">
                                  <a14:useLocalDpi xmlns:a14="http://schemas.microsoft.com/office/drawing/2010/main" val="0"/>
                                </a:ext>
                              </a:extLst>
                            </a:blip>
                            <a:srcRect r="14926" b="7792"/>
                            <a:stretch/>
                          </pic:blipFill>
                          <pic:spPr bwMode="auto">
                            <a:xfrm>
                              <a:off x="0" y="0"/>
                              <a:ext cx="1531334" cy="1246595"/>
                            </a:xfrm>
                            <a:prstGeom prst="rect">
                              <a:avLst/>
                            </a:prstGeom>
                            <a:ln>
                              <a:noFill/>
                            </a:ln>
                            <a:extLst>
                              <a:ext uri="{53640926-AAD7-44D8-BBD7-CCE9431645EC}">
                                <a14:shadowObscured xmlns:a14="http://schemas.microsoft.com/office/drawing/2010/main"/>
                              </a:ext>
                            </a:extLst>
                          </pic:spPr>
                        </pic:pic>
                      </a:graphicData>
                    </a:graphic>
                  </wp:inline>
                </w:drawing>
              </w:r>
            </w:ins>
            <w:del w:id="1913" w:author="Hi" w:date="2023-03-18T13:41:00Z">
              <w:r w:rsidR="001C46F7" w:rsidDel="00E00CB4">
                <w:rPr>
                  <w:rFonts w:ascii="Times New Roman" w:hAnsi="Times New Roman"/>
                  <w:noProof/>
                  <w:lang w:eastAsia="ko-KR" w:bidi="ar-SA"/>
                </w:rPr>
                <w:drawing>
                  <wp:inline distT="0" distB="0" distL="0" distR="0" wp14:anchorId="65CF3A4E" wp14:editId="71D29EE9">
                    <wp:extent cx="1915227" cy="1368000"/>
                    <wp:effectExtent l="0" t="0" r="2540" b="3810"/>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shape1051" descr="Chart, box and whisker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15227" cy="1368000"/>
                            </a:xfrm>
                            <a:prstGeom prst="rect">
                              <a:avLst/>
                            </a:prstGeom>
                          </pic:spPr>
                        </pic:pic>
                      </a:graphicData>
                    </a:graphic>
                  </wp:inline>
                </w:drawing>
              </w:r>
            </w:del>
          </w:p>
        </w:tc>
        <w:tc>
          <w:tcPr>
            <w:tcW w:w="1636" w:type="pct"/>
          </w:tcPr>
          <w:p w14:paraId="1F1D60B3" w14:textId="2763AD30" w:rsidR="00DA0B80" w:rsidRDefault="00C417D0" w:rsidP="00DA0B80">
            <w:pPr>
              <w:pStyle w:val="MDPI31text"/>
              <w:ind w:left="0" w:firstLine="0"/>
            </w:pPr>
            <w:ins w:id="1914" w:author="Hi" w:date="2023-03-18T22:46:00Z">
              <w:r>
                <w:rPr>
                  <w:rFonts w:ascii="Times New Roman" w:hAnsi="Times New Roman"/>
                  <w:noProof/>
                  <w:snapToGrid/>
                  <w:lang w:eastAsia="ko-KR" w:bidi="ar-SA"/>
                </w:rPr>
                <w:drawing>
                  <wp:inline distT="0" distB="0" distL="0" distR="0" wp14:anchorId="35F7C183" wp14:editId="75FA80E7">
                    <wp:extent cx="1531985" cy="1245870"/>
                    <wp:effectExtent l="0" t="0" r="0" b="0"/>
                    <wp:docPr id="1205" name="그림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Turbidity.png"/>
                            <pic:cNvPicPr/>
                          </pic:nvPicPr>
                          <pic:blipFill rotWithShape="1">
                            <a:blip r:embed="rId61">
                              <a:extLst>
                                <a:ext uri="{28A0092B-C50C-407E-A947-70E740481C1C}">
                                  <a14:useLocalDpi xmlns:a14="http://schemas.microsoft.com/office/drawing/2010/main" val="0"/>
                                </a:ext>
                              </a:extLst>
                            </a:blip>
                            <a:srcRect r="14849" b="7800"/>
                            <a:stretch/>
                          </pic:blipFill>
                          <pic:spPr bwMode="auto">
                            <a:xfrm>
                              <a:off x="0" y="0"/>
                              <a:ext cx="1532723" cy="1246470"/>
                            </a:xfrm>
                            <a:prstGeom prst="rect">
                              <a:avLst/>
                            </a:prstGeom>
                            <a:ln>
                              <a:noFill/>
                            </a:ln>
                            <a:extLst>
                              <a:ext uri="{53640926-AAD7-44D8-BBD7-CCE9431645EC}">
                                <a14:shadowObscured xmlns:a14="http://schemas.microsoft.com/office/drawing/2010/main"/>
                              </a:ext>
                            </a:extLst>
                          </pic:spPr>
                        </pic:pic>
                      </a:graphicData>
                    </a:graphic>
                  </wp:inline>
                </w:drawing>
              </w:r>
            </w:ins>
            <w:del w:id="1915" w:author="Hi" w:date="2023-03-18T13:41:00Z">
              <w:r w:rsidR="00416570" w:rsidDel="00E00CB4">
                <w:rPr>
                  <w:rFonts w:ascii="Times New Roman" w:hAnsi="Times New Roman"/>
                  <w:noProof/>
                  <w:lang w:eastAsia="ko-KR" w:bidi="ar-SA"/>
                </w:rPr>
                <w:drawing>
                  <wp:inline distT="0" distB="0" distL="0" distR="0" wp14:anchorId="7BA950E4" wp14:editId="090DEA05">
                    <wp:extent cx="1915200" cy="1367981"/>
                    <wp:effectExtent l="0" t="0" r="2540" b="3810"/>
                    <wp:docPr id="31" name="Picture 3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shape1052" descr="Chart, box and whisker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915200" cy="1367981"/>
                            </a:xfrm>
                            <a:prstGeom prst="rect">
                              <a:avLst/>
                            </a:prstGeom>
                          </pic:spPr>
                        </pic:pic>
                      </a:graphicData>
                    </a:graphic>
                  </wp:inline>
                </w:drawing>
              </w:r>
            </w:del>
          </w:p>
        </w:tc>
        <w:tc>
          <w:tcPr>
            <w:tcW w:w="1636" w:type="pct"/>
          </w:tcPr>
          <w:p w14:paraId="45136860" w14:textId="3744CC35" w:rsidR="00DA0B80" w:rsidRDefault="00C417D0" w:rsidP="00DA0B80">
            <w:pPr>
              <w:pStyle w:val="MDPI31text"/>
              <w:ind w:left="0" w:firstLine="0"/>
            </w:pPr>
            <w:ins w:id="1916" w:author="Hi" w:date="2023-03-18T22:46:00Z">
              <w:r>
                <w:rPr>
                  <w:rFonts w:ascii="Times New Roman" w:hAnsi="Times New Roman"/>
                  <w:noProof/>
                  <w:snapToGrid/>
                  <w:lang w:eastAsia="ko-KR" w:bidi="ar-SA"/>
                </w:rPr>
                <w:drawing>
                  <wp:inline distT="0" distB="0" distL="0" distR="0" wp14:anchorId="655AE358" wp14:editId="581368C4">
                    <wp:extent cx="1526153" cy="1245870"/>
                    <wp:effectExtent l="0" t="0" r="0" b="0"/>
                    <wp:docPr id="1206" name="그림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Transparency.png"/>
                            <pic:cNvPicPr/>
                          </pic:nvPicPr>
                          <pic:blipFill rotWithShape="1">
                            <a:blip r:embed="rId63">
                              <a:extLst>
                                <a:ext uri="{28A0092B-C50C-407E-A947-70E740481C1C}">
                                  <a14:useLocalDpi xmlns:a14="http://schemas.microsoft.com/office/drawing/2010/main" val="0"/>
                                </a:ext>
                              </a:extLst>
                            </a:blip>
                            <a:srcRect r="15173" b="7800"/>
                            <a:stretch/>
                          </pic:blipFill>
                          <pic:spPr bwMode="auto">
                            <a:xfrm>
                              <a:off x="0" y="0"/>
                              <a:ext cx="1526888" cy="1246470"/>
                            </a:xfrm>
                            <a:prstGeom prst="rect">
                              <a:avLst/>
                            </a:prstGeom>
                            <a:ln>
                              <a:noFill/>
                            </a:ln>
                            <a:extLst>
                              <a:ext uri="{53640926-AAD7-44D8-BBD7-CCE9431645EC}">
                                <a14:shadowObscured xmlns:a14="http://schemas.microsoft.com/office/drawing/2010/main"/>
                              </a:ext>
                            </a:extLst>
                          </pic:spPr>
                        </pic:pic>
                      </a:graphicData>
                    </a:graphic>
                  </wp:inline>
                </w:drawing>
              </w:r>
            </w:ins>
            <w:del w:id="1917" w:author="Hi" w:date="2023-03-18T13:41:00Z">
              <w:r w:rsidR="00416570" w:rsidDel="00E00CB4">
                <w:rPr>
                  <w:rFonts w:ascii="Times New Roman" w:hAnsi="Times New Roman"/>
                  <w:noProof/>
                  <w:lang w:eastAsia="ko-KR" w:bidi="ar-SA"/>
                </w:rPr>
                <w:drawing>
                  <wp:inline distT="0" distB="0" distL="0" distR="0" wp14:anchorId="706A6882" wp14:editId="4F43BF7E">
                    <wp:extent cx="1915227" cy="1368000"/>
                    <wp:effectExtent l="0" t="0" r="2540" b="3810"/>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shape1053" descr="Chart, box and whisk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915227" cy="1368000"/>
                            </a:xfrm>
                            <a:prstGeom prst="rect">
                              <a:avLst/>
                            </a:prstGeom>
                          </pic:spPr>
                        </pic:pic>
                      </a:graphicData>
                    </a:graphic>
                  </wp:inline>
                </w:drawing>
              </w:r>
            </w:del>
          </w:p>
        </w:tc>
      </w:tr>
      <w:tr w:rsidR="00FD4199" w14:paraId="0E431F18" w14:textId="77777777" w:rsidTr="00FD4199">
        <w:trPr>
          <w:trHeight w:val="2120"/>
        </w:trPr>
        <w:tc>
          <w:tcPr>
            <w:tcW w:w="1728" w:type="pct"/>
          </w:tcPr>
          <w:p w14:paraId="28DC9C6D" w14:textId="06F94310" w:rsidR="00DA0B80" w:rsidRDefault="00461BC9" w:rsidP="00DA0B80">
            <w:pPr>
              <w:pStyle w:val="MDPI31text"/>
              <w:ind w:left="0" w:firstLine="0"/>
            </w:pPr>
            <w:ins w:id="1918" w:author="Hi" w:date="2023-03-18T22:46:00Z">
              <w:r>
                <w:rPr>
                  <w:rFonts w:ascii="Times New Roman" w:hAnsi="Times New Roman"/>
                  <w:noProof/>
                  <w:snapToGrid/>
                  <w:lang w:eastAsia="ko-KR" w:bidi="ar-SA"/>
                </w:rPr>
                <w:drawing>
                  <wp:inline distT="0" distB="0" distL="0" distR="0" wp14:anchorId="238E5EE8" wp14:editId="72523D42">
                    <wp:extent cx="1529962" cy="1245995"/>
                    <wp:effectExtent l="0" t="0" r="0" b="0"/>
                    <wp:docPr id="1207" name="그림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Chla.png"/>
                            <pic:cNvPicPr/>
                          </pic:nvPicPr>
                          <pic:blipFill rotWithShape="1">
                            <a:blip r:embed="rId65">
                              <a:extLst>
                                <a:ext uri="{28A0092B-C50C-407E-A947-70E740481C1C}">
                                  <a14:useLocalDpi xmlns:a14="http://schemas.microsoft.com/office/drawing/2010/main" val="0"/>
                                </a:ext>
                              </a:extLst>
                            </a:blip>
                            <a:srcRect r="14961" b="7792"/>
                            <a:stretch/>
                          </pic:blipFill>
                          <pic:spPr bwMode="auto">
                            <a:xfrm>
                              <a:off x="0" y="0"/>
                              <a:ext cx="1530699" cy="1246595"/>
                            </a:xfrm>
                            <a:prstGeom prst="rect">
                              <a:avLst/>
                            </a:prstGeom>
                            <a:ln>
                              <a:noFill/>
                            </a:ln>
                            <a:extLst>
                              <a:ext uri="{53640926-AAD7-44D8-BBD7-CCE9431645EC}">
                                <a14:shadowObscured xmlns:a14="http://schemas.microsoft.com/office/drawing/2010/main"/>
                              </a:ext>
                            </a:extLst>
                          </pic:spPr>
                        </pic:pic>
                      </a:graphicData>
                    </a:graphic>
                  </wp:inline>
                </w:drawing>
              </w:r>
            </w:ins>
            <w:del w:id="1919" w:author="Hi" w:date="2023-03-18T13:41:00Z">
              <w:r w:rsidR="00911DCA" w:rsidDel="00E00CB4">
                <w:rPr>
                  <w:rFonts w:ascii="Times New Roman" w:hAnsi="Times New Roman"/>
                  <w:noProof/>
                  <w:lang w:eastAsia="ko-KR" w:bidi="ar-SA"/>
                </w:rPr>
                <w:drawing>
                  <wp:inline distT="0" distB="0" distL="0" distR="0" wp14:anchorId="7B4DCE2D" wp14:editId="33EBAB20">
                    <wp:extent cx="1915200" cy="1367981"/>
                    <wp:effectExtent l="0" t="0" r="2540" b="381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shape1054" descr="Chart, box and whiske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915200" cy="1367981"/>
                            </a:xfrm>
                            <a:prstGeom prst="rect">
                              <a:avLst/>
                            </a:prstGeom>
                          </pic:spPr>
                        </pic:pic>
                      </a:graphicData>
                    </a:graphic>
                  </wp:inline>
                </w:drawing>
              </w:r>
            </w:del>
          </w:p>
        </w:tc>
        <w:tc>
          <w:tcPr>
            <w:tcW w:w="1636" w:type="pct"/>
          </w:tcPr>
          <w:p w14:paraId="3269D931" w14:textId="27034F53" w:rsidR="00DA0B80" w:rsidRDefault="00461BC9" w:rsidP="00DA0B80">
            <w:pPr>
              <w:pStyle w:val="MDPI31text"/>
              <w:ind w:left="0" w:firstLine="0"/>
            </w:pPr>
            <w:ins w:id="1920" w:author="Hi" w:date="2023-03-18T22:47:00Z">
              <w:r>
                <w:rPr>
                  <w:rFonts w:ascii="Times New Roman" w:hAnsi="Times New Roman"/>
                  <w:noProof/>
                  <w:snapToGrid/>
                  <w:lang w:eastAsia="ko-KR" w:bidi="ar-SA"/>
                </w:rPr>
                <w:drawing>
                  <wp:inline distT="0" distB="0" distL="0" distR="0" wp14:anchorId="4506EDB5" wp14:editId="741B0595">
                    <wp:extent cx="1521074" cy="1245870"/>
                    <wp:effectExtent l="0" t="0" r="3175" b="0"/>
                    <wp:docPr id="1208" name="그림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LowWaterLevel.png"/>
                            <pic:cNvPicPr/>
                          </pic:nvPicPr>
                          <pic:blipFill rotWithShape="1">
                            <a:blip r:embed="rId67">
                              <a:extLst>
                                <a:ext uri="{28A0092B-C50C-407E-A947-70E740481C1C}">
                                  <a14:useLocalDpi xmlns:a14="http://schemas.microsoft.com/office/drawing/2010/main" val="0"/>
                                </a:ext>
                              </a:extLst>
                            </a:blip>
                            <a:srcRect r="15455" b="7800"/>
                            <a:stretch/>
                          </pic:blipFill>
                          <pic:spPr bwMode="auto">
                            <a:xfrm>
                              <a:off x="0" y="0"/>
                              <a:ext cx="1521807" cy="1246470"/>
                            </a:xfrm>
                            <a:prstGeom prst="rect">
                              <a:avLst/>
                            </a:prstGeom>
                            <a:ln>
                              <a:noFill/>
                            </a:ln>
                            <a:extLst>
                              <a:ext uri="{53640926-AAD7-44D8-BBD7-CCE9431645EC}">
                                <a14:shadowObscured xmlns:a14="http://schemas.microsoft.com/office/drawing/2010/main"/>
                              </a:ext>
                            </a:extLst>
                          </pic:spPr>
                        </pic:pic>
                      </a:graphicData>
                    </a:graphic>
                  </wp:inline>
                </w:drawing>
              </w:r>
            </w:ins>
            <w:del w:id="1921" w:author="Hi" w:date="2023-03-18T13:41:00Z">
              <w:r w:rsidR="00A719A0" w:rsidDel="00E00CB4">
                <w:rPr>
                  <w:rFonts w:ascii="Times New Roman" w:hAnsi="Times New Roman"/>
                  <w:noProof/>
                  <w:lang w:eastAsia="ko-KR" w:bidi="ar-SA"/>
                </w:rPr>
                <w:drawing>
                  <wp:inline distT="0" distB="0" distL="0" distR="0" wp14:anchorId="57D55243" wp14:editId="31AC8D61">
                    <wp:extent cx="1915200" cy="1367981"/>
                    <wp:effectExtent l="0" t="0" r="2540" b="381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shape1055"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915200" cy="1367981"/>
                            </a:xfrm>
                            <a:prstGeom prst="rect">
                              <a:avLst/>
                            </a:prstGeom>
                          </pic:spPr>
                        </pic:pic>
                      </a:graphicData>
                    </a:graphic>
                  </wp:inline>
                </w:drawing>
              </w:r>
            </w:del>
          </w:p>
        </w:tc>
        <w:tc>
          <w:tcPr>
            <w:tcW w:w="1636" w:type="pct"/>
          </w:tcPr>
          <w:p w14:paraId="21BDED3E" w14:textId="48AC2C55" w:rsidR="00DA0B80" w:rsidRDefault="00461BC9" w:rsidP="00DA0B80">
            <w:pPr>
              <w:pStyle w:val="MDPI31text"/>
              <w:ind w:left="0" w:firstLine="0"/>
            </w:pPr>
            <w:ins w:id="1922" w:author="Hi" w:date="2023-03-18T22:47:00Z">
              <w:r>
                <w:rPr>
                  <w:rFonts w:ascii="Times New Roman" w:hAnsi="Times New Roman"/>
                  <w:noProof/>
                  <w:snapToGrid/>
                  <w:lang w:eastAsia="ko-KR" w:bidi="ar-SA"/>
                </w:rPr>
                <w:drawing>
                  <wp:inline distT="0" distB="0" distL="0" distR="0" wp14:anchorId="102D96FE" wp14:editId="58D8B6D7">
                    <wp:extent cx="1526153" cy="1245870"/>
                    <wp:effectExtent l="0" t="0" r="0" b="0"/>
                    <wp:docPr id="1209" name="그림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Inflow.png"/>
                            <pic:cNvPicPr/>
                          </pic:nvPicPr>
                          <pic:blipFill rotWithShape="1">
                            <a:blip r:embed="rId69">
                              <a:extLst>
                                <a:ext uri="{28A0092B-C50C-407E-A947-70E740481C1C}">
                                  <a14:useLocalDpi xmlns:a14="http://schemas.microsoft.com/office/drawing/2010/main" val="0"/>
                                </a:ext>
                              </a:extLst>
                            </a:blip>
                            <a:srcRect r="15173" b="7800"/>
                            <a:stretch/>
                          </pic:blipFill>
                          <pic:spPr bwMode="auto">
                            <a:xfrm>
                              <a:off x="0" y="0"/>
                              <a:ext cx="1526888" cy="1246470"/>
                            </a:xfrm>
                            <a:prstGeom prst="rect">
                              <a:avLst/>
                            </a:prstGeom>
                            <a:ln>
                              <a:noFill/>
                            </a:ln>
                            <a:extLst>
                              <a:ext uri="{53640926-AAD7-44D8-BBD7-CCE9431645EC}">
                                <a14:shadowObscured xmlns:a14="http://schemas.microsoft.com/office/drawing/2010/main"/>
                              </a:ext>
                            </a:extLst>
                          </pic:spPr>
                        </pic:pic>
                      </a:graphicData>
                    </a:graphic>
                  </wp:inline>
                </w:drawing>
              </w:r>
            </w:ins>
            <w:del w:id="1923" w:author="Hi" w:date="2023-03-18T13:41:00Z">
              <w:r w:rsidR="00A719A0" w:rsidDel="00E00CB4">
                <w:rPr>
                  <w:rFonts w:ascii="Times New Roman" w:hAnsi="Times New Roman"/>
                  <w:noProof/>
                  <w:lang w:eastAsia="ko-KR" w:bidi="ar-SA"/>
                </w:rPr>
                <w:drawing>
                  <wp:inline distT="0" distB="0" distL="0" distR="0" wp14:anchorId="09B00B9A" wp14:editId="18A8950D">
                    <wp:extent cx="1915227" cy="1368000"/>
                    <wp:effectExtent l="0" t="0" r="2540" b="381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shape1056"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915227" cy="1368000"/>
                            </a:xfrm>
                            <a:prstGeom prst="rect">
                              <a:avLst/>
                            </a:prstGeom>
                          </pic:spPr>
                        </pic:pic>
                      </a:graphicData>
                    </a:graphic>
                  </wp:inline>
                </w:drawing>
              </w:r>
            </w:del>
          </w:p>
        </w:tc>
      </w:tr>
      <w:tr w:rsidR="00FD4199" w14:paraId="6F35F18C" w14:textId="77777777" w:rsidTr="00FD4199">
        <w:trPr>
          <w:trHeight w:val="2306"/>
        </w:trPr>
        <w:tc>
          <w:tcPr>
            <w:tcW w:w="1728" w:type="pct"/>
          </w:tcPr>
          <w:p w14:paraId="400C9EB4" w14:textId="1C31650C" w:rsidR="00DA0B80" w:rsidRDefault="00AA701E" w:rsidP="00DA0B80">
            <w:pPr>
              <w:pStyle w:val="MDPI31text"/>
              <w:ind w:left="0" w:firstLine="0"/>
            </w:pPr>
            <w:ins w:id="1924" w:author="Hi" w:date="2023-03-18T22:47:00Z">
              <w:r>
                <w:rPr>
                  <w:rFonts w:ascii="Times New Roman" w:hAnsi="Times New Roman"/>
                  <w:noProof/>
                  <w:snapToGrid/>
                  <w:lang w:eastAsia="ko-KR" w:bidi="ar-SA"/>
                </w:rPr>
                <w:drawing>
                  <wp:inline distT="0" distB="0" distL="0" distR="0" wp14:anchorId="2DFE50E8" wp14:editId="240A3DCD">
                    <wp:extent cx="1531231" cy="1240971"/>
                    <wp:effectExtent l="0" t="0" r="0" b="0"/>
                    <wp:docPr id="1210" name="그림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Discharge.png"/>
                            <pic:cNvPicPr/>
                          </pic:nvPicPr>
                          <pic:blipFill rotWithShape="1">
                            <a:blip r:embed="rId71">
                              <a:extLst>
                                <a:ext uri="{28A0092B-C50C-407E-A947-70E740481C1C}">
                                  <a14:useLocalDpi xmlns:a14="http://schemas.microsoft.com/office/drawing/2010/main" val="0"/>
                                </a:ext>
                              </a:extLst>
                            </a:blip>
                            <a:srcRect r="14891" b="8163"/>
                            <a:stretch/>
                          </pic:blipFill>
                          <pic:spPr bwMode="auto">
                            <a:xfrm>
                              <a:off x="0" y="0"/>
                              <a:ext cx="1531969" cy="1241569"/>
                            </a:xfrm>
                            <a:prstGeom prst="rect">
                              <a:avLst/>
                            </a:prstGeom>
                            <a:ln>
                              <a:noFill/>
                            </a:ln>
                            <a:extLst>
                              <a:ext uri="{53640926-AAD7-44D8-BBD7-CCE9431645EC}">
                                <a14:shadowObscured xmlns:a14="http://schemas.microsoft.com/office/drawing/2010/main"/>
                              </a:ext>
                            </a:extLst>
                          </pic:spPr>
                        </pic:pic>
                      </a:graphicData>
                    </a:graphic>
                  </wp:inline>
                </w:drawing>
              </w:r>
            </w:ins>
            <w:del w:id="1925" w:author="Hi" w:date="2023-03-18T13:41:00Z">
              <w:r w:rsidR="00A719A0" w:rsidDel="00E00CB4">
                <w:rPr>
                  <w:rFonts w:ascii="Times New Roman" w:hAnsi="Times New Roman"/>
                  <w:noProof/>
                  <w:lang w:eastAsia="ko-KR" w:bidi="ar-SA"/>
                </w:rPr>
                <w:drawing>
                  <wp:inline distT="0" distB="0" distL="0" distR="0" wp14:anchorId="6BD50A83" wp14:editId="7D53B24E">
                    <wp:extent cx="1915226" cy="1368000"/>
                    <wp:effectExtent l="0" t="0" r="2540" b="3810"/>
                    <wp:docPr id="36" name="Picture 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shape1057" descr="Chart, box and whisker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915226" cy="1368000"/>
                            </a:xfrm>
                            <a:prstGeom prst="rect">
                              <a:avLst/>
                            </a:prstGeom>
                          </pic:spPr>
                        </pic:pic>
                      </a:graphicData>
                    </a:graphic>
                  </wp:inline>
                </w:drawing>
              </w:r>
            </w:del>
          </w:p>
        </w:tc>
        <w:tc>
          <w:tcPr>
            <w:tcW w:w="1636" w:type="pct"/>
          </w:tcPr>
          <w:p w14:paraId="3F314811" w14:textId="31DD25C6" w:rsidR="00DA0B80" w:rsidRDefault="00AA701E" w:rsidP="00DA0B80">
            <w:pPr>
              <w:pStyle w:val="MDPI31text"/>
              <w:ind w:left="0" w:firstLine="0"/>
            </w:pPr>
            <w:ins w:id="1926" w:author="Hi" w:date="2023-03-18T22:47:00Z">
              <w:r>
                <w:rPr>
                  <w:noProof/>
                  <w:snapToGrid/>
                  <w:lang w:eastAsia="ko-KR" w:bidi="ar-SA"/>
                </w:rPr>
                <w:drawing>
                  <wp:inline distT="0" distB="0" distL="0" distR="0" wp14:anchorId="0BFED834" wp14:editId="0238B449">
                    <wp:extent cx="1521940" cy="1240790"/>
                    <wp:effectExtent l="0" t="0" r="2540" b="0"/>
                    <wp:docPr id="1211" name="그림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Reservoir.png"/>
                            <pic:cNvPicPr/>
                          </pic:nvPicPr>
                          <pic:blipFill rotWithShape="1">
                            <a:blip r:embed="rId73">
                              <a:extLst>
                                <a:ext uri="{28A0092B-C50C-407E-A947-70E740481C1C}">
                                  <a14:useLocalDpi xmlns:a14="http://schemas.microsoft.com/office/drawing/2010/main" val="0"/>
                                </a:ext>
                              </a:extLst>
                            </a:blip>
                            <a:srcRect r="15407" b="8176"/>
                            <a:stretch/>
                          </pic:blipFill>
                          <pic:spPr bwMode="auto">
                            <a:xfrm>
                              <a:off x="0" y="0"/>
                              <a:ext cx="1522673" cy="124138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636" w:type="pct"/>
          </w:tcPr>
          <w:p w14:paraId="51FEC320" w14:textId="77777777" w:rsidR="00DA0B80" w:rsidRDefault="00265E40" w:rsidP="00DA0B80">
            <w:pPr>
              <w:pStyle w:val="MDPI31text"/>
              <w:ind w:left="0" w:firstLine="0"/>
              <w:rPr>
                <w:ins w:id="1927" w:author="Hi" w:date="2023-03-18T14:38:00Z"/>
              </w:rPr>
            </w:pPr>
            <w:ins w:id="1928" w:author="Hi" w:date="2023-03-18T14:37:00Z">
              <w:r>
                <w:t>Sampling sites</w:t>
              </w:r>
            </w:ins>
          </w:p>
          <w:p w14:paraId="60A6847F" w14:textId="05CDC2F2" w:rsidR="00DF688A" w:rsidRDefault="00DF688A" w:rsidP="00DA0B80">
            <w:pPr>
              <w:pStyle w:val="MDPI31text"/>
              <w:ind w:left="0" w:firstLine="0"/>
            </w:pPr>
            <w:ins w:id="1929" w:author="Hi" w:date="2023-03-18T14:38:00Z">
              <w:r>
                <w:rPr>
                  <w:rFonts w:ascii="Times New Roman" w:hAnsi="Times New Roman"/>
                  <w:noProof/>
                  <w:lang w:eastAsia="ko-KR" w:bidi="ar-SA"/>
                </w:rPr>
                <w:drawing>
                  <wp:inline distT="0" distB="0" distL="0" distR="0" wp14:anchorId="41BC804D" wp14:editId="7792E143">
                    <wp:extent cx="1025495" cy="867741"/>
                    <wp:effectExtent l="0" t="0" r="0" b="0"/>
                    <wp:docPr id="1192"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shape1057" descr="Chart, box and whisker chart&#10;&#10;Description automatically generated"/>
                            <pic:cNvPicPr/>
                          </pic:nvPicPr>
                          <pic:blipFill rotWithShape="1">
                            <a:blip r:embed="rId72" cstate="print">
                              <a:extLst>
                                <a:ext uri="{28A0092B-C50C-407E-A947-70E740481C1C}">
                                  <a14:useLocalDpi xmlns:a14="http://schemas.microsoft.com/office/drawing/2010/main" val="0"/>
                                </a:ext>
                              </a:extLst>
                            </a:blip>
                            <a:srcRect l="89453" t="39574" r="-6982" b="39660"/>
                            <a:stretch/>
                          </pic:blipFill>
                          <pic:spPr bwMode="auto">
                            <a:xfrm>
                              <a:off x="0" y="0"/>
                              <a:ext cx="1045527" cy="884691"/>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05299416" w14:textId="77D6FAFA" w:rsidR="00DA0B80" w:rsidRDefault="00DA0B80">
      <w:pPr>
        <w:pStyle w:val="MDPI31text"/>
        <w:ind w:left="0" w:firstLine="0"/>
        <w:pPrChange w:id="1930" w:author="Hi" w:date="2023-03-18T14:27:00Z">
          <w:pPr>
            <w:pStyle w:val="MDPI31text"/>
          </w:pPr>
        </w:pPrChange>
      </w:pPr>
    </w:p>
    <w:p w14:paraId="63D6CF6D" w14:textId="2C799AB7" w:rsidR="00AD5F9C" w:rsidRPr="00AC3003" w:rsidRDefault="00AD5F9C" w:rsidP="00AC3003">
      <w:pPr>
        <w:pStyle w:val="MDPI51figurecaption"/>
      </w:pPr>
      <w:commentRangeStart w:id="1931"/>
      <w:r w:rsidRPr="00FD4199">
        <w:rPr>
          <w:highlight w:val="cyan"/>
          <w:rPrChange w:id="1932" w:author="Hi" w:date="2023-03-18T14:38:00Z">
            <w:rPr/>
          </w:rPrChange>
        </w:rPr>
        <w:t>Fi</w:t>
      </w:r>
      <w:r w:rsidR="008267A9" w:rsidRPr="00FD4199">
        <w:rPr>
          <w:highlight w:val="cyan"/>
          <w:rPrChange w:id="1933" w:author="Hi" w:date="2023-03-18T14:38:00Z">
            <w:rPr/>
          </w:rPrChange>
        </w:rPr>
        <w:t>gure</w:t>
      </w:r>
      <w:r w:rsidRPr="00FD4199">
        <w:rPr>
          <w:highlight w:val="cyan"/>
          <w:rPrChange w:id="1934" w:author="Hi" w:date="2023-03-18T14:38:00Z">
            <w:rPr/>
          </w:rPrChange>
        </w:rPr>
        <w:t xml:space="preserve"> 12. Boxplot</w:t>
      </w:r>
      <w:r w:rsidR="00201B84" w:rsidRPr="00FD4199">
        <w:rPr>
          <w:highlight w:val="cyan"/>
          <w:rPrChange w:id="1935" w:author="Hi" w:date="2023-03-18T14:38:00Z">
            <w:rPr/>
          </w:rPrChange>
        </w:rPr>
        <w:t xml:space="preserve"> </w:t>
      </w:r>
      <w:commentRangeStart w:id="1936"/>
      <w:commentRangeEnd w:id="1936"/>
      <w:commentRangeEnd w:id="1931"/>
      <w:r w:rsidR="004D6FCC" w:rsidRPr="00FD4199">
        <w:rPr>
          <w:rStyle w:val="ab"/>
          <w:rFonts w:eastAsia="SimSun"/>
          <w:sz w:val="18"/>
          <w:szCs w:val="20"/>
          <w:highlight w:val="cyan"/>
          <w:rPrChange w:id="1937" w:author="Hi" w:date="2023-03-18T14:38:00Z">
            <w:rPr>
              <w:rStyle w:val="ab"/>
              <w:rFonts w:eastAsia="SimSun"/>
              <w:sz w:val="18"/>
              <w:szCs w:val="20"/>
            </w:rPr>
          </w:rPrChange>
        </w:rPr>
        <w:commentReference w:id="1936"/>
      </w:r>
      <w:r w:rsidR="004D6FCC" w:rsidRPr="00FD4199">
        <w:rPr>
          <w:rStyle w:val="ab"/>
          <w:rFonts w:eastAsia="SimSun"/>
          <w:sz w:val="18"/>
          <w:szCs w:val="20"/>
          <w:highlight w:val="cyan"/>
          <w:rPrChange w:id="1938" w:author="Hi" w:date="2023-03-18T14:38:00Z">
            <w:rPr>
              <w:rStyle w:val="ab"/>
              <w:rFonts w:eastAsia="SimSun"/>
              <w:sz w:val="18"/>
              <w:szCs w:val="20"/>
            </w:rPr>
          </w:rPrChange>
        </w:rPr>
        <w:commentReference w:id="1931"/>
      </w:r>
      <w:r w:rsidR="00201B84" w:rsidRPr="00FD4199">
        <w:rPr>
          <w:highlight w:val="cyan"/>
          <w:rPrChange w:id="1939" w:author="Hi" w:date="2023-03-18T14:38:00Z">
            <w:rPr/>
          </w:rPrChange>
        </w:rPr>
        <w:t xml:space="preserve">of </w:t>
      </w:r>
      <w:del w:id="1940" w:author="Author" w:date="2023-03-17T07:19:00Z">
        <w:r w:rsidR="00201B84" w:rsidRPr="00FD4199">
          <w:rPr>
            <w:highlight w:val="cyan"/>
            <w:rPrChange w:id="1941" w:author="Hi" w:date="2023-03-18T14:38:00Z">
              <w:rPr/>
            </w:rPrChange>
          </w:rPr>
          <w:delText xml:space="preserve">water quality parameter </w:delText>
        </w:r>
      </w:del>
      <w:ins w:id="1942" w:author="Author" w:date="2023-03-17T07:19:00Z">
        <w:r w:rsidR="00C4516E" w:rsidRPr="00FD4199">
          <w:rPr>
            <w:highlight w:val="cyan"/>
            <w:rPrChange w:id="1943" w:author="Hi" w:date="2023-03-18T14:38:00Z">
              <w:rPr/>
            </w:rPrChange>
          </w:rPr>
          <w:t xml:space="preserve">the </w:t>
        </w:r>
      </w:ins>
      <w:r w:rsidR="00C4516E" w:rsidRPr="00FD4199">
        <w:rPr>
          <w:highlight w:val="cyan"/>
          <w:rPrChange w:id="1944" w:author="Hi" w:date="2023-03-18T14:38:00Z">
            <w:rPr/>
          </w:rPrChange>
        </w:rPr>
        <w:t xml:space="preserve">data </w:t>
      </w:r>
      <w:ins w:id="1945" w:author="Author" w:date="2023-03-17T07:19:00Z">
        <w:r w:rsidR="00C4516E" w:rsidRPr="00FD4199">
          <w:rPr>
            <w:highlight w:val="cyan"/>
            <w:rPrChange w:id="1946" w:author="Hi" w:date="2023-03-18T14:38:00Z">
              <w:rPr/>
            </w:rPrChange>
          </w:rPr>
          <w:t>obtained</w:t>
        </w:r>
        <w:r w:rsidR="00201B84" w:rsidRPr="00FD4199">
          <w:rPr>
            <w:highlight w:val="cyan"/>
            <w:rPrChange w:id="1947" w:author="Hi" w:date="2023-03-18T14:38:00Z">
              <w:rPr/>
            </w:rPrChange>
          </w:rPr>
          <w:t xml:space="preserve"> </w:t>
        </w:r>
      </w:ins>
      <w:r w:rsidR="00201B84" w:rsidRPr="00FD4199">
        <w:rPr>
          <w:highlight w:val="cyan"/>
          <w:rPrChange w:id="1948" w:author="Hi" w:date="2023-03-18T14:38:00Z">
            <w:rPr/>
          </w:rPrChange>
        </w:rPr>
        <w:t xml:space="preserve">at the four </w:t>
      </w:r>
      <w:del w:id="1949" w:author="Author" w:date="2023-03-17T07:19:00Z">
        <w:r w:rsidR="00201B84" w:rsidRPr="00FD4199">
          <w:rPr>
            <w:highlight w:val="cyan"/>
            <w:rPrChange w:id="1950" w:author="Hi" w:date="2023-03-18T14:38:00Z">
              <w:rPr/>
            </w:rPrChange>
          </w:rPr>
          <w:delText>sampling</w:delText>
        </w:r>
      </w:del>
      <w:ins w:id="1951" w:author="Author" w:date="2023-03-17T07:19:00Z">
        <w:r w:rsidR="008010CA" w:rsidRPr="00FD4199">
          <w:rPr>
            <w:highlight w:val="cyan"/>
            <w:rPrChange w:id="1952" w:author="Hi" w:date="2023-03-18T14:38:00Z">
              <w:rPr/>
            </w:rPrChange>
          </w:rPr>
          <w:t>s</w:t>
        </w:r>
      </w:ins>
      <w:ins w:id="1953" w:author="Hi" w:date="2023-03-18T22:42:00Z">
        <w:r w:rsidR="001C76CB">
          <w:rPr>
            <w:highlight w:val="cyan"/>
          </w:rPr>
          <w:t>ampling</w:t>
        </w:r>
      </w:ins>
      <w:ins w:id="1954" w:author="Author" w:date="2023-03-17T07:19:00Z">
        <w:del w:id="1955" w:author="Hi" w:date="2023-03-18T22:42:00Z">
          <w:r w:rsidR="008010CA" w:rsidRPr="00FD4199" w:rsidDel="001C76CB">
            <w:rPr>
              <w:highlight w:val="cyan"/>
              <w:rPrChange w:id="1956" w:author="Hi" w:date="2023-03-18T14:38:00Z">
                <w:rPr/>
              </w:rPrChange>
            </w:rPr>
            <w:delText>urvey</w:delText>
          </w:r>
        </w:del>
      </w:ins>
      <w:r w:rsidR="00201B84" w:rsidRPr="00FD4199">
        <w:rPr>
          <w:highlight w:val="cyan"/>
          <w:rPrChange w:id="1957" w:author="Hi" w:date="2023-03-18T14:38:00Z">
            <w:rPr/>
          </w:rPrChange>
        </w:rPr>
        <w:t xml:space="preserve"> sites</w:t>
      </w:r>
      <w:r w:rsidR="00457801" w:rsidRPr="00FD4199">
        <w:rPr>
          <w:highlight w:val="cyan"/>
          <w:rPrChange w:id="1958" w:author="Hi" w:date="2023-03-18T14:38:00Z">
            <w:rPr/>
          </w:rPrChange>
        </w:rPr>
        <w:t xml:space="preserve"> J1, J2, T1, and T2.</w:t>
      </w:r>
    </w:p>
    <w:p w14:paraId="6FFFBE17" w14:textId="33392DE8" w:rsidR="00AF49DC" w:rsidRPr="00BB2E29" w:rsidRDefault="008267A9" w:rsidP="00BB2E29">
      <w:pPr>
        <w:pStyle w:val="MDPI31text"/>
        <w:rPr>
          <w:rFonts w:eastAsia="한양신명조"/>
        </w:rPr>
      </w:pPr>
      <w:r w:rsidRPr="00BB2E29">
        <w:lastRenderedPageBreak/>
        <w:t xml:space="preserve">Table </w:t>
      </w:r>
      <w:ins w:id="1959" w:author="HSY" w:date="2023-03-17T23:56:00Z">
        <w:r w:rsidR="00B85BAE">
          <w:t>4</w:t>
        </w:r>
      </w:ins>
      <w:del w:id="1960" w:author="HSY" w:date="2023-03-17T23:56:00Z">
        <w:r w:rsidRPr="00BB2E29" w:rsidDel="00B85BAE">
          <w:delText>5</w:delText>
        </w:r>
      </w:del>
      <w:r w:rsidRPr="00BB2E29">
        <w:t xml:space="preserve"> </w:t>
      </w:r>
      <w:del w:id="1961" w:author="Author" w:date="2023-03-17T07:19:00Z">
        <w:r w:rsidRPr="00BB2E29">
          <w:delText>is</w:delText>
        </w:r>
      </w:del>
      <w:ins w:id="1962" w:author="Author" w:date="2023-03-17T07:19:00Z">
        <w:r w:rsidR="00394C55">
          <w:t>presents</w:t>
        </w:r>
      </w:ins>
      <w:r w:rsidR="00394C55" w:rsidRPr="00BB2E29">
        <w:t xml:space="preserve"> </w:t>
      </w:r>
      <w:r w:rsidR="00394C55">
        <w:t>a</w:t>
      </w:r>
      <w:r w:rsidRPr="00BB2E29">
        <w:t xml:space="preserve"> contingency table of the variable </w:t>
      </w:r>
      <w:del w:id="1963" w:author="Author" w:date="2023-03-17T07:19:00Z">
        <w:r w:rsidRPr="00BB2E29">
          <w:delText>“</w:delText>
        </w:r>
      </w:del>
      <w:ins w:id="1964" w:author="Author" w:date="2023-03-17T07:19:00Z">
        <w:r w:rsidR="00C07A82">
          <w:t>‘</w:t>
        </w:r>
      </w:ins>
      <w:r w:rsidRPr="00BB2E29">
        <w:t xml:space="preserve">Dominant </w:t>
      </w:r>
      <w:del w:id="1965" w:author="Author" w:date="2023-03-17T07:19:00Z">
        <w:r w:rsidRPr="00BB2E29">
          <w:delText>Algae”,</w:delText>
        </w:r>
      </w:del>
      <w:ins w:id="1966" w:author="Author" w:date="2023-03-17T07:19:00Z">
        <w:r w:rsidRPr="00BB2E29">
          <w:t>Algae</w:t>
        </w:r>
        <w:r w:rsidR="00C07A82">
          <w:t>’</w:t>
        </w:r>
        <w:r w:rsidRPr="00BB2E29">
          <w:t>,</w:t>
        </w:r>
      </w:ins>
      <w:r w:rsidRPr="00BB2E29">
        <w:t xml:space="preserve"> a categorical variable. </w:t>
      </w:r>
      <w:del w:id="1967" w:author="Author" w:date="2023-03-17T07:19:00Z">
        <w:r w:rsidRPr="00BB2E29">
          <w:delText>As shown,</w:delText>
        </w:r>
      </w:del>
      <w:ins w:id="1968" w:author="Author" w:date="2023-03-17T07:19:00Z">
        <w:r w:rsidR="00D650DC">
          <w:t>The table indicates that</w:t>
        </w:r>
      </w:ins>
      <w:r w:rsidRPr="00BB2E29">
        <w:t xml:space="preserve"> diatoms were dominant at all </w:t>
      </w:r>
      <w:r w:rsidR="008010CA">
        <w:t>s</w:t>
      </w:r>
      <w:ins w:id="1969" w:author="Hi" w:date="2023-03-18T16:08:00Z">
        <w:r w:rsidR="008745B3">
          <w:t>ampling</w:t>
        </w:r>
      </w:ins>
      <w:del w:id="1970" w:author="Hi" w:date="2023-03-18T16:08:00Z">
        <w:r w:rsidR="008010CA" w:rsidDel="008745B3">
          <w:delText>urvey</w:delText>
        </w:r>
      </w:del>
      <w:r w:rsidR="006C77C3">
        <w:t xml:space="preserve"> site</w:t>
      </w:r>
      <w:r w:rsidRPr="00BB2E29">
        <w:t>s during the monitoring period, followed by chlorophytes, cyanophytes, and other algae.</w:t>
      </w:r>
    </w:p>
    <w:p w14:paraId="73379309" w14:textId="4927FF21" w:rsidR="008267A9" w:rsidRDefault="008267A9" w:rsidP="00034296">
      <w:pPr>
        <w:pStyle w:val="MDPI41tablecaption"/>
      </w:pPr>
      <w:r>
        <w:t xml:space="preserve">Table </w:t>
      </w:r>
      <w:ins w:id="1971" w:author="HSY" w:date="2023-03-17T23:57:00Z">
        <w:r w:rsidR="00B85BAE">
          <w:t>4</w:t>
        </w:r>
      </w:ins>
      <w:del w:id="1972" w:author="HSY" w:date="2023-03-17T23:56:00Z">
        <w:r w:rsidDel="00B85BAE">
          <w:delText>5</w:delText>
        </w:r>
      </w:del>
      <w:r>
        <w:t xml:space="preserve">. Contingency table of variable </w:t>
      </w:r>
      <w:r w:rsidR="00C07A82">
        <w:t>‘</w:t>
      </w:r>
      <w:r>
        <w:t>Dominant Algae</w:t>
      </w:r>
      <w:r w:rsidR="00C07A82">
        <w:t>’</w:t>
      </w:r>
      <w:ins w:id="1973" w:author="Author" w:date="2023-03-17T07:19:00Z">
        <w:r w:rsidR="00C358C7">
          <w:t>.</w:t>
        </w:r>
      </w:ins>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8267A9" w14:paraId="5071CD4F" w14:textId="77777777" w:rsidTr="00034296">
        <w:trPr>
          <w:trHeight w:val="310"/>
          <w:jc w:val="right"/>
        </w:trPr>
        <w:tc>
          <w:tcPr>
            <w:tcW w:w="1678" w:type="dxa"/>
            <w:tcBorders>
              <w:top w:val="single" w:sz="7" w:space="0" w:color="000000"/>
              <w:left w:val="nil"/>
              <w:bottom w:val="single" w:sz="7" w:space="0" w:color="000000"/>
              <w:right w:val="single" w:sz="2" w:space="0" w:color="000000"/>
            </w:tcBorders>
            <w:vAlign w:val="center"/>
          </w:tcPr>
          <w:p w14:paraId="3610AFEA" w14:textId="3C88277B" w:rsidR="008267A9" w:rsidRDefault="00034296" w:rsidP="002F6169">
            <w:pPr>
              <w:pStyle w:val="MDPI42tablebody"/>
            </w:pPr>
            <w:del w:id="1974" w:author="Author" w:date="2023-03-17T07:19:00Z">
              <w:r>
                <w:delText>Sampling</w:delText>
              </w:r>
            </w:del>
            <w:ins w:id="1975" w:author="Author" w:date="2023-03-17T07:19:00Z">
              <w:r w:rsidR="008010CA">
                <w:t>Survey</w:t>
              </w:r>
            </w:ins>
            <w:r>
              <w:t xml:space="preserve"> Site</w:t>
            </w:r>
          </w:p>
        </w:tc>
        <w:tc>
          <w:tcPr>
            <w:tcW w:w="1678" w:type="dxa"/>
            <w:tcBorders>
              <w:top w:val="single" w:sz="7" w:space="0" w:color="000000"/>
              <w:left w:val="single" w:sz="2" w:space="0" w:color="000000"/>
              <w:bottom w:val="single" w:sz="7" w:space="0" w:color="000000"/>
              <w:right w:val="single" w:sz="2" w:space="0" w:color="000000"/>
            </w:tcBorders>
            <w:vAlign w:val="center"/>
          </w:tcPr>
          <w:p w14:paraId="3939705C" w14:textId="77777777" w:rsidR="008267A9" w:rsidRDefault="008267A9" w:rsidP="002F6169">
            <w:pPr>
              <w:pStyle w:val="MDPI42tablebody"/>
              <w:rPr>
                <w:rFonts w:ascii="Times New Roman" w:hAnsi="Times New Roman"/>
              </w:rPr>
            </w:pPr>
            <w:r>
              <w:rPr>
                <w:rFonts w:ascii="Times New Roman" w:hAnsi="Times New Roman"/>
                <w:b/>
                <w:sz w:val="14"/>
              </w:rPr>
              <w:t>Cyanophytes</w:t>
            </w:r>
          </w:p>
        </w:tc>
        <w:tc>
          <w:tcPr>
            <w:tcW w:w="1678" w:type="dxa"/>
            <w:tcBorders>
              <w:top w:val="single" w:sz="7" w:space="0" w:color="000000"/>
              <w:left w:val="single" w:sz="2" w:space="0" w:color="000000"/>
              <w:bottom w:val="single" w:sz="7" w:space="0" w:color="000000"/>
              <w:right w:val="single" w:sz="2" w:space="0" w:color="000000"/>
            </w:tcBorders>
            <w:vAlign w:val="center"/>
          </w:tcPr>
          <w:p w14:paraId="6B9856C8" w14:textId="77777777" w:rsidR="008267A9" w:rsidRDefault="008267A9" w:rsidP="002F6169">
            <w:pPr>
              <w:pStyle w:val="MDPI42tablebody"/>
              <w:rPr>
                <w:rFonts w:ascii="Times New Roman" w:hAnsi="Times New Roman"/>
              </w:rPr>
            </w:pPr>
            <w:r>
              <w:rPr>
                <w:rFonts w:ascii="Times New Roman" w:hAnsi="Times New Roman"/>
                <w:b/>
                <w:sz w:val="14"/>
              </w:rPr>
              <w:t>Diatoms</w:t>
            </w:r>
          </w:p>
        </w:tc>
        <w:tc>
          <w:tcPr>
            <w:tcW w:w="1678" w:type="dxa"/>
            <w:tcBorders>
              <w:top w:val="single" w:sz="7" w:space="0" w:color="000000"/>
              <w:left w:val="single" w:sz="2" w:space="0" w:color="000000"/>
              <w:bottom w:val="single" w:sz="7" w:space="0" w:color="000000"/>
              <w:right w:val="single" w:sz="2" w:space="0" w:color="000000"/>
            </w:tcBorders>
            <w:vAlign w:val="center"/>
          </w:tcPr>
          <w:p w14:paraId="4E461CEF" w14:textId="77777777" w:rsidR="008267A9" w:rsidRDefault="008267A9" w:rsidP="002F6169">
            <w:pPr>
              <w:pStyle w:val="MDPI42tablebody"/>
              <w:rPr>
                <w:rFonts w:ascii="Times New Roman" w:hAnsi="Times New Roman"/>
              </w:rPr>
            </w:pPr>
            <w:r>
              <w:rPr>
                <w:rFonts w:ascii="Times New Roman" w:hAnsi="Times New Roman"/>
                <w:b/>
                <w:sz w:val="14"/>
              </w:rPr>
              <w:t>Chlorophytes</w:t>
            </w:r>
          </w:p>
        </w:tc>
        <w:tc>
          <w:tcPr>
            <w:tcW w:w="1678" w:type="dxa"/>
            <w:tcBorders>
              <w:top w:val="single" w:sz="7" w:space="0" w:color="000000"/>
              <w:left w:val="single" w:sz="2" w:space="0" w:color="000000"/>
              <w:bottom w:val="single" w:sz="7" w:space="0" w:color="000000"/>
              <w:right w:val="nil"/>
            </w:tcBorders>
            <w:vAlign w:val="center"/>
          </w:tcPr>
          <w:p w14:paraId="72D0D46A" w14:textId="77777777" w:rsidR="008267A9" w:rsidRDefault="008267A9" w:rsidP="002F6169">
            <w:pPr>
              <w:pStyle w:val="MDPI42tablebody"/>
              <w:rPr>
                <w:rFonts w:ascii="Times New Roman" w:hAnsi="Times New Roman"/>
              </w:rPr>
            </w:pPr>
            <w:r>
              <w:rPr>
                <w:rFonts w:ascii="Times New Roman" w:hAnsi="Times New Roman"/>
                <w:b/>
                <w:sz w:val="14"/>
              </w:rPr>
              <w:t>Others</w:t>
            </w:r>
          </w:p>
        </w:tc>
      </w:tr>
      <w:tr w:rsidR="008267A9" w14:paraId="7A79FBA8" w14:textId="77777777" w:rsidTr="00034296">
        <w:trPr>
          <w:trHeight w:val="310"/>
          <w:jc w:val="right"/>
        </w:trPr>
        <w:tc>
          <w:tcPr>
            <w:tcW w:w="1678" w:type="dxa"/>
            <w:tcBorders>
              <w:top w:val="single" w:sz="7" w:space="0" w:color="000000"/>
              <w:left w:val="nil"/>
              <w:bottom w:val="nil"/>
              <w:right w:val="single" w:sz="2" w:space="0" w:color="000000"/>
            </w:tcBorders>
            <w:vAlign w:val="center"/>
          </w:tcPr>
          <w:p w14:paraId="38DE31A2" w14:textId="77777777" w:rsidR="008267A9" w:rsidRPr="002F6169" w:rsidRDefault="008267A9" w:rsidP="002F6169">
            <w:pPr>
              <w:pStyle w:val="MDPI42tablebody"/>
              <w:rPr>
                <w:sz w:val="18"/>
                <w:szCs w:val="18"/>
              </w:rPr>
            </w:pPr>
            <w:r w:rsidRPr="002F6169">
              <w:rPr>
                <w:sz w:val="18"/>
                <w:szCs w:val="18"/>
              </w:rPr>
              <w:t>J1</w:t>
            </w:r>
          </w:p>
        </w:tc>
        <w:tc>
          <w:tcPr>
            <w:tcW w:w="1678" w:type="dxa"/>
            <w:tcBorders>
              <w:top w:val="single" w:sz="7" w:space="0" w:color="000000"/>
              <w:left w:val="single" w:sz="2" w:space="0" w:color="000000"/>
              <w:bottom w:val="nil"/>
              <w:right w:val="single" w:sz="2" w:space="0" w:color="000000"/>
            </w:tcBorders>
            <w:vAlign w:val="center"/>
          </w:tcPr>
          <w:p w14:paraId="3F22D6D6"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23</w:t>
            </w:r>
          </w:p>
        </w:tc>
        <w:tc>
          <w:tcPr>
            <w:tcW w:w="1678" w:type="dxa"/>
            <w:tcBorders>
              <w:top w:val="single" w:sz="7" w:space="0" w:color="000000"/>
              <w:left w:val="single" w:sz="3" w:space="0" w:color="000000"/>
              <w:bottom w:val="nil"/>
              <w:right w:val="single" w:sz="3" w:space="0" w:color="000000"/>
            </w:tcBorders>
            <w:vAlign w:val="center"/>
          </w:tcPr>
          <w:p w14:paraId="3698B86B"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215</w:t>
            </w:r>
          </w:p>
        </w:tc>
        <w:tc>
          <w:tcPr>
            <w:tcW w:w="1678" w:type="dxa"/>
            <w:tcBorders>
              <w:top w:val="single" w:sz="7" w:space="0" w:color="000000"/>
              <w:left w:val="single" w:sz="2" w:space="0" w:color="000000"/>
              <w:bottom w:val="nil"/>
              <w:right w:val="single" w:sz="2" w:space="0" w:color="000000"/>
            </w:tcBorders>
            <w:vAlign w:val="center"/>
          </w:tcPr>
          <w:p w14:paraId="1BE7B132"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52</w:t>
            </w:r>
          </w:p>
        </w:tc>
        <w:tc>
          <w:tcPr>
            <w:tcW w:w="1678" w:type="dxa"/>
            <w:tcBorders>
              <w:top w:val="single" w:sz="7" w:space="0" w:color="000000"/>
              <w:left w:val="single" w:sz="2" w:space="0" w:color="000000"/>
              <w:bottom w:val="nil"/>
              <w:right w:val="nil"/>
            </w:tcBorders>
            <w:vAlign w:val="center"/>
          </w:tcPr>
          <w:p w14:paraId="22859A37"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17</w:t>
            </w:r>
          </w:p>
        </w:tc>
      </w:tr>
      <w:tr w:rsidR="008267A9" w14:paraId="642197EE" w14:textId="77777777" w:rsidTr="00034296">
        <w:trPr>
          <w:trHeight w:val="310"/>
          <w:jc w:val="right"/>
        </w:trPr>
        <w:tc>
          <w:tcPr>
            <w:tcW w:w="1678" w:type="dxa"/>
            <w:tcBorders>
              <w:top w:val="nil"/>
              <w:left w:val="nil"/>
              <w:bottom w:val="nil"/>
              <w:right w:val="single" w:sz="2" w:space="0" w:color="000000"/>
            </w:tcBorders>
            <w:vAlign w:val="center"/>
          </w:tcPr>
          <w:p w14:paraId="34B84768" w14:textId="77777777" w:rsidR="008267A9" w:rsidRPr="002F6169" w:rsidRDefault="008267A9" w:rsidP="002F6169">
            <w:pPr>
              <w:pStyle w:val="MDPI42tablebody"/>
              <w:rPr>
                <w:sz w:val="18"/>
                <w:szCs w:val="18"/>
              </w:rPr>
            </w:pPr>
            <w:r w:rsidRPr="002F6169">
              <w:rPr>
                <w:sz w:val="18"/>
                <w:szCs w:val="18"/>
              </w:rPr>
              <w:t>J2</w:t>
            </w:r>
          </w:p>
        </w:tc>
        <w:tc>
          <w:tcPr>
            <w:tcW w:w="1678" w:type="dxa"/>
            <w:tcBorders>
              <w:top w:val="nil"/>
              <w:left w:val="single" w:sz="2" w:space="0" w:color="000000"/>
              <w:bottom w:val="nil"/>
              <w:right w:val="single" w:sz="2" w:space="0" w:color="000000"/>
            </w:tcBorders>
            <w:vAlign w:val="center"/>
          </w:tcPr>
          <w:p w14:paraId="1C981F80"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31</w:t>
            </w:r>
          </w:p>
        </w:tc>
        <w:tc>
          <w:tcPr>
            <w:tcW w:w="1678" w:type="dxa"/>
            <w:tcBorders>
              <w:top w:val="nil"/>
              <w:left w:val="single" w:sz="2" w:space="0" w:color="000000"/>
              <w:bottom w:val="nil"/>
              <w:right w:val="single" w:sz="2" w:space="0" w:color="000000"/>
            </w:tcBorders>
            <w:vAlign w:val="center"/>
          </w:tcPr>
          <w:p w14:paraId="12FD2641"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218</w:t>
            </w:r>
          </w:p>
        </w:tc>
        <w:tc>
          <w:tcPr>
            <w:tcW w:w="1678" w:type="dxa"/>
            <w:tcBorders>
              <w:top w:val="nil"/>
              <w:left w:val="single" w:sz="2" w:space="0" w:color="000000"/>
              <w:bottom w:val="nil"/>
              <w:right w:val="single" w:sz="2" w:space="0" w:color="000000"/>
            </w:tcBorders>
            <w:vAlign w:val="center"/>
          </w:tcPr>
          <w:p w14:paraId="14B13A4C"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49</w:t>
            </w:r>
          </w:p>
        </w:tc>
        <w:tc>
          <w:tcPr>
            <w:tcW w:w="1678" w:type="dxa"/>
            <w:tcBorders>
              <w:top w:val="nil"/>
              <w:left w:val="single" w:sz="2" w:space="0" w:color="000000"/>
              <w:bottom w:val="nil"/>
              <w:right w:val="nil"/>
            </w:tcBorders>
            <w:vAlign w:val="center"/>
          </w:tcPr>
          <w:p w14:paraId="6E162F4D"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9</w:t>
            </w:r>
          </w:p>
        </w:tc>
      </w:tr>
      <w:tr w:rsidR="008267A9" w14:paraId="67EAA9BC" w14:textId="77777777" w:rsidTr="00034296">
        <w:trPr>
          <w:trHeight w:val="310"/>
          <w:jc w:val="right"/>
        </w:trPr>
        <w:tc>
          <w:tcPr>
            <w:tcW w:w="1678" w:type="dxa"/>
            <w:tcBorders>
              <w:top w:val="nil"/>
              <w:left w:val="nil"/>
              <w:bottom w:val="nil"/>
              <w:right w:val="single" w:sz="2" w:space="0" w:color="000000"/>
            </w:tcBorders>
            <w:vAlign w:val="center"/>
          </w:tcPr>
          <w:p w14:paraId="77CE6225" w14:textId="77777777" w:rsidR="008267A9" w:rsidRPr="002F6169" w:rsidRDefault="008267A9" w:rsidP="002F6169">
            <w:pPr>
              <w:pStyle w:val="MDPI42tablebody"/>
              <w:rPr>
                <w:sz w:val="18"/>
                <w:szCs w:val="18"/>
              </w:rPr>
            </w:pPr>
            <w:r w:rsidRPr="002F6169">
              <w:rPr>
                <w:sz w:val="18"/>
                <w:szCs w:val="18"/>
              </w:rPr>
              <w:t>T1</w:t>
            </w:r>
          </w:p>
        </w:tc>
        <w:tc>
          <w:tcPr>
            <w:tcW w:w="1678" w:type="dxa"/>
            <w:tcBorders>
              <w:top w:val="nil"/>
              <w:left w:val="single" w:sz="2" w:space="0" w:color="000000"/>
              <w:bottom w:val="nil"/>
              <w:right w:val="single" w:sz="2" w:space="0" w:color="000000"/>
            </w:tcBorders>
            <w:vAlign w:val="center"/>
          </w:tcPr>
          <w:p w14:paraId="439819BB"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14</w:t>
            </w:r>
          </w:p>
        </w:tc>
        <w:tc>
          <w:tcPr>
            <w:tcW w:w="1678" w:type="dxa"/>
            <w:tcBorders>
              <w:top w:val="nil"/>
              <w:left w:val="single" w:sz="3" w:space="0" w:color="000000"/>
              <w:bottom w:val="nil"/>
              <w:right w:val="single" w:sz="3" w:space="0" w:color="000000"/>
            </w:tcBorders>
            <w:vAlign w:val="center"/>
          </w:tcPr>
          <w:p w14:paraId="3D1FF12D"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250</w:t>
            </w:r>
          </w:p>
        </w:tc>
        <w:tc>
          <w:tcPr>
            <w:tcW w:w="1678" w:type="dxa"/>
            <w:tcBorders>
              <w:top w:val="nil"/>
              <w:left w:val="single" w:sz="2" w:space="0" w:color="000000"/>
              <w:bottom w:val="nil"/>
              <w:right w:val="single" w:sz="2" w:space="0" w:color="000000"/>
            </w:tcBorders>
            <w:vAlign w:val="center"/>
          </w:tcPr>
          <w:p w14:paraId="0D7427D0"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36</w:t>
            </w:r>
          </w:p>
        </w:tc>
        <w:tc>
          <w:tcPr>
            <w:tcW w:w="1678" w:type="dxa"/>
            <w:tcBorders>
              <w:top w:val="nil"/>
              <w:left w:val="single" w:sz="2" w:space="0" w:color="000000"/>
              <w:bottom w:val="nil"/>
              <w:right w:val="nil"/>
            </w:tcBorders>
            <w:vAlign w:val="center"/>
          </w:tcPr>
          <w:p w14:paraId="3C280F95"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4</w:t>
            </w:r>
          </w:p>
        </w:tc>
      </w:tr>
      <w:tr w:rsidR="008267A9" w14:paraId="64235C4C" w14:textId="77777777" w:rsidTr="00034296">
        <w:trPr>
          <w:trHeight w:val="310"/>
          <w:jc w:val="right"/>
        </w:trPr>
        <w:tc>
          <w:tcPr>
            <w:tcW w:w="1678" w:type="dxa"/>
            <w:tcBorders>
              <w:top w:val="nil"/>
              <w:left w:val="nil"/>
              <w:bottom w:val="single" w:sz="7" w:space="0" w:color="000000"/>
              <w:right w:val="single" w:sz="2" w:space="0" w:color="000000"/>
            </w:tcBorders>
            <w:vAlign w:val="center"/>
          </w:tcPr>
          <w:p w14:paraId="307E6CA3" w14:textId="77777777" w:rsidR="008267A9" w:rsidRPr="002F6169" w:rsidRDefault="008267A9" w:rsidP="002F6169">
            <w:pPr>
              <w:pStyle w:val="MDPI42tablebody"/>
              <w:rPr>
                <w:sz w:val="18"/>
                <w:szCs w:val="18"/>
              </w:rPr>
            </w:pPr>
            <w:r w:rsidRPr="002F6169">
              <w:rPr>
                <w:sz w:val="18"/>
                <w:szCs w:val="18"/>
              </w:rPr>
              <w:t>T2</w:t>
            </w:r>
          </w:p>
        </w:tc>
        <w:tc>
          <w:tcPr>
            <w:tcW w:w="1678" w:type="dxa"/>
            <w:tcBorders>
              <w:top w:val="nil"/>
              <w:left w:val="single" w:sz="2" w:space="0" w:color="000000"/>
              <w:bottom w:val="single" w:sz="7" w:space="0" w:color="000000"/>
              <w:right w:val="single" w:sz="2" w:space="0" w:color="000000"/>
            </w:tcBorders>
            <w:vAlign w:val="center"/>
          </w:tcPr>
          <w:p w14:paraId="7D1A6CCC"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12</w:t>
            </w:r>
          </w:p>
        </w:tc>
        <w:tc>
          <w:tcPr>
            <w:tcW w:w="1678" w:type="dxa"/>
            <w:tcBorders>
              <w:top w:val="nil"/>
              <w:left w:val="single" w:sz="2" w:space="0" w:color="000000"/>
              <w:bottom w:val="single" w:sz="7" w:space="0" w:color="000000"/>
              <w:right w:val="single" w:sz="2" w:space="0" w:color="000000"/>
            </w:tcBorders>
            <w:vAlign w:val="center"/>
          </w:tcPr>
          <w:p w14:paraId="79CCC82A"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250</w:t>
            </w:r>
          </w:p>
        </w:tc>
        <w:tc>
          <w:tcPr>
            <w:tcW w:w="1678" w:type="dxa"/>
            <w:tcBorders>
              <w:top w:val="nil"/>
              <w:left w:val="single" w:sz="2" w:space="0" w:color="000000"/>
              <w:bottom w:val="single" w:sz="7" w:space="0" w:color="000000"/>
              <w:right w:val="single" w:sz="2" w:space="0" w:color="000000"/>
            </w:tcBorders>
            <w:vAlign w:val="center"/>
          </w:tcPr>
          <w:p w14:paraId="4027EF6A"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33</w:t>
            </w:r>
          </w:p>
        </w:tc>
        <w:tc>
          <w:tcPr>
            <w:tcW w:w="1678" w:type="dxa"/>
            <w:tcBorders>
              <w:top w:val="nil"/>
              <w:left w:val="single" w:sz="2" w:space="0" w:color="000000"/>
              <w:bottom w:val="single" w:sz="7" w:space="0" w:color="000000"/>
              <w:right w:val="nil"/>
            </w:tcBorders>
            <w:vAlign w:val="center"/>
          </w:tcPr>
          <w:p w14:paraId="57188E99" w14:textId="77777777" w:rsidR="008267A9" w:rsidRPr="002F6169" w:rsidRDefault="008267A9" w:rsidP="002F6169">
            <w:pPr>
              <w:pStyle w:val="MDPI42tablebody"/>
              <w:rPr>
                <w:rFonts w:ascii="Times New Roman" w:hAnsi="Times New Roman"/>
                <w:sz w:val="18"/>
                <w:szCs w:val="18"/>
              </w:rPr>
            </w:pPr>
            <w:r w:rsidRPr="002F6169">
              <w:rPr>
                <w:rFonts w:ascii="Times New Roman" w:hAnsi="Times New Roman"/>
                <w:sz w:val="18"/>
                <w:szCs w:val="18"/>
              </w:rPr>
              <w:t>9</w:t>
            </w:r>
          </w:p>
        </w:tc>
      </w:tr>
    </w:tbl>
    <w:p w14:paraId="30327657" w14:textId="77777777" w:rsidR="00FB4394" w:rsidRDefault="00FB4394" w:rsidP="00BB2E29">
      <w:pPr>
        <w:pStyle w:val="MDPI23heading3"/>
        <w:rPr>
          <w:rFonts w:eastAsia="한양신명조"/>
        </w:rPr>
      </w:pPr>
    </w:p>
    <w:p w14:paraId="411AC651" w14:textId="77777777" w:rsidR="00AC6382" w:rsidRPr="00034296" w:rsidRDefault="00AC6382" w:rsidP="00BB2E29">
      <w:pPr>
        <w:pStyle w:val="MDPI23heading3"/>
      </w:pPr>
      <w:r w:rsidRPr="00034296">
        <w:t>3.1.2. Correlation Analysis and SOM Pattern Analysis</w:t>
      </w:r>
    </w:p>
    <w:p w14:paraId="63B1E749" w14:textId="47EF34A4" w:rsidR="00BE329B" w:rsidRDefault="00AC6382" w:rsidP="00BE329B">
      <w:pPr>
        <w:pStyle w:val="MDPI31text"/>
      </w:pPr>
      <w:r w:rsidRPr="00BB2E29">
        <w:t>In Section 3.1.1</w:t>
      </w:r>
      <w:r w:rsidR="003A25B0">
        <w:t>.</w:t>
      </w:r>
      <w:r w:rsidRPr="00BB2E29">
        <w:t xml:space="preserve">, we confirmed that the Spearman correlation coefficient, a non-parametric method using rank, must be applied for the correlation analysis. On this basis, we performed a correlation analysis for each </w:t>
      </w:r>
      <w:r w:rsidR="008010CA">
        <w:t>s</w:t>
      </w:r>
      <w:ins w:id="1976" w:author="HSY" w:date="2023-03-18T02:34:00Z">
        <w:r w:rsidR="0009177D">
          <w:t>ampling</w:t>
        </w:r>
      </w:ins>
      <w:del w:id="1977" w:author="HSY" w:date="2023-03-18T02:34:00Z">
        <w:r w:rsidR="008010CA" w:rsidDel="0009177D">
          <w:delText>urvey</w:delText>
        </w:r>
      </w:del>
      <w:r w:rsidR="006C77C3">
        <w:t xml:space="preserve"> site</w:t>
      </w:r>
      <w:r w:rsidRPr="00BB2E29">
        <w:t xml:space="preserve">, the results of which are shown in </w:t>
      </w:r>
      <w:del w:id="1978" w:author="Author" w:date="2023-03-17T07:19:00Z">
        <w:r w:rsidRPr="00BB2E29">
          <w:delText>Fig.</w:delText>
        </w:r>
      </w:del>
      <w:ins w:id="1979" w:author="Author" w:date="2023-03-17T07:19:00Z">
        <w:r w:rsidR="00FF5CD4">
          <w:t>Figure</w:t>
        </w:r>
      </w:ins>
      <w:r w:rsidRPr="00BB2E29">
        <w:t xml:space="preserve"> 13. </w:t>
      </w:r>
      <w:del w:id="1980" w:author="HSY" w:date="2023-03-18T02:35:00Z">
        <w:r w:rsidRPr="00BB2E29" w:rsidDel="007B5A0A">
          <w:delText xml:space="preserve"> </w:delText>
        </w:r>
      </w:del>
      <w:commentRangeStart w:id="1981"/>
      <w:r w:rsidRPr="007B5A0A">
        <w:rPr>
          <w:highlight w:val="cyan"/>
          <w:rPrChange w:id="1982" w:author="HSY" w:date="2023-03-18T02:35:00Z">
            <w:rPr/>
          </w:rPrChange>
        </w:rPr>
        <w:t xml:space="preserve">The figures </w:t>
      </w:r>
      <w:del w:id="1983" w:author="HSY" w:date="2023-03-18T02:34:00Z">
        <w:r w:rsidRPr="007B5A0A" w:rsidDel="007B5A0A">
          <w:rPr>
            <w:highlight w:val="cyan"/>
            <w:rPrChange w:id="1984" w:author="HSY" w:date="2023-03-18T02:35:00Z">
              <w:rPr/>
            </w:rPrChange>
          </w:rPr>
          <w:delText xml:space="preserve">on the left </w:delText>
        </w:r>
      </w:del>
      <w:r w:rsidRPr="007B5A0A">
        <w:rPr>
          <w:highlight w:val="cyan"/>
          <w:rPrChange w:id="1985" w:author="HSY" w:date="2023-03-18T02:35:00Z">
            <w:rPr/>
          </w:rPrChange>
        </w:rPr>
        <w:t xml:space="preserve">for each </w:t>
      </w:r>
      <w:ins w:id="1986" w:author="HSY" w:date="2023-03-18T02:34:00Z">
        <w:r w:rsidR="0009177D" w:rsidRPr="007B5A0A">
          <w:rPr>
            <w:highlight w:val="cyan"/>
            <w:rPrChange w:id="1987" w:author="HSY" w:date="2023-03-18T02:35:00Z">
              <w:rPr/>
            </w:rPrChange>
          </w:rPr>
          <w:t>sampling</w:t>
        </w:r>
      </w:ins>
      <w:del w:id="1988" w:author="HSY" w:date="2023-03-18T02:34:00Z">
        <w:r w:rsidR="008010CA" w:rsidRPr="007B5A0A" w:rsidDel="0009177D">
          <w:rPr>
            <w:highlight w:val="cyan"/>
            <w:rPrChange w:id="1989" w:author="HSY" w:date="2023-03-18T02:35:00Z">
              <w:rPr/>
            </w:rPrChange>
          </w:rPr>
          <w:delText>survey</w:delText>
        </w:r>
      </w:del>
      <w:r w:rsidR="006C77C3" w:rsidRPr="007B5A0A">
        <w:rPr>
          <w:highlight w:val="cyan"/>
          <w:rPrChange w:id="1990" w:author="HSY" w:date="2023-03-18T02:35:00Z">
            <w:rPr/>
          </w:rPrChange>
        </w:rPr>
        <w:t xml:space="preserve"> site</w:t>
      </w:r>
      <w:r w:rsidRPr="007B5A0A">
        <w:rPr>
          <w:highlight w:val="cyan"/>
          <w:rPrChange w:id="1991" w:author="HSY" w:date="2023-03-18T02:35:00Z">
            <w:rPr/>
          </w:rPrChange>
        </w:rPr>
        <w:t xml:space="preserve"> show the calculated Spearman correlation coefficients</w:t>
      </w:r>
      <w:ins w:id="1992" w:author="HSY" w:date="2023-03-18T02:35:00Z">
        <w:r w:rsidR="007B5A0A" w:rsidRPr="007B5A0A">
          <w:rPr>
            <w:highlight w:val="cyan"/>
            <w:rPrChange w:id="1993" w:author="HSY" w:date="2023-03-18T02:35:00Z">
              <w:rPr/>
            </w:rPrChange>
          </w:rPr>
          <w:t>.</w:t>
        </w:r>
        <w:r w:rsidR="007B5A0A">
          <w:t xml:space="preserve"> </w:t>
        </w:r>
      </w:ins>
      <w:del w:id="1994" w:author="HSY" w:date="2023-03-18T02:35:00Z">
        <w:r w:rsidRPr="00BB2E29" w:rsidDel="007B5A0A">
          <w:delText xml:space="preserve">, and those on the right show the corresponding significance test results in which non-significant correlations are marked with an </w:delText>
        </w:r>
        <w:r w:rsidR="00C07A82" w:rsidDel="007B5A0A">
          <w:delText>“</w:delText>
        </w:r>
        <w:r w:rsidRPr="00BB2E29" w:rsidDel="007B5A0A">
          <w:delText>X”.</w:delText>
        </w:r>
      </w:del>
      <w:ins w:id="1995" w:author="Author" w:date="2023-03-17T07:19:00Z">
        <w:del w:id="1996" w:author="HSY" w:date="2023-03-18T02:35:00Z">
          <w:r w:rsidR="00A952C3" w:rsidDel="007B5A0A">
            <w:delText>.</w:delText>
          </w:r>
          <w:r w:rsidR="00C07A82" w:rsidDel="007B5A0A">
            <w:delText>”</w:delText>
          </w:r>
          <w:r w:rsidRPr="00BB2E29" w:rsidDel="007B5A0A">
            <w:delText xml:space="preserve"> </w:delText>
          </w:r>
          <w:commentRangeEnd w:id="1981"/>
          <w:r w:rsidR="000A615B" w:rsidDel="007B5A0A">
            <w:rPr>
              <w:rStyle w:val="ab"/>
              <w:rFonts w:eastAsia="SimSun"/>
              <w:noProof/>
              <w:snapToGrid/>
              <w:lang w:eastAsia="zh-CN" w:bidi="ar-SA"/>
            </w:rPr>
            <w:commentReference w:id="1981"/>
          </w:r>
        </w:del>
      </w:ins>
      <w:del w:id="1997" w:author="HSY" w:date="2023-03-18T02:35:00Z">
        <w:r w:rsidR="00BE329B" w:rsidRPr="00BE329B" w:rsidDel="007B5A0A">
          <w:delText xml:space="preserve"> </w:delText>
        </w:r>
      </w:del>
      <w:r w:rsidR="00BE329B" w:rsidRPr="00BE329B">
        <w:t xml:space="preserve">According to the </w:t>
      </w:r>
      <w:ins w:id="1998" w:author="Author" w:date="2023-03-17T07:19:00Z">
        <w:r w:rsidR="00BE329B" w:rsidRPr="00BE329B">
          <w:t xml:space="preserve">results of the </w:t>
        </w:r>
      </w:ins>
      <w:r w:rsidR="00BE329B" w:rsidRPr="00BE329B">
        <w:t>correlation analysis</w:t>
      </w:r>
      <w:del w:id="1999" w:author="Author" w:date="2023-03-17T07:19:00Z">
        <w:r w:rsidRPr="00BB2E29">
          <w:delText xml:space="preserve"> results, though </w:delText>
        </w:r>
      </w:del>
      <w:ins w:id="2000" w:author="Author" w:date="2023-03-17T07:19:00Z">
        <w:r w:rsidR="00BE329B" w:rsidRPr="00BE329B">
          <w:t xml:space="preserve">, there were variations in </w:t>
        </w:r>
      </w:ins>
      <w:r w:rsidR="00BE329B" w:rsidRPr="00BE329B">
        <w:t xml:space="preserve">the results </w:t>
      </w:r>
      <w:del w:id="2001" w:author="Author" w:date="2023-03-17T07:19:00Z">
        <w:r w:rsidRPr="00BB2E29">
          <w:delText xml:space="preserve">varied </w:delText>
        </w:r>
      </w:del>
      <w:r w:rsidR="00BE329B" w:rsidRPr="00BE329B">
        <w:t xml:space="preserve">at each </w:t>
      </w:r>
      <w:r w:rsidR="008010CA">
        <w:t>survey</w:t>
      </w:r>
      <w:r w:rsidR="00BE329B" w:rsidRPr="00BE329B">
        <w:t xml:space="preserve"> site</w:t>
      </w:r>
      <w:del w:id="2002" w:author="Author" w:date="2023-03-17T07:19:00Z">
        <w:r w:rsidRPr="00BB2E29">
          <w:delText>, overall, the</w:delText>
        </w:r>
      </w:del>
      <w:ins w:id="2003" w:author="Author" w:date="2023-03-17T07:19:00Z">
        <w:r w:rsidR="00BE329B" w:rsidRPr="00BE329B">
          <w:t xml:space="preserve">; however, in general, the </w:t>
        </w:r>
        <w:r w:rsidR="008F4B51">
          <w:t>water quality parameters</w:t>
        </w:r>
        <w:r w:rsidR="00BE329B" w:rsidRPr="00BE329B">
          <w:t xml:space="preserve"> that were</w:t>
        </w:r>
      </w:ins>
      <w:r w:rsidR="00BE329B" w:rsidRPr="00BE329B">
        <w:t xml:space="preserve"> mutually related </w:t>
      </w:r>
      <w:del w:id="2004" w:author="Author" w:date="2023-03-17T07:19:00Z">
        <w:r w:rsidRPr="00BB2E29">
          <w:delText xml:space="preserve">water quality items </w:delText>
        </w:r>
      </w:del>
      <w:r w:rsidR="00BE329B" w:rsidRPr="00BE329B">
        <w:t xml:space="preserve">(BOD, COD, TN, TP, etc.) showed positive correlations, while the water quality </w:t>
      </w:r>
      <w:del w:id="2005" w:author="Author" w:date="2023-03-17T07:19:00Z">
        <w:r w:rsidRPr="00BB2E29">
          <w:delText xml:space="preserve">item </w:delText>
        </w:r>
      </w:del>
      <w:r w:rsidR="00BE329B" w:rsidRPr="00BE329B">
        <w:t>variables and hydraulic</w:t>
      </w:r>
      <w:del w:id="2006" w:author="Author" w:date="2023-03-17T07:19:00Z">
        <w:r w:rsidRPr="00BB2E29">
          <w:delText xml:space="preserve"> and </w:delText>
        </w:r>
      </w:del>
      <w:ins w:id="2007" w:author="Author" w:date="2023-03-17T07:19:00Z">
        <w:r w:rsidR="00BE329B" w:rsidRPr="00BE329B">
          <w:t>/</w:t>
        </w:r>
      </w:ins>
      <w:r w:rsidR="00BE329B" w:rsidRPr="00BE329B">
        <w:t xml:space="preserve">hydrological variables showed negative correlations. </w:t>
      </w:r>
      <w:del w:id="2008" w:author="Author" w:date="2023-03-17T07:19:00Z">
        <w:r w:rsidRPr="00BB2E29">
          <w:delText>An</w:delText>
        </w:r>
      </w:del>
      <w:ins w:id="2009" w:author="Author" w:date="2023-03-17T07:19:00Z">
        <w:r w:rsidR="00952535">
          <w:t>Pattern</w:t>
        </w:r>
      </w:ins>
      <w:r w:rsidR="00952535">
        <w:t xml:space="preserve"> analysis </w:t>
      </w:r>
      <w:del w:id="2010" w:author="Author" w:date="2023-03-17T07:19:00Z">
        <w:r w:rsidRPr="00BB2E29">
          <w:delText xml:space="preserve">that can support this is a </w:delText>
        </w:r>
      </w:del>
      <w:ins w:id="2011" w:author="Author" w:date="2023-03-17T07:19:00Z">
        <w:r w:rsidR="00952535">
          <w:t>of the</w:t>
        </w:r>
        <w:r w:rsidR="00BE329B" w:rsidRPr="00BE329B">
          <w:t xml:space="preserve"> </w:t>
        </w:r>
      </w:ins>
      <w:r w:rsidR="00BE329B" w:rsidRPr="00BE329B">
        <w:t>self</w:t>
      </w:r>
      <w:del w:id="2012" w:author="Author" w:date="2023-03-17T07:19:00Z">
        <w:r w:rsidRPr="00BB2E29">
          <w:delText xml:space="preserve"> </w:delText>
        </w:r>
      </w:del>
      <w:ins w:id="2013" w:author="Author" w:date="2023-03-17T07:19:00Z">
        <w:r w:rsidR="00BE329B" w:rsidRPr="00BE329B">
          <w:t>-</w:t>
        </w:r>
      </w:ins>
      <w:r w:rsidR="00BE329B" w:rsidRPr="00BE329B">
        <w:t xml:space="preserve">organizing </w:t>
      </w:r>
      <w:del w:id="2014" w:author="Author" w:date="2023-03-17T07:19:00Z">
        <w:r w:rsidRPr="00BB2E29">
          <w:delText>map based pattern analysis, the</w:delText>
        </w:r>
      </w:del>
      <w:ins w:id="2015" w:author="Author" w:date="2023-03-17T07:19:00Z">
        <w:r w:rsidR="00BE329B" w:rsidRPr="00BE329B">
          <w:t>map</w:t>
        </w:r>
        <w:r w:rsidR="00952535">
          <w:t>s</w:t>
        </w:r>
        <w:r w:rsidR="00BE329B" w:rsidRPr="00BE329B">
          <w:t xml:space="preserve"> supports these</w:t>
        </w:r>
      </w:ins>
      <w:r w:rsidR="00BE329B" w:rsidRPr="00BE329B">
        <w:t xml:space="preserve"> results</w:t>
      </w:r>
      <w:del w:id="2016" w:author="Author" w:date="2023-03-17T07:19:00Z">
        <w:r w:rsidRPr="00BB2E29">
          <w:delText xml:space="preserve"> of which are</w:delText>
        </w:r>
      </w:del>
      <w:ins w:id="2017" w:author="Author" w:date="2023-03-17T07:19:00Z">
        <w:r w:rsidR="00BE329B" w:rsidRPr="00BE329B">
          <w:t>, as</w:t>
        </w:r>
      </w:ins>
      <w:r w:rsidR="00BE329B" w:rsidRPr="00BE329B">
        <w:t xml:space="preserve"> shown in </w:t>
      </w:r>
      <w:del w:id="2018" w:author="Author" w:date="2023-03-17T07:19:00Z">
        <w:r w:rsidRPr="00BB2E29">
          <w:delText>Fig.</w:delText>
        </w:r>
      </w:del>
      <w:ins w:id="2019" w:author="Author" w:date="2023-03-17T07:19:00Z">
        <w:r w:rsidR="00952535">
          <w:t>Figure</w:t>
        </w:r>
      </w:ins>
      <w:r w:rsidR="00952535">
        <w:t xml:space="preserve"> 14</w:t>
      </w:r>
      <w:del w:id="2020" w:author="Author" w:date="2023-03-17T07:19:00Z">
        <w:r w:rsidRPr="00BB2E29">
          <w:delText>.  Through this, we identified</w:delText>
        </w:r>
      </w:del>
      <w:ins w:id="2021" w:author="Author" w:date="2023-03-17T07:19:00Z">
        <w:r w:rsidR="00952535">
          <w:t>-17</w:t>
        </w:r>
        <w:r w:rsidR="00BE329B" w:rsidRPr="00BE329B">
          <w:t>. The analysis helped identify</w:t>
        </w:r>
      </w:ins>
      <w:r w:rsidR="00BE329B" w:rsidRPr="00BE329B">
        <w:t xml:space="preserve"> the overall </w:t>
      </w:r>
      <w:del w:id="2022" w:author="Author" w:date="2023-03-17T07:19:00Z">
        <w:r w:rsidRPr="00BB2E29">
          <w:delText>movements</w:delText>
        </w:r>
      </w:del>
      <w:ins w:id="2023" w:author="Author" w:date="2023-03-17T07:19:00Z">
        <w:r w:rsidR="00BE329B" w:rsidRPr="00BE329B">
          <w:t>movement</w:t>
        </w:r>
      </w:ins>
      <w:r w:rsidR="00BE329B" w:rsidRPr="00BE329B">
        <w:t xml:space="preserve"> of the measurement variables at each </w:t>
      </w:r>
      <w:r w:rsidR="008010CA">
        <w:t>survey</w:t>
      </w:r>
      <w:r w:rsidR="00BE329B" w:rsidRPr="00BE329B">
        <w:t xml:space="preserve"> site during the </w:t>
      </w:r>
      <w:del w:id="2024" w:author="Author" w:date="2023-03-17T07:19:00Z">
        <w:r w:rsidRPr="00BB2E29">
          <w:delText>monitoring</w:delText>
        </w:r>
      </w:del>
      <w:ins w:id="2025" w:author="Author" w:date="2023-03-17T07:19:00Z">
        <w:r w:rsidR="00952535">
          <w:t>survey</w:t>
        </w:r>
      </w:ins>
      <w:r w:rsidR="00BE329B" w:rsidRPr="00BE329B">
        <w:t xml:space="preserve"> period. </w:t>
      </w:r>
      <w:del w:id="2026" w:author="Author" w:date="2023-03-17T07:19:00Z">
        <w:r w:rsidRPr="00BB2E29">
          <w:delText>According to the results,</w:delText>
        </w:r>
      </w:del>
      <w:ins w:id="2027" w:author="Author" w:date="2023-03-17T07:19:00Z">
        <w:r w:rsidR="00BE329B" w:rsidRPr="00BE329B">
          <w:t>The</w:t>
        </w:r>
      </w:ins>
      <w:r w:rsidR="00BE329B" w:rsidRPr="00BE329B">
        <w:t xml:space="preserve"> water quality </w:t>
      </w:r>
      <w:del w:id="2028" w:author="Author" w:date="2023-03-17T07:19:00Z">
        <w:r w:rsidRPr="00BB2E29">
          <w:delText>items</w:delText>
        </w:r>
      </w:del>
      <w:ins w:id="2029" w:author="Author" w:date="2023-03-17T07:19:00Z">
        <w:r w:rsidR="008F4B51">
          <w:t>parameters</w:t>
        </w:r>
      </w:ins>
      <w:r w:rsidR="00BE329B" w:rsidRPr="00BE329B">
        <w:t xml:space="preserve"> that exhibited significant positive correlations in the correlation analysis showed similar patterns, while the water quality </w:t>
      </w:r>
      <w:del w:id="2030" w:author="Author" w:date="2023-03-17T07:19:00Z">
        <w:r w:rsidRPr="00BB2E29">
          <w:delText xml:space="preserve">variables </w:delText>
        </w:r>
      </w:del>
      <w:r w:rsidR="00BE329B" w:rsidRPr="00BE329B">
        <w:t>and hydraulic</w:t>
      </w:r>
      <w:del w:id="2031" w:author="Author" w:date="2023-03-17T07:19:00Z">
        <w:r w:rsidRPr="00BB2E29">
          <w:delText xml:space="preserve"> and </w:delText>
        </w:r>
      </w:del>
      <w:ins w:id="2032" w:author="Author" w:date="2023-03-17T07:19:00Z">
        <w:r w:rsidR="00BE329B" w:rsidRPr="00BE329B">
          <w:t>/</w:t>
        </w:r>
      </w:ins>
      <w:r w:rsidR="00BE329B" w:rsidRPr="00BE329B">
        <w:t>hydrological variables</w:t>
      </w:r>
      <w:del w:id="2033" w:author="Author" w:date="2023-03-17T07:19:00Z">
        <w:r w:rsidRPr="00BB2E29">
          <w:delText>, which</w:delText>
        </w:r>
      </w:del>
      <w:ins w:id="2034" w:author="Author" w:date="2023-03-17T07:19:00Z">
        <w:r w:rsidR="00BE329B" w:rsidRPr="00BE329B">
          <w:t xml:space="preserve"> that</w:t>
        </w:r>
      </w:ins>
      <w:r w:rsidR="00BE329B" w:rsidRPr="00BE329B">
        <w:t xml:space="preserve"> exhibited significant negative correlations</w:t>
      </w:r>
      <w:del w:id="2035" w:author="Author" w:date="2023-03-17T07:19:00Z">
        <w:r w:rsidRPr="00BB2E29">
          <w:delText>,</w:delText>
        </w:r>
      </w:del>
      <w:r w:rsidR="00BE329B" w:rsidRPr="00BE329B">
        <w:t xml:space="preserve"> showed opposite patterns. However, </w:t>
      </w:r>
      <w:ins w:id="2036" w:author="Author" w:date="2023-03-17T07:19:00Z">
        <w:r w:rsidR="00BE329B" w:rsidRPr="00BE329B">
          <w:t xml:space="preserve">it should be noted that </w:t>
        </w:r>
      </w:ins>
      <w:r w:rsidR="00BE329B" w:rsidRPr="00BE329B">
        <w:t>since this study used time series data</w:t>
      </w:r>
      <w:ins w:id="2037" w:author="Author" w:date="2023-03-17T07:19:00Z">
        <w:r w:rsidR="00BE329B" w:rsidRPr="00BE329B">
          <w:t>, which are</w:t>
        </w:r>
      </w:ins>
      <w:r w:rsidR="00BE329B" w:rsidRPr="00BE329B">
        <w:t xml:space="preserve"> measured </w:t>
      </w:r>
      <w:del w:id="2038" w:author="Author" w:date="2023-03-17T07:19:00Z">
        <w:r w:rsidRPr="00BB2E29">
          <w:delText xml:space="preserve">according to time, they do </w:delText>
        </w:r>
      </w:del>
      <w:ins w:id="2039" w:author="Author" w:date="2023-03-17T07:19:00Z">
        <w:r w:rsidR="00BE329B" w:rsidRPr="00BE329B">
          <w:t xml:space="preserve">over </w:t>
        </w:r>
        <w:r w:rsidR="00A952C3">
          <w:t xml:space="preserve">a </w:t>
        </w:r>
        <w:r w:rsidR="007777B1">
          <w:t>certain period</w:t>
        </w:r>
        <w:r w:rsidR="00BE329B" w:rsidRPr="00BE329B">
          <w:t xml:space="preserve"> and </w:t>
        </w:r>
      </w:ins>
      <w:r w:rsidR="00BE329B" w:rsidRPr="00BE329B">
        <w:t xml:space="preserve">not </w:t>
      </w:r>
      <w:del w:id="2040" w:author="Author" w:date="2023-03-17T07:19:00Z">
        <w:r w:rsidRPr="00BB2E29">
          <w:delText>satisfy independency. Consequently, this process of</w:delText>
        </w:r>
      </w:del>
      <w:ins w:id="2041" w:author="Author" w:date="2023-03-17T07:19:00Z">
        <w:r w:rsidR="00BE329B" w:rsidRPr="00BE329B">
          <w:t>independent,</w:t>
        </w:r>
      </w:ins>
      <w:r w:rsidR="00BE329B" w:rsidRPr="00BE329B">
        <w:t xml:space="preserve"> calculating the normality test p-value for each time-dependent measurement variable and </w:t>
      </w:r>
      <w:del w:id="2042" w:author="Author" w:date="2023-03-17T07:19:00Z">
        <w:r w:rsidRPr="00BB2E29">
          <w:delText xml:space="preserve">then </w:delText>
        </w:r>
      </w:del>
      <w:r w:rsidR="00BE329B" w:rsidRPr="00BE329B">
        <w:t xml:space="preserve">performing a correlation analysis and interpretation based on this has </w:t>
      </w:r>
      <w:del w:id="2043" w:author="Author" w:date="2023-03-17T07:19:00Z">
        <w:r w:rsidRPr="00BB2E29">
          <w:delText xml:space="preserve">clear </w:delText>
        </w:r>
      </w:del>
      <w:r w:rsidR="00BE329B" w:rsidRPr="00BE329B">
        <w:t xml:space="preserve">limitations </w:t>
      </w:r>
      <w:del w:id="2044" w:author="Author" w:date="2023-03-17T07:19:00Z">
        <w:r w:rsidRPr="00BB2E29">
          <w:delText>(Bai, J., &amp; Ng, S. (2005)).</w:delText>
        </w:r>
      </w:del>
      <w:ins w:id="2045" w:author="Author" w:date="2023-03-17T07:19:00Z">
        <w:r w:rsidR="00CA3DC5">
          <w:t>[39].</w:t>
        </w:r>
      </w:ins>
    </w:p>
    <w:p w14:paraId="7760BDA0" w14:textId="77777777" w:rsidR="00BE329B" w:rsidRDefault="00BE329B">
      <w:pPr>
        <w:spacing w:line="240" w:lineRule="auto"/>
        <w:jc w:val="left"/>
        <w:rPr>
          <w:rFonts w:eastAsia="Times New Roman"/>
          <w:snapToGrid w:val="0"/>
          <w:szCs w:val="22"/>
          <w:lang w:eastAsia="de-DE" w:bidi="en-US"/>
        </w:rPr>
      </w:pPr>
      <w:r>
        <w:br w:type="page"/>
      </w:r>
    </w:p>
    <w:p w14:paraId="5EA36FAF" w14:textId="36521080" w:rsidR="00A94775" w:rsidDel="00D74E2C" w:rsidRDefault="00AC6382" w:rsidP="00BE329B">
      <w:pPr>
        <w:pStyle w:val="MDPI31text"/>
        <w:rPr>
          <w:del w:id="2046" w:author="HSY" w:date="2023-03-18T02:35:00Z"/>
        </w:rPr>
      </w:pPr>
      <w:del w:id="2047" w:author="HSY" w:date="2023-03-18T02:35:00Z">
        <w:r w:rsidRPr="00BB2E29" w:rsidDel="00D74E2C">
          <w:lastRenderedPageBreak/>
          <w:delText xml:space="preserve">  </w:delText>
        </w:r>
      </w:del>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48" w:author="Hi" w:date="2023-03-18T11:49:00Z">
          <w:tblPr>
            <w:tblStyle w:val="a3"/>
            <w:tblW w:w="10521"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2"/>
        <w:gridCol w:w="4630"/>
        <w:gridCol w:w="126"/>
        <w:gridCol w:w="4729"/>
        <w:gridCol w:w="369"/>
        <w:tblGridChange w:id="2049">
          <w:tblGrid>
            <w:gridCol w:w="628"/>
            <w:gridCol w:w="4810"/>
            <w:gridCol w:w="125"/>
            <w:gridCol w:w="5103"/>
            <w:gridCol w:w="191"/>
          </w:tblGrid>
        </w:tblGridChange>
      </w:tblGrid>
      <w:tr w:rsidR="00140FFB" w:rsidDel="00D74E2C" w14:paraId="05EF15C1" w14:textId="5F571D1E" w:rsidTr="00C55857">
        <w:trPr>
          <w:gridAfter w:val="1"/>
          <w:wAfter w:w="184" w:type="dxa"/>
          <w:trHeight w:val="75"/>
          <w:del w:id="2050" w:author="HSY" w:date="2023-03-18T02:35:00Z"/>
          <w:trPrChange w:id="2051" w:author="Hi" w:date="2023-03-18T11:49:00Z">
            <w:trPr>
              <w:gridAfter w:val="1"/>
              <w:wAfter w:w="191" w:type="dxa"/>
              <w:trHeight w:val="75"/>
            </w:trPr>
          </w:trPrChange>
        </w:trPr>
        <w:tc>
          <w:tcPr>
            <w:tcW w:w="289" w:type="pct"/>
            <w:tcPrChange w:id="2052" w:author="Hi" w:date="2023-03-18T11:49:00Z">
              <w:tcPr>
                <w:tcW w:w="665" w:type="dxa"/>
              </w:tcPr>
            </w:tcPrChange>
          </w:tcPr>
          <w:p w14:paraId="576E870E" w14:textId="054FC5FD" w:rsidR="00140FFB" w:rsidDel="00D74E2C" w:rsidRDefault="00140FFB" w:rsidP="00140FFB">
            <w:pPr>
              <w:pStyle w:val="MDPI31text"/>
              <w:ind w:left="0" w:firstLine="0"/>
              <w:rPr>
                <w:del w:id="2053" w:author="HSY" w:date="2023-03-18T02:35:00Z"/>
              </w:rPr>
            </w:pPr>
          </w:p>
        </w:tc>
        <w:tc>
          <w:tcPr>
            <w:tcW w:w="2273" w:type="pct"/>
            <w:gridSpan w:val="2"/>
            <w:tcPrChange w:id="2054" w:author="Hi" w:date="2023-03-18T11:49:00Z">
              <w:tcPr>
                <w:tcW w:w="4756" w:type="dxa"/>
                <w:gridSpan w:val="2"/>
              </w:tcPr>
            </w:tcPrChange>
          </w:tcPr>
          <w:p w14:paraId="4640160D" w14:textId="7581F4E4" w:rsidR="00140FFB" w:rsidDel="00D74E2C" w:rsidRDefault="00A13E3A" w:rsidP="00140FFB">
            <w:pPr>
              <w:pStyle w:val="MDPI31text"/>
              <w:ind w:left="0" w:firstLine="0"/>
              <w:jc w:val="center"/>
              <w:rPr>
                <w:del w:id="2055" w:author="HSY" w:date="2023-03-18T02:35:00Z"/>
                <w:rFonts w:ascii="Times New Roman" w:hAnsi="Times New Roman"/>
                <w:noProof/>
                <w:lang w:eastAsia="ko-KR"/>
              </w:rPr>
            </w:pPr>
            <w:ins w:id="2056" w:author="Author" w:date="2023-03-17T07:19:00Z">
              <w:del w:id="2057" w:author="HSY" w:date="2023-03-18T02:35:00Z">
                <w:r w:rsidDel="00D74E2C">
                  <w:rPr>
                    <w:rFonts w:ascii="Times New Roman" w:hAnsi="Times New Roman"/>
                    <w:b/>
                    <w:sz w:val="16"/>
                  </w:rPr>
                  <w:delText xml:space="preserve">(a) </w:delText>
                </w:r>
              </w:del>
            </w:ins>
            <w:del w:id="2058" w:author="HSY" w:date="2023-03-18T02:35:00Z">
              <w:r w:rsidR="00140FFB" w:rsidDel="00D74E2C">
                <w:rPr>
                  <w:rFonts w:ascii="Times New Roman" w:hAnsi="Times New Roman"/>
                  <w:b/>
                  <w:sz w:val="16"/>
                </w:rPr>
                <w:delText>Spearman correlation coefficient</w:delText>
              </w:r>
            </w:del>
          </w:p>
        </w:tc>
        <w:tc>
          <w:tcPr>
            <w:tcW w:w="2350" w:type="pct"/>
            <w:tcPrChange w:id="2059" w:author="Hi" w:date="2023-03-18T11:49:00Z">
              <w:tcPr>
                <w:tcW w:w="4756" w:type="dxa"/>
              </w:tcPr>
            </w:tcPrChange>
          </w:tcPr>
          <w:p w14:paraId="239AD521" w14:textId="71CCF81B" w:rsidR="00140FFB" w:rsidDel="00D74E2C" w:rsidRDefault="00140FFB" w:rsidP="00140FFB">
            <w:pPr>
              <w:pStyle w:val="MDPI31text"/>
              <w:ind w:left="0" w:firstLine="0"/>
              <w:jc w:val="center"/>
              <w:rPr>
                <w:del w:id="2060" w:author="HSY" w:date="2023-03-18T02:35:00Z"/>
                <w:rFonts w:ascii="Times New Roman" w:hAnsi="Times New Roman"/>
                <w:noProof/>
                <w:lang w:eastAsia="ko-KR"/>
              </w:rPr>
            </w:pPr>
            <w:del w:id="2061" w:author="HSY" w:date="2023-03-18T02:35:00Z">
              <w:r w:rsidDel="00D74E2C">
                <w:rPr>
                  <w:rFonts w:ascii="Times New Roman" w:hAnsi="Times New Roman"/>
                  <w:b/>
                  <w:sz w:val="16"/>
                </w:rPr>
                <w:delText>Testing significance</w:delText>
              </w:r>
            </w:del>
            <w:ins w:id="2062" w:author="Author" w:date="2023-03-17T07:19:00Z">
              <w:del w:id="2063" w:author="HSY" w:date="2023-03-18T02:35:00Z">
                <w:r w:rsidR="00A13E3A" w:rsidDel="00D74E2C">
                  <w:rPr>
                    <w:rFonts w:ascii="Times New Roman" w:hAnsi="Times New Roman"/>
                    <w:b/>
                    <w:sz w:val="16"/>
                  </w:rPr>
                  <w:delText xml:space="preserve">(b) Significance </w:delText>
                </w:r>
                <w:r w:rsidR="00CC5B58" w:rsidDel="00D74E2C">
                  <w:rPr>
                    <w:rFonts w:ascii="Times New Roman" w:hAnsi="Times New Roman"/>
                    <w:b/>
                    <w:sz w:val="16"/>
                  </w:rPr>
                  <w:delText>test results</w:delText>
                </w:r>
              </w:del>
            </w:ins>
          </w:p>
        </w:tc>
      </w:tr>
      <w:tr w:rsidR="00140FFB" w:rsidDel="00D74E2C" w14:paraId="6346F16C" w14:textId="2570FAB5" w:rsidTr="00C55857">
        <w:trPr>
          <w:gridAfter w:val="1"/>
          <w:wAfter w:w="184" w:type="dxa"/>
          <w:trHeight w:val="417"/>
          <w:del w:id="2064" w:author="HSY" w:date="2023-03-18T02:35:00Z"/>
          <w:trPrChange w:id="2065" w:author="Hi" w:date="2023-03-18T11:49:00Z">
            <w:trPr>
              <w:gridAfter w:val="1"/>
              <w:wAfter w:w="191" w:type="dxa"/>
              <w:trHeight w:val="417"/>
            </w:trPr>
          </w:trPrChange>
        </w:trPr>
        <w:tc>
          <w:tcPr>
            <w:tcW w:w="289" w:type="pct"/>
            <w:vAlign w:val="center"/>
            <w:tcPrChange w:id="2066" w:author="Hi" w:date="2023-03-18T11:49:00Z">
              <w:tcPr>
                <w:tcW w:w="665" w:type="dxa"/>
                <w:vAlign w:val="center"/>
              </w:tcPr>
            </w:tcPrChange>
          </w:tcPr>
          <w:p w14:paraId="2C797BDD" w14:textId="2C04E4BC" w:rsidR="00DA3374" w:rsidDel="00D74E2C" w:rsidRDefault="00DA3374" w:rsidP="00BD0644">
            <w:pPr>
              <w:pStyle w:val="MDPI31text"/>
              <w:ind w:left="0" w:firstLine="0"/>
              <w:jc w:val="center"/>
              <w:rPr>
                <w:del w:id="2067" w:author="HSY" w:date="2023-03-18T02:35:00Z"/>
              </w:rPr>
            </w:pPr>
            <w:del w:id="2068" w:author="HSY" w:date="2023-03-18T02:35:00Z">
              <w:r w:rsidDel="00D74E2C">
                <w:delText>J1</w:delText>
              </w:r>
            </w:del>
          </w:p>
        </w:tc>
        <w:tc>
          <w:tcPr>
            <w:tcW w:w="2273" w:type="pct"/>
            <w:gridSpan w:val="2"/>
            <w:tcPrChange w:id="2069" w:author="Hi" w:date="2023-03-18T11:49:00Z">
              <w:tcPr>
                <w:tcW w:w="4756" w:type="dxa"/>
                <w:gridSpan w:val="2"/>
              </w:tcPr>
            </w:tcPrChange>
          </w:tcPr>
          <w:p w14:paraId="5231D2F7" w14:textId="5855DEE5" w:rsidR="00DA3374" w:rsidDel="00D74E2C" w:rsidRDefault="00DA3374" w:rsidP="00DA3374">
            <w:pPr>
              <w:pStyle w:val="MDPI31text"/>
              <w:ind w:left="0" w:firstLine="0"/>
              <w:rPr>
                <w:del w:id="2070" w:author="HSY" w:date="2023-03-18T02:35:00Z"/>
              </w:rPr>
            </w:pPr>
            <w:del w:id="2071" w:author="HSY" w:date="2023-03-18T02:35:00Z">
              <w:r w:rsidDel="00D74E2C">
                <w:rPr>
                  <w:rFonts w:ascii="Times New Roman" w:hAnsi="Times New Roman"/>
                  <w:noProof/>
                  <w:lang w:eastAsia="ko-KR"/>
                </w:rPr>
                <w:drawing>
                  <wp:inline distT="0" distB="0" distL="0" distR="0" wp14:anchorId="1F1E2DF1" wp14:editId="562234E2">
                    <wp:extent cx="2772039" cy="198000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a:extLst>
                                <a:ext uri="{28A0092B-C50C-407E-A947-70E740481C1C}">
                                  <a14:useLocalDpi xmlns:a14="http://schemas.microsoft.com/office/drawing/2010/main" val="0"/>
                                </a:ext>
                              </a:extLst>
                            </a:blip>
                            <a:stretch>
                              <a:fillRect/>
                            </a:stretch>
                          </pic:blipFill>
                          <pic:spPr>
                            <a:xfrm>
                              <a:off x="0" y="0"/>
                              <a:ext cx="2772039" cy="1980000"/>
                            </a:xfrm>
                            <a:prstGeom prst="rect">
                              <a:avLst/>
                            </a:prstGeom>
                          </pic:spPr>
                        </pic:pic>
                      </a:graphicData>
                    </a:graphic>
                  </wp:inline>
                </w:drawing>
              </w:r>
            </w:del>
          </w:p>
        </w:tc>
        <w:tc>
          <w:tcPr>
            <w:tcW w:w="2350" w:type="pct"/>
            <w:tcPrChange w:id="2072" w:author="Hi" w:date="2023-03-18T11:49:00Z">
              <w:tcPr>
                <w:tcW w:w="4756" w:type="dxa"/>
              </w:tcPr>
            </w:tcPrChange>
          </w:tcPr>
          <w:p w14:paraId="5C772EB0" w14:textId="6B1F2C24" w:rsidR="00DA3374" w:rsidDel="00D74E2C" w:rsidRDefault="00DA3374" w:rsidP="00DA3374">
            <w:pPr>
              <w:pStyle w:val="MDPI31text"/>
              <w:ind w:left="0" w:firstLine="0"/>
              <w:rPr>
                <w:del w:id="2073" w:author="HSY" w:date="2023-03-18T02:35:00Z"/>
              </w:rPr>
            </w:pPr>
            <w:del w:id="2074" w:author="HSY" w:date="2023-03-18T02:35:00Z">
              <w:r w:rsidDel="00D74E2C">
                <w:rPr>
                  <w:rFonts w:ascii="Times New Roman" w:hAnsi="Times New Roman"/>
                  <w:noProof/>
                  <w:lang w:eastAsia="ko-KR"/>
                </w:rPr>
                <w:drawing>
                  <wp:inline distT="0" distB="0" distL="0" distR="0" wp14:anchorId="7CA11C93" wp14:editId="72E92F02">
                    <wp:extent cx="2772038" cy="198000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5">
                              <a:extLst>
                                <a:ext uri="{28A0092B-C50C-407E-A947-70E740481C1C}">
                                  <a14:useLocalDpi xmlns:a14="http://schemas.microsoft.com/office/drawing/2010/main" val="0"/>
                                </a:ext>
                              </a:extLst>
                            </a:blip>
                            <a:stretch>
                              <a:fillRect/>
                            </a:stretch>
                          </pic:blipFill>
                          <pic:spPr>
                            <a:xfrm>
                              <a:off x="0" y="0"/>
                              <a:ext cx="2772038" cy="1980000"/>
                            </a:xfrm>
                            <a:prstGeom prst="rect">
                              <a:avLst/>
                            </a:prstGeom>
                          </pic:spPr>
                        </pic:pic>
                      </a:graphicData>
                    </a:graphic>
                  </wp:inline>
                </w:drawing>
              </w:r>
            </w:del>
          </w:p>
        </w:tc>
      </w:tr>
      <w:tr w:rsidR="00140FFB" w:rsidDel="00D74E2C" w14:paraId="6F7746F2" w14:textId="32673CAE" w:rsidTr="00C55857">
        <w:trPr>
          <w:gridAfter w:val="1"/>
          <w:wAfter w:w="184" w:type="dxa"/>
          <w:trHeight w:val="417"/>
          <w:del w:id="2075" w:author="HSY" w:date="2023-03-18T02:35:00Z"/>
          <w:trPrChange w:id="2076" w:author="Hi" w:date="2023-03-18T11:49:00Z">
            <w:trPr>
              <w:gridAfter w:val="1"/>
              <w:wAfter w:w="191" w:type="dxa"/>
              <w:trHeight w:val="417"/>
            </w:trPr>
          </w:trPrChange>
        </w:trPr>
        <w:tc>
          <w:tcPr>
            <w:tcW w:w="289" w:type="pct"/>
            <w:vAlign w:val="center"/>
            <w:tcPrChange w:id="2077" w:author="Hi" w:date="2023-03-18T11:49:00Z">
              <w:tcPr>
                <w:tcW w:w="665" w:type="dxa"/>
                <w:vAlign w:val="center"/>
              </w:tcPr>
            </w:tcPrChange>
          </w:tcPr>
          <w:p w14:paraId="2D88EB04" w14:textId="7A4EAA79" w:rsidR="00140FFB" w:rsidDel="00D74E2C" w:rsidRDefault="00140FFB" w:rsidP="00BD0644">
            <w:pPr>
              <w:pStyle w:val="MDPI31text"/>
              <w:ind w:left="0" w:firstLine="0"/>
              <w:jc w:val="center"/>
              <w:rPr>
                <w:del w:id="2078" w:author="HSY" w:date="2023-03-18T02:35:00Z"/>
              </w:rPr>
            </w:pPr>
            <w:del w:id="2079" w:author="HSY" w:date="2023-03-18T02:35:00Z">
              <w:r w:rsidDel="00D74E2C">
                <w:delText>J2</w:delText>
              </w:r>
            </w:del>
          </w:p>
        </w:tc>
        <w:tc>
          <w:tcPr>
            <w:tcW w:w="2273" w:type="pct"/>
            <w:gridSpan w:val="2"/>
            <w:tcPrChange w:id="2080" w:author="Hi" w:date="2023-03-18T11:49:00Z">
              <w:tcPr>
                <w:tcW w:w="4756" w:type="dxa"/>
                <w:gridSpan w:val="2"/>
              </w:tcPr>
            </w:tcPrChange>
          </w:tcPr>
          <w:p w14:paraId="33A8B41F" w14:textId="064943EC" w:rsidR="00140FFB" w:rsidDel="00D74E2C" w:rsidRDefault="00140FFB" w:rsidP="00140FFB">
            <w:pPr>
              <w:pStyle w:val="MDPI31text"/>
              <w:ind w:left="0" w:firstLine="0"/>
              <w:rPr>
                <w:del w:id="2081" w:author="HSY" w:date="2023-03-18T02:35:00Z"/>
              </w:rPr>
            </w:pPr>
            <w:del w:id="2082" w:author="HSY" w:date="2023-03-18T02:35:00Z">
              <w:r w:rsidDel="00D74E2C">
                <w:rPr>
                  <w:rFonts w:ascii="Times New Roman" w:hAnsi="Times New Roman"/>
                  <w:noProof/>
                  <w:lang w:eastAsia="ko-KR"/>
                </w:rPr>
                <w:drawing>
                  <wp:inline distT="0" distB="0" distL="0" distR="0" wp14:anchorId="28E55B70" wp14:editId="0606B4D9">
                    <wp:extent cx="2772038" cy="198000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a:extLst>
                                <a:ext uri="{28A0092B-C50C-407E-A947-70E740481C1C}">
                                  <a14:useLocalDpi xmlns:a14="http://schemas.microsoft.com/office/drawing/2010/main" val="0"/>
                                </a:ext>
                              </a:extLst>
                            </a:blip>
                            <a:stretch>
                              <a:fillRect/>
                            </a:stretch>
                          </pic:blipFill>
                          <pic:spPr>
                            <a:xfrm>
                              <a:off x="0" y="0"/>
                              <a:ext cx="2772038" cy="1980000"/>
                            </a:xfrm>
                            <a:prstGeom prst="rect">
                              <a:avLst/>
                            </a:prstGeom>
                          </pic:spPr>
                        </pic:pic>
                      </a:graphicData>
                    </a:graphic>
                  </wp:inline>
                </w:drawing>
              </w:r>
            </w:del>
          </w:p>
        </w:tc>
        <w:tc>
          <w:tcPr>
            <w:tcW w:w="2350" w:type="pct"/>
            <w:tcPrChange w:id="2083" w:author="Hi" w:date="2023-03-18T11:49:00Z">
              <w:tcPr>
                <w:tcW w:w="4756" w:type="dxa"/>
              </w:tcPr>
            </w:tcPrChange>
          </w:tcPr>
          <w:p w14:paraId="6A12D4B6" w14:textId="73B56BEC" w:rsidR="00140FFB" w:rsidDel="00D74E2C" w:rsidRDefault="00140FFB" w:rsidP="00140FFB">
            <w:pPr>
              <w:pStyle w:val="MDPI31text"/>
              <w:ind w:left="0" w:firstLine="0"/>
              <w:rPr>
                <w:del w:id="2084" w:author="HSY" w:date="2023-03-18T02:35:00Z"/>
              </w:rPr>
            </w:pPr>
            <w:del w:id="2085" w:author="HSY" w:date="2023-03-18T02:35:00Z">
              <w:r w:rsidDel="00D74E2C">
                <w:rPr>
                  <w:rFonts w:ascii="Times New Roman" w:hAnsi="Times New Roman"/>
                  <w:noProof/>
                  <w:lang w:eastAsia="ko-KR"/>
                </w:rPr>
                <w:drawing>
                  <wp:inline distT="0" distB="0" distL="0" distR="0" wp14:anchorId="5982CF3B" wp14:editId="15D34C7A">
                    <wp:extent cx="2772038" cy="198000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2772038" cy="1980000"/>
                            </a:xfrm>
                            <a:prstGeom prst="rect">
                              <a:avLst/>
                            </a:prstGeom>
                          </pic:spPr>
                        </pic:pic>
                      </a:graphicData>
                    </a:graphic>
                  </wp:inline>
                </w:drawing>
              </w:r>
            </w:del>
          </w:p>
        </w:tc>
      </w:tr>
      <w:tr w:rsidR="00140FFB" w:rsidDel="00D74E2C" w14:paraId="3AC085F3" w14:textId="005E7967" w:rsidTr="00C55857">
        <w:trPr>
          <w:gridAfter w:val="1"/>
          <w:wAfter w:w="184" w:type="dxa"/>
          <w:trHeight w:val="393"/>
          <w:del w:id="2086" w:author="HSY" w:date="2023-03-18T02:35:00Z"/>
          <w:trPrChange w:id="2087" w:author="Hi" w:date="2023-03-18T11:49:00Z">
            <w:trPr>
              <w:gridAfter w:val="1"/>
              <w:wAfter w:w="191" w:type="dxa"/>
              <w:trHeight w:val="393"/>
            </w:trPr>
          </w:trPrChange>
        </w:trPr>
        <w:tc>
          <w:tcPr>
            <w:tcW w:w="289" w:type="pct"/>
            <w:vAlign w:val="center"/>
            <w:tcPrChange w:id="2088" w:author="Hi" w:date="2023-03-18T11:49:00Z">
              <w:tcPr>
                <w:tcW w:w="665" w:type="dxa"/>
                <w:vAlign w:val="center"/>
              </w:tcPr>
            </w:tcPrChange>
          </w:tcPr>
          <w:p w14:paraId="14B3EAF8" w14:textId="3D8F9C94" w:rsidR="00140FFB" w:rsidDel="00D74E2C" w:rsidRDefault="00140FFB" w:rsidP="00BD0644">
            <w:pPr>
              <w:pStyle w:val="MDPI31text"/>
              <w:ind w:left="0" w:firstLine="0"/>
              <w:jc w:val="center"/>
              <w:rPr>
                <w:del w:id="2089" w:author="HSY" w:date="2023-03-18T02:35:00Z"/>
              </w:rPr>
            </w:pPr>
            <w:del w:id="2090" w:author="HSY" w:date="2023-03-18T02:35:00Z">
              <w:r w:rsidDel="00D74E2C">
                <w:delText>T1</w:delText>
              </w:r>
            </w:del>
          </w:p>
        </w:tc>
        <w:tc>
          <w:tcPr>
            <w:tcW w:w="2273" w:type="pct"/>
            <w:gridSpan w:val="2"/>
            <w:tcPrChange w:id="2091" w:author="Hi" w:date="2023-03-18T11:49:00Z">
              <w:tcPr>
                <w:tcW w:w="4756" w:type="dxa"/>
                <w:gridSpan w:val="2"/>
              </w:tcPr>
            </w:tcPrChange>
          </w:tcPr>
          <w:p w14:paraId="4DE9A348" w14:textId="687942A0" w:rsidR="00140FFB" w:rsidDel="00D74E2C" w:rsidRDefault="00140FFB" w:rsidP="00140FFB">
            <w:pPr>
              <w:pStyle w:val="MDPI31text"/>
              <w:ind w:left="0" w:firstLine="0"/>
              <w:rPr>
                <w:del w:id="2092" w:author="HSY" w:date="2023-03-18T02:35:00Z"/>
              </w:rPr>
            </w:pPr>
            <w:del w:id="2093" w:author="HSY" w:date="2023-03-18T02:35:00Z">
              <w:r w:rsidDel="00D74E2C">
                <w:rPr>
                  <w:rFonts w:ascii="Times New Roman" w:hAnsi="Times New Roman"/>
                  <w:noProof/>
                  <w:lang w:eastAsia="ko-KR"/>
                </w:rPr>
                <w:drawing>
                  <wp:inline distT="0" distB="0" distL="0" distR="0" wp14:anchorId="1896FB05" wp14:editId="6FE2E0AF">
                    <wp:extent cx="2772038" cy="1980000"/>
                    <wp:effectExtent l="0" t="0" r="0" b="127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이미지"/>
                            <pic:cNvPicPr/>
                          </pic:nvPicPr>
                          <pic:blipFill>
                            <a:blip r:embed="rId78">
                              <a:extLst>
                                <a:ext uri="{28A0092B-C50C-407E-A947-70E740481C1C}">
                                  <a14:useLocalDpi xmlns:a14="http://schemas.microsoft.com/office/drawing/2010/main" val="0"/>
                                </a:ext>
                              </a:extLst>
                            </a:blip>
                            <a:stretch>
                              <a:fillRect/>
                            </a:stretch>
                          </pic:blipFill>
                          <pic:spPr>
                            <a:xfrm>
                              <a:off x="0" y="0"/>
                              <a:ext cx="2772038" cy="1980000"/>
                            </a:xfrm>
                            <a:prstGeom prst="rect">
                              <a:avLst/>
                            </a:prstGeom>
                          </pic:spPr>
                        </pic:pic>
                      </a:graphicData>
                    </a:graphic>
                  </wp:inline>
                </w:drawing>
              </w:r>
            </w:del>
          </w:p>
        </w:tc>
        <w:tc>
          <w:tcPr>
            <w:tcW w:w="2350" w:type="pct"/>
            <w:tcPrChange w:id="2094" w:author="Hi" w:date="2023-03-18T11:49:00Z">
              <w:tcPr>
                <w:tcW w:w="4756" w:type="dxa"/>
              </w:tcPr>
            </w:tcPrChange>
          </w:tcPr>
          <w:p w14:paraId="1729D441" w14:textId="2831026D" w:rsidR="00140FFB" w:rsidDel="00D74E2C" w:rsidRDefault="00140FFB" w:rsidP="00140FFB">
            <w:pPr>
              <w:pStyle w:val="MDPI31text"/>
              <w:ind w:left="0" w:firstLine="0"/>
              <w:rPr>
                <w:del w:id="2095" w:author="HSY" w:date="2023-03-18T02:35:00Z"/>
              </w:rPr>
            </w:pPr>
            <w:del w:id="2096" w:author="HSY" w:date="2023-03-18T02:35:00Z">
              <w:r w:rsidDel="00D74E2C">
                <w:rPr>
                  <w:rFonts w:ascii="Times New Roman" w:hAnsi="Times New Roman"/>
                  <w:noProof/>
                  <w:lang w:eastAsia="ko-KR"/>
                </w:rPr>
                <w:drawing>
                  <wp:inline distT="0" distB="0" distL="0" distR="0" wp14:anchorId="6C6D0E5C" wp14:editId="01AC1A13">
                    <wp:extent cx="2772038" cy="1980000"/>
                    <wp:effectExtent l="0" t="0" r="0" b="127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이미지"/>
                            <pic:cNvPicPr/>
                          </pic:nvPicPr>
                          <pic:blipFill>
                            <a:blip r:embed="rId79">
                              <a:extLst>
                                <a:ext uri="{28A0092B-C50C-407E-A947-70E740481C1C}">
                                  <a14:useLocalDpi xmlns:a14="http://schemas.microsoft.com/office/drawing/2010/main" val="0"/>
                                </a:ext>
                              </a:extLst>
                            </a:blip>
                            <a:stretch>
                              <a:fillRect/>
                            </a:stretch>
                          </pic:blipFill>
                          <pic:spPr>
                            <a:xfrm>
                              <a:off x="0" y="0"/>
                              <a:ext cx="2772038" cy="1980000"/>
                            </a:xfrm>
                            <a:prstGeom prst="rect">
                              <a:avLst/>
                            </a:prstGeom>
                          </pic:spPr>
                        </pic:pic>
                      </a:graphicData>
                    </a:graphic>
                  </wp:inline>
                </w:drawing>
              </w:r>
            </w:del>
          </w:p>
        </w:tc>
      </w:tr>
      <w:tr w:rsidR="00B634B3" w:rsidDel="00D74E2C" w14:paraId="5370FAAC" w14:textId="09EECF37" w:rsidTr="00C55857">
        <w:trPr>
          <w:gridAfter w:val="1"/>
          <w:wAfter w:w="184" w:type="dxa"/>
          <w:trHeight w:val="417"/>
          <w:del w:id="2097" w:author="HSY" w:date="2023-03-18T02:35:00Z"/>
          <w:trPrChange w:id="2098" w:author="Hi" w:date="2023-03-18T11:49:00Z">
            <w:trPr>
              <w:gridAfter w:val="1"/>
              <w:wAfter w:w="191" w:type="dxa"/>
              <w:trHeight w:val="417"/>
            </w:trPr>
          </w:trPrChange>
        </w:trPr>
        <w:tc>
          <w:tcPr>
            <w:tcW w:w="289" w:type="pct"/>
            <w:vAlign w:val="center"/>
            <w:tcPrChange w:id="2099" w:author="Hi" w:date="2023-03-18T11:49:00Z">
              <w:tcPr>
                <w:tcW w:w="665" w:type="dxa"/>
                <w:vAlign w:val="center"/>
              </w:tcPr>
            </w:tcPrChange>
          </w:tcPr>
          <w:p w14:paraId="114E9078" w14:textId="43642096" w:rsidR="00B634B3" w:rsidDel="00D74E2C" w:rsidRDefault="00B634B3" w:rsidP="00BD0644">
            <w:pPr>
              <w:pStyle w:val="MDPI31text"/>
              <w:ind w:left="0" w:firstLine="0"/>
              <w:jc w:val="center"/>
              <w:rPr>
                <w:del w:id="2100" w:author="HSY" w:date="2023-03-18T02:35:00Z"/>
              </w:rPr>
            </w:pPr>
            <w:del w:id="2101" w:author="HSY" w:date="2023-03-18T02:35:00Z">
              <w:r w:rsidDel="00D74E2C">
                <w:delText>T2</w:delText>
              </w:r>
            </w:del>
          </w:p>
        </w:tc>
        <w:tc>
          <w:tcPr>
            <w:tcW w:w="2273" w:type="pct"/>
            <w:gridSpan w:val="2"/>
            <w:tcPrChange w:id="2102" w:author="Hi" w:date="2023-03-18T11:49:00Z">
              <w:tcPr>
                <w:tcW w:w="4756" w:type="dxa"/>
                <w:gridSpan w:val="2"/>
              </w:tcPr>
            </w:tcPrChange>
          </w:tcPr>
          <w:p w14:paraId="06DF87EF" w14:textId="69D26A60" w:rsidR="00B634B3" w:rsidDel="00D74E2C" w:rsidRDefault="00B634B3" w:rsidP="00B634B3">
            <w:pPr>
              <w:pStyle w:val="MDPI31text"/>
              <w:ind w:left="0" w:firstLine="0"/>
              <w:rPr>
                <w:del w:id="2103" w:author="HSY" w:date="2023-03-18T02:35:00Z"/>
              </w:rPr>
            </w:pPr>
            <w:del w:id="2104" w:author="HSY" w:date="2023-03-18T02:35:00Z">
              <w:r w:rsidDel="00D74E2C">
                <w:rPr>
                  <w:rFonts w:ascii="Times New Roman" w:hAnsi="Times New Roman"/>
                  <w:noProof/>
                  <w:lang w:eastAsia="ko-KR"/>
                </w:rPr>
                <w:drawing>
                  <wp:inline distT="0" distB="0" distL="0" distR="0" wp14:anchorId="67DE4C91" wp14:editId="5FF6406E">
                    <wp:extent cx="2772038" cy="19800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0">
                              <a:extLst>
                                <a:ext uri="{28A0092B-C50C-407E-A947-70E740481C1C}">
                                  <a14:useLocalDpi xmlns:a14="http://schemas.microsoft.com/office/drawing/2010/main" val="0"/>
                                </a:ext>
                              </a:extLst>
                            </a:blip>
                            <a:stretch>
                              <a:fillRect/>
                            </a:stretch>
                          </pic:blipFill>
                          <pic:spPr>
                            <a:xfrm>
                              <a:off x="0" y="0"/>
                              <a:ext cx="2772038" cy="1980000"/>
                            </a:xfrm>
                            <a:prstGeom prst="rect">
                              <a:avLst/>
                            </a:prstGeom>
                          </pic:spPr>
                        </pic:pic>
                      </a:graphicData>
                    </a:graphic>
                  </wp:inline>
                </w:drawing>
              </w:r>
            </w:del>
          </w:p>
        </w:tc>
        <w:tc>
          <w:tcPr>
            <w:tcW w:w="2350" w:type="pct"/>
            <w:tcPrChange w:id="2105" w:author="Hi" w:date="2023-03-18T11:49:00Z">
              <w:tcPr>
                <w:tcW w:w="4756" w:type="dxa"/>
              </w:tcPr>
            </w:tcPrChange>
          </w:tcPr>
          <w:p w14:paraId="486E8855" w14:textId="6FD2848D" w:rsidR="00B634B3" w:rsidDel="00D74E2C" w:rsidRDefault="00B634B3" w:rsidP="00B634B3">
            <w:pPr>
              <w:pStyle w:val="MDPI31text"/>
              <w:ind w:left="0" w:firstLine="0"/>
              <w:rPr>
                <w:del w:id="2106" w:author="HSY" w:date="2023-03-18T02:35:00Z"/>
              </w:rPr>
            </w:pPr>
            <w:del w:id="2107" w:author="HSY" w:date="2023-03-18T02:35:00Z">
              <w:r w:rsidDel="00D74E2C">
                <w:rPr>
                  <w:rFonts w:ascii="Times New Roman" w:hAnsi="Times New Roman"/>
                  <w:noProof/>
                  <w:lang w:eastAsia="ko-KR"/>
                </w:rPr>
                <w:drawing>
                  <wp:inline distT="0" distB="0" distL="0" distR="0" wp14:anchorId="766E9184" wp14:editId="2FD9EF93">
                    <wp:extent cx="2772038" cy="198000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1">
                              <a:extLst>
                                <a:ext uri="{28A0092B-C50C-407E-A947-70E740481C1C}">
                                  <a14:useLocalDpi xmlns:a14="http://schemas.microsoft.com/office/drawing/2010/main" val="0"/>
                                </a:ext>
                              </a:extLst>
                            </a:blip>
                            <a:stretch>
                              <a:fillRect/>
                            </a:stretch>
                          </pic:blipFill>
                          <pic:spPr>
                            <a:xfrm>
                              <a:off x="0" y="0"/>
                              <a:ext cx="2772038" cy="1980000"/>
                            </a:xfrm>
                            <a:prstGeom prst="rect">
                              <a:avLst/>
                            </a:prstGeom>
                          </pic:spPr>
                        </pic:pic>
                      </a:graphicData>
                    </a:graphic>
                  </wp:inline>
                </w:drawing>
              </w:r>
            </w:del>
          </w:p>
        </w:tc>
      </w:tr>
    </w:tbl>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108" w:author="Hi" w:date="2023-03-18T11:49:00Z">
          <w:tblPr>
            <w:tblStyle w:val="a3"/>
            <w:tblW w:w="10521"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242"/>
        <w:gridCol w:w="5224"/>
        <w:tblGridChange w:id="2109">
          <w:tblGrid>
            <w:gridCol w:w="5438"/>
            <w:gridCol w:w="5419"/>
          </w:tblGrid>
        </w:tblGridChange>
      </w:tblGrid>
      <w:tr w:rsidR="00D74E2C" w14:paraId="72A19EC6" w14:textId="77777777" w:rsidTr="00C55857">
        <w:trPr>
          <w:trHeight w:val="418"/>
          <w:ins w:id="2110" w:author="HSY" w:date="2023-03-18T02:36:00Z"/>
          <w:trPrChange w:id="2111" w:author="Hi" w:date="2023-03-18T11:49:00Z">
            <w:trPr>
              <w:trHeight w:val="418"/>
            </w:trPr>
          </w:trPrChange>
        </w:trPr>
        <w:tc>
          <w:tcPr>
            <w:tcW w:w="2504" w:type="pct"/>
            <w:tcPrChange w:id="2112" w:author="Hi" w:date="2023-03-18T11:49:00Z">
              <w:tcPr>
                <w:tcW w:w="5270" w:type="dxa"/>
              </w:tcPr>
            </w:tcPrChange>
          </w:tcPr>
          <w:p w14:paraId="56394D76" w14:textId="77777777" w:rsidR="00D74E2C" w:rsidRDefault="00D74E2C" w:rsidP="000F1931">
            <w:pPr>
              <w:pStyle w:val="MDPI31text"/>
              <w:ind w:left="0" w:firstLine="0"/>
              <w:rPr>
                <w:ins w:id="2113" w:author="HSY" w:date="2023-03-18T02:36:00Z"/>
              </w:rPr>
            </w:pPr>
            <w:ins w:id="2114" w:author="HSY" w:date="2023-03-18T02:36:00Z">
              <w:r>
                <w:rPr>
                  <w:rFonts w:ascii="Times New Roman" w:hAnsi="Times New Roman"/>
                  <w:noProof/>
                  <w:snapToGrid/>
                  <w:lang w:eastAsia="ko-KR" w:bidi="ar-SA"/>
                </w:rPr>
                <mc:AlternateContent>
                  <mc:Choice Requires="wps">
                    <w:drawing>
                      <wp:anchor distT="0" distB="0" distL="114300" distR="114300" simplePos="0" relativeHeight="251659264" behindDoc="0" locked="0" layoutInCell="1" allowOverlap="1" wp14:anchorId="279AAFDB" wp14:editId="745934CE">
                        <wp:simplePos x="0" y="0"/>
                        <wp:positionH relativeFrom="column">
                          <wp:posOffset>-113376</wp:posOffset>
                        </wp:positionH>
                        <wp:positionV relativeFrom="paragraph">
                          <wp:posOffset>2326231</wp:posOffset>
                        </wp:positionV>
                        <wp:extent cx="461473" cy="32474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461473" cy="324740"/>
                                </a:xfrm>
                                <a:prstGeom prst="rect">
                                  <a:avLst/>
                                </a:prstGeom>
                                <a:noFill/>
                                <a:ln w="6350">
                                  <a:noFill/>
                                </a:ln>
                              </wps:spPr>
                              <wps:txbx>
                                <w:txbxContent>
                                  <w:p w14:paraId="05E55F7F" w14:textId="77777777" w:rsidR="001D5383" w:rsidRPr="00564DA5" w:rsidRDefault="001D5383" w:rsidP="00D74E2C">
                                    <w:pPr>
                                      <w:rPr>
                                        <w:color w:val="000000" w:themeColor="text1"/>
                                      </w:rPr>
                                    </w:pPr>
                                    <w:r w:rsidRPr="00564DA5">
                                      <w:rPr>
                                        <w:color w:val="000000" w:themeColor="text1"/>
                                      </w:rPr>
                                      <w:t>(a)</w:t>
                                    </w:r>
                                  </w:p>
                                  <w:p w14:paraId="4B8D3E50" w14:textId="77777777" w:rsidR="001D5383" w:rsidRDefault="001D5383" w:rsidP="00D74E2C"/>
                                  <w:p w14:paraId="049C5F3A" w14:textId="77777777" w:rsidR="001D5383" w:rsidRPr="00564DA5" w:rsidRDefault="001D5383" w:rsidP="00D74E2C">
                                    <w:pPr>
                                      <w:rPr>
                                        <w:color w:val="000000" w:themeColor="text1"/>
                                      </w:rPr>
                                    </w:pPr>
                                    <w:r w:rsidRPr="00564DA5">
                                      <w:rPr>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9AAFDB" id="_x0000_t202" coordsize="21600,21600" o:spt="202" path="m,l,21600r21600,l21600,xe">
                        <v:stroke joinstyle="miter"/>
                        <v:path gradientshapeok="t" o:connecttype="rect"/>
                      </v:shapetype>
                      <v:shape id="Text Box 42" o:spid="_x0000_s1026" type="#_x0000_t202" style="position:absolute;left:0;text-align:left;margin-left:-8.95pt;margin-top:183.15pt;width:36.35pt;height:25.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" filled="f" stroked="f" strokeweight=".5pt">
                        <v:textbox>
                          <w:txbxContent>
                            <w:p w14:paraId="05E55F7F" w14:textId="77777777" w:rsidR="001D5383" w:rsidRPr="00564DA5" w:rsidRDefault="001D5383" w:rsidP="00D74E2C">
                              <w:pPr>
                                <w:rPr>
                                  <w:color w:val="000000" w:themeColor="text1"/>
                                </w:rPr>
                              </w:pPr>
                              <w:r w:rsidRPr="00564DA5">
                                <w:rPr>
                                  <w:color w:val="000000" w:themeColor="text1"/>
                                </w:rPr>
                                <w:t>(a)</w:t>
                              </w:r>
                            </w:p>
                            <w:p w14:paraId="4B8D3E50" w14:textId="77777777" w:rsidR="001D5383" w:rsidRDefault="001D5383" w:rsidP="00D74E2C"/>
                            <w:p w14:paraId="049C5F3A" w14:textId="77777777" w:rsidR="001D5383" w:rsidRPr="00564DA5" w:rsidRDefault="001D5383" w:rsidP="00D74E2C">
                              <w:pPr>
                                <w:rPr>
                                  <w:color w:val="000000" w:themeColor="text1"/>
                                </w:rPr>
                              </w:pPr>
                              <w:r w:rsidRPr="00564DA5">
                                <w:rPr>
                                  <w:color w:val="000000" w:themeColor="text1"/>
                                </w:rPr>
                                <w:t>(a)</w:t>
                              </w:r>
                            </w:p>
                          </w:txbxContent>
                        </v:textbox>
                      </v:shape>
                    </w:pict>
                  </mc:Fallback>
                </mc:AlternateContent>
              </w:r>
              <w:r>
                <w:rPr>
                  <w:rFonts w:ascii="Times New Roman" w:hAnsi="Times New Roman"/>
                  <w:noProof/>
                  <w:lang w:eastAsia="ko-KR" w:bidi="ar-SA"/>
                </w:rPr>
                <w:drawing>
                  <wp:inline distT="0" distB="0" distL="0" distR="0" wp14:anchorId="1D4BB148" wp14:editId="7BDCE71A">
                    <wp:extent cx="3251200" cy="2646523"/>
                    <wp:effectExtent l="0" t="0" r="0" b="0"/>
                    <wp:docPr id="53"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rotWithShape="1">
                            <a:blip r:embed="rId74" cstate="print">
                              <a:extLst>
                                <a:ext uri="{28A0092B-C50C-407E-A947-70E740481C1C}">
                                  <a14:useLocalDpi xmlns:a14="http://schemas.microsoft.com/office/drawing/2010/main" val="0"/>
                                </a:ext>
                              </a:extLst>
                            </a:blip>
                            <a:srcRect r="12251"/>
                            <a:stretch/>
                          </pic:blipFill>
                          <pic:spPr bwMode="auto">
                            <a:xfrm>
                              <a:off x="0" y="0"/>
                              <a:ext cx="3265122" cy="265785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496" w:type="pct"/>
            <w:tcPrChange w:id="2115" w:author="Hi" w:date="2023-03-18T11:49:00Z">
              <w:tcPr>
                <w:tcW w:w="5251" w:type="dxa"/>
              </w:tcPr>
            </w:tcPrChange>
          </w:tcPr>
          <w:p w14:paraId="6F5D8AC5" w14:textId="77777777" w:rsidR="00D74E2C" w:rsidRDefault="00D74E2C" w:rsidP="000F1931">
            <w:pPr>
              <w:pStyle w:val="MDPI31text"/>
              <w:ind w:left="0" w:firstLine="0"/>
              <w:rPr>
                <w:ins w:id="2116" w:author="HSY" w:date="2023-03-18T02:36:00Z"/>
              </w:rPr>
            </w:pPr>
            <w:ins w:id="2117" w:author="HSY" w:date="2023-03-18T02:36:00Z">
              <w:r>
                <w:rPr>
                  <w:rFonts w:ascii="Times New Roman" w:hAnsi="Times New Roman"/>
                  <w:noProof/>
                  <w:snapToGrid/>
                  <w:lang w:eastAsia="ko-KR" w:bidi="ar-SA"/>
                </w:rPr>
                <mc:AlternateContent>
                  <mc:Choice Requires="wps">
                    <w:drawing>
                      <wp:anchor distT="0" distB="0" distL="114300" distR="114300" simplePos="0" relativeHeight="251660288" behindDoc="0" locked="0" layoutInCell="1" allowOverlap="1" wp14:anchorId="649AC961" wp14:editId="212C6EAC">
                        <wp:simplePos x="0" y="0"/>
                        <wp:positionH relativeFrom="column">
                          <wp:posOffset>-52290</wp:posOffset>
                        </wp:positionH>
                        <wp:positionV relativeFrom="paragraph">
                          <wp:posOffset>2326407</wp:posOffset>
                        </wp:positionV>
                        <wp:extent cx="461473" cy="32474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61473" cy="324740"/>
                                </a:xfrm>
                                <a:prstGeom prst="rect">
                                  <a:avLst/>
                                </a:prstGeom>
                                <a:noFill/>
                                <a:ln w="6350">
                                  <a:noFill/>
                                </a:ln>
                              </wps:spPr>
                              <wps:txbx>
                                <w:txbxContent>
                                  <w:p w14:paraId="130FDBDC" w14:textId="77777777" w:rsidR="001D5383" w:rsidRPr="00564DA5" w:rsidRDefault="001D5383" w:rsidP="00D74E2C">
                                    <w:pPr>
                                      <w:rPr>
                                        <w:color w:val="000000" w:themeColor="text1"/>
                                      </w:rPr>
                                    </w:pPr>
                                    <w:r w:rsidRPr="00564DA5">
                                      <w:rPr>
                                        <w:color w:val="000000" w:themeColor="text1"/>
                                      </w:rPr>
                                      <w:t>(</w:t>
                                    </w:r>
                                    <w:r>
                                      <w:rPr>
                                        <w:color w:val="000000" w:themeColor="text1"/>
                                      </w:rPr>
                                      <w:t>b</w:t>
                                    </w:r>
                                    <w:r w:rsidRPr="00564DA5">
                                      <w:rPr>
                                        <w:color w:val="000000" w:themeColor="text1"/>
                                      </w:rPr>
                                      <w:t>)</w:t>
                                    </w:r>
                                  </w:p>
                                  <w:p w14:paraId="62723A65" w14:textId="77777777" w:rsidR="001D5383" w:rsidRDefault="001D5383" w:rsidP="00D74E2C"/>
                                  <w:p w14:paraId="53372CBA" w14:textId="77777777" w:rsidR="001D5383" w:rsidRPr="00564DA5" w:rsidRDefault="001D5383" w:rsidP="00D74E2C">
                                    <w:pPr>
                                      <w:rPr>
                                        <w:color w:val="000000" w:themeColor="text1"/>
                                      </w:rPr>
                                    </w:pPr>
                                    <w:r w:rsidRPr="00564DA5">
                                      <w:rPr>
                                        <w:color w:val="000000" w:themeColor="text1"/>
                                      </w:rPr>
                                      <w:t>(</w:t>
                                    </w:r>
                                    <w:r>
                                      <w:rPr>
                                        <w:color w:val="000000" w:themeColor="text1"/>
                                      </w:rPr>
                                      <w:t>b</w:t>
                                    </w:r>
                                    <w:r w:rsidRPr="00564DA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AC961" id="Text Box 43" o:spid="_x0000_s1027" type="#_x0000_t202" style="position:absolute;left:0;text-align:left;margin-left:-4.1pt;margin-top:183.2pt;width:36.35pt;height:2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" filled="f" stroked="f" strokeweight=".5pt">
                        <v:textbox>
                          <w:txbxContent>
                            <w:p w14:paraId="130FDBDC" w14:textId="77777777" w:rsidR="001D5383" w:rsidRPr="00564DA5" w:rsidRDefault="001D5383" w:rsidP="00D74E2C">
                              <w:pPr>
                                <w:rPr>
                                  <w:color w:val="000000" w:themeColor="text1"/>
                                </w:rPr>
                              </w:pPr>
                              <w:r w:rsidRPr="00564DA5">
                                <w:rPr>
                                  <w:color w:val="000000" w:themeColor="text1"/>
                                </w:rPr>
                                <w:t>(</w:t>
                              </w:r>
                              <w:r>
                                <w:rPr>
                                  <w:color w:val="000000" w:themeColor="text1"/>
                                </w:rPr>
                                <w:t>b</w:t>
                              </w:r>
                              <w:r w:rsidRPr="00564DA5">
                                <w:rPr>
                                  <w:color w:val="000000" w:themeColor="text1"/>
                                </w:rPr>
                                <w:t>)</w:t>
                              </w:r>
                            </w:p>
                            <w:p w14:paraId="62723A65" w14:textId="77777777" w:rsidR="001D5383" w:rsidRDefault="001D5383" w:rsidP="00D74E2C"/>
                            <w:p w14:paraId="53372CBA" w14:textId="77777777" w:rsidR="001D5383" w:rsidRPr="00564DA5" w:rsidRDefault="001D5383" w:rsidP="00D74E2C">
                              <w:pPr>
                                <w:rPr>
                                  <w:color w:val="000000" w:themeColor="text1"/>
                                </w:rPr>
                              </w:pPr>
                              <w:r w:rsidRPr="00564DA5">
                                <w:rPr>
                                  <w:color w:val="000000" w:themeColor="text1"/>
                                </w:rPr>
                                <w:t>(</w:t>
                              </w:r>
                              <w:r>
                                <w:rPr>
                                  <w:color w:val="000000" w:themeColor="text1"/>
                                </w:rPr>
                                <w:t>b</w:t>
                              </w:r>
                              <w:r w:rsidRPr="00564DA5">
                                <w:rPr>
                                  <w:color w:val="000000" w:themeColor="text1"/>
                                </w:rPr>
                                <w:t>)</w:t>
                              </w:r>
                            </w:p>
                          </w:txbxContent>
                        </v:textbox>
                      </v:shape>
                    </w:pict>
                  </mc:Fallback>
                </mc:AlternateContent>
              </w:r>
              <w:r>
                <w:rPr>
                  <w:rFonts w:ascii="Times New Roman" w:hAnsi="Times New Roman"/>
                  <w:noProof/>
                  <w:lang w:eastAsia="ko-KR" w:bidi="ar-SA"/>
                </w:rPr>
                <w:drawing>
                  <wp:inline distT="0" distB="0" distL="0" distR="0" wp14:anchorId="409E8D8F" wp14:editId="1DA96EF5">
                    <wp:extent cx="3303990" cy="2700000"/>
                    <wp:effectExtent l="0" t="0" r="0" b="5715"/>
                    <wp:docPr id="54"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rotWithShape="1">
                            <a:blip r:embed="rId76" cstate="print">
                              <a:extLst>
                                <a:ext uri="{28A0092B-C50C-407E-A947-70E740481C1C}">
                                  <a14:useLocalDpi xmlns:a14="http://schemas.microsoft.com/office/drawing/2010/main" val="0"/>
                                </a:ext>
                              </a:extLst>
                            </a:blip>
                            <a:srcRect l="1" r="12596"/>
                            <a:stretch/>
                          </pic:blipFill>
                          <pic:spPr bwMode="auto">
                            <a:xfrm>
                              <a:off x="0" y="0"/>
                              <a:ext cx="3303990" cy="2700000"/>
                            </a:xfrm>
                            <a:prstGeom prst="rect">
                              <a:avLst/>
                            </a:prstGeom>
                            <a:ln>
                              <a:noFill/>
                            </a:ln>
                            <a:extLst>
                              <a:ext uri="{53640926-AAD7-44D8-BBD7-CCE9431645EC}">
                                <a14:shadowObscured xmlns:a14="http://schemas.microsoft.com/office/drawing/2010/main"/>
                              </a:ext>
                            </a:extLst>
                          </pic:spPr>
                        </pic:pic>
                      </a:graphicData>
                    </a:graphic>
                  </wp:inline>
                </w:drawing>
              </w:r>
            </w:ins>
          </w:p>
        </w:tc>
      </w:tr>
      <w:tr w:rsidR="00D74E2C" w14:paraId="444A1BE1" w14:textId="77777777" w:rsidTr="00C55857">
        <w:trPr>
          <w:trHeight w:val="394"/>
          <w:ins w:id="2118" w:author="HSY" w:date="2023-03-18T02:36:00Z"/>
          <w:trPrChange w:id="2119" w:author="Hi" w:date="2023-03-18T11:49:00Z">
            <w:trPr>
              <w:trHeight w:val="394"/>
            </w:trPr>
          </w:trPrChange>
        </w:trPr>
        <w:tc>
          <w:tcPr>
            <w:tcW w:w="2504" w:type="pct"/>
            <w:tcPrChange w:id="2120" w:author="Hi" w:date="2023-03-18T11:49:00Z">
              <w:tcPr>
                <w:tcW w:w="5270" w:type="dxa"/>
              </w:tcPr>
            </w:tcPrChange>
          </w:tcPr>
          <w:p w14:paraId="3D5511D5" w14:textId="77777777" w:rsidR="00D74E2C" w:rsidRDefault="00D74E2C" w:rsidP="000F1931">
            <w:pPr>
              <w:pStyle w:val="MDPI31text"/>
              <w:ind w:left="0" w:firstLine="0"/>
              <w:rPr>
                <w:ins w:id="2121" w:author="HSY" w:date="2023-03-18T02:36:00Z"/>
              </w:rPr>
            </w:pPr>
            <w:ins w:id="2122" w:author="HSY" w:date="2023-03-18T02:36:00Z">
              <w:r>
                <w:rPr>
                  <w:rFonts w:ascii="Times New Roman" w:hAnsi="Times New Roman"/>
                  <w:noProof/>
                  <w:snapToGrid/>
                  <w:lang w:eastAsia="ko-KR" w:bidi="ar-SA"/>
                </w:rPr>
                <mc:AlternateContent>
                  <mc:Choice Requires="wps">
                    <w:drawing>
                      <wp:anchor distT="0" distB="0" distL="114300" distR="114300" simplePos="0" relativeHeight="251661312" behindDoc="0" locked="0" layoutInCell="1" allowOverlap="1" wp14:anchorId="081275D7" wp14:editId="473F5B7F">
                        <wp:simplePos x="0" y="0"/>
                        <wp:positionH relativeFrom="column">
                          <wp:posOffset>-42124</wp:posOffset>
                        </wp:positionH>
                        <wp:positionV relativeFrom="paragraph">
                          <wp:posOffset>2358213</wp:posOffset>
                        </wp:positionV>
                        <wp:extent cx="461010" cy="26987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61010" cy="269875"/>
                                </a:xfrm>
                                <a:prstGeom prst="rect">
                                  <a:avLst/>
                                </a:prstGeom>
                                <a:noFill/>
                                <a:ln w="6350">
                                  <a:noFill/>
                                </a:ln>
                              </wps:spPr>
                              <wps:txbx>
                                <w:txbxContent>
                                  <w:p w14:paraId="6A1A0F97" w14:textId="77777777" w:rsidR="001D5383" w:rsidRPr="00564DA5" w:rsidRDefault="001D5383" w:rsidP="00D74E2C">
                                    <w:pPr>
                                      <w:rPr>
                                        <w:color w:val="000000" w:themeColor="text1"/>
                                      </w:rPr>
                                    </w:pPr>
                                    <w:r w:rsidRPr="00564DA5">
                                      <w:rPr>
                                        <w:color w:val="000000" w:themeColor="text1"/>
                                      </w:rPr>
                                      <w:t>(</w:t>
                                    </w:r>
                                    <w:r>
                                      <w:rPr>
                                        <w:color w:val="000000" w:themeColor="text1"/>
                                      </w:rPr>
                                      <w:t>c</w:t>
                                    </w:r>
                                    <w:r w:rsidRPr="00564DA5">
                                      <w:rPr>
                                        <w:color w:val="000000" w:themeColor="text1"/>
                                      </w:rPr>
                                      <w:t>)</w:t>
                                    </w:r>
                                  </w:p>
                                  <w:p w14:paraId="04D505FA" w14:textId="77777777" w:rsidR="001D5383" w:rsidRDefault="001D5383" w:rsidP="00D74E2C"/>
                                  <w:p w14:paraId="7B52ED6E" w14:textId="77777777" w:rsidR="001D5383" w:rsidRPr="00564DA5" w:rsidRDefault="001D5383" w:rsidP="00D74E2C">
                                    <w:pPr>
                                      <w:rPr>
                                        <w:color w:val="000000" w:themeColor="text1"/>
                                      </w:rPr>
                                    </w:pPr>
                                    <w:r w:rsidRPr="00564DA5">
                                      <w:rPr>
                                        <w:color w:val="000000" w:themeColor="text1"/>
                                      </w:rPr>
                                      <w:t>(</w:t>
                                    </w:r>
                                    <w:r>
                                      <w:rPr>
                                        <w:color w:val="000000" w:themeColor="text1"/>
                                      </w:rPr>
                                      <w:t>c</w:t>
                                    </w:r>
                                    <w:r w:rsidRPr="00564DA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275D7" id="Text Box 47" o:spid="_x0000_s1028" type="#_x0000_t202" style="position:absolute;left:0;text-align:left;margin-left:-3.3pt;margin-top:185.7pt;width:36.3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" filled="f" stroked="f" strokeweight=".5pt">
                        <v:textbox>
                          <w:txbxContent>
                            <w:p w14:paraId="6A1A0F97" w14:textId="77777777" w:rsidR="001D5383" w:rsidRPr="00564DA5" w:rsidRDefault="001D5383" w:rsidP="00D74E2C">
                              <w:pPr>
                                <w:rPr>
                                  <w:color w:val="000000" w:themeColor="text1"/>
                                </w:rPr>
                              </w:pPr>
                              <w:r w:rsidRPr="00564DA5">
                                <w:rPr>
                                  <w:color w:val="000000" w:themeColor="text1"/>
                                </w:rPr>
                                <w:t>(</w:t>
                              </w:r>
                              <w:r>
                                <w:rPr>
                                  <w:color w:val="000000" w:themeColor="text1"/>
                                </w:rPr>
                                <w:t>c</w:t>
                              </w:r>
                              <w:r w:rsidRPr="00564DA5">
                                <w:rPr>
                                  <w:color w:val="000000" w:themeColor="text1"/>
                                </w:rPr>
                                <w:t>)</w:t>
                              </w:r>
                            </w:p>
                            <w:p w14:paraId="04D505FA" w14:textId="77777777" w:rsidR="001D5383" w:rsidRDefault="001D5383" w:rsidP="00D74E2C"/>
                            <w:p w14:paraId="7B52ED6E" w14:textId="77777777" w:rsidR="001D5383" w:rsidRPr="00564DA5" w:rsidRDefault="001D5383" w:rsidP="00D74E2C">
                              <w:pPr>
                                <w:rPr>
                                  <w:color w:val="000000" w:themeColor="text1"/>
                                </w:rPr>
                              </w:pPr>
                              <w:r w:rsidRPr="00564DA5">
                                <w:rPr>
                                  <w:color w:val="000000" w:themeColor="text1"/>
                                </w:rPr>
                                <w:t>(</w:t>
                              </w:r>
                              <w:r>
                                <w:rPr>
                                  <w:color w:val="000000" w:themeColor="text1"/>
                                </w:rPr>
                                <w:t>c</w:t>
                              </w:r>
                              <w:r w:rsidRPr="00564DA5">
                                <w:rPr>
                                  <w:color w:val="000000" w:themeColor="text1"/>
                                </w:rPr>
                                <w:t>)</w:t>
                              </w:r>
                            </w:p>
                          </w:txbxContent>
                        </v:textbox>
                      </v:shape>
                    </w:pict>
                  </mc:Fallback>
                </mc:AlternateContent>
              </w:r>
              <w:r>
                <w:rPr>
                  <w:rFonts w:ascii="Times New Roman" w:hAnsi="Times New Roman"/>
                  <w:noProof/>
                  <w:lang w:eastAsia="ko-KR" w:bidi="ar-SA"/>
                </w:rPr>
                <w:drawing>
                  <wp:inline distT="0" distB="0" distL="0" distR="0" wp14:anchorId="64A5FF49" wp14:editId="4F3F7FCA">
                    <wp:extent cx="3316214" cy="2700000"/>
                    <wp:effectExtent l="0" t="0" r="0" b="5715"/>
                    <wp:docPr id="55" name="shape10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shape1062" descr="Chart&#10;&#10;Description automatically generated"/>
                            <pic:cNvPicPr/>
                          </pic:nvPicPr>
                          <pic:blipFill rotWithShape="1">
                            <a:blip r:embed="rId78" cstate="print">
                              <a:extLst>
                                <a:ext uri="{28A0092B-C50C-407E-A947-70E740481C1C}">
                                  <a14:useLocalDpi xmlns:a14="http://schemas.microsoft.com/office/drawing/2010/main" val="0"/>
                                </a:ext>
                              </a:extLst>
                            </a:blip>
                            <a:srcRect l="-1" r="12270"/>
                            <a:stretch/>
                          </pic:blipFill>
                          <pic:spPr bwMode="auto">
                            <a:xfrm>
                              <a:off x="0" y="0"/>
                              <a:ext cx="3316214" cy="270000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496" w:type="pct"/>
            <w:tcPrChange w:id="2123" w:author="Hi" w:date="2023-03-18T11:49:00Z">
              <w:tcPr>
                <w:tcW w:w="5251" w:type="dxa"/>
              </w:tcPr>
            </w:tcPrChange>
          </w:tcPr>
          <w:p w14:paraId="0399F49F" w14:textId="77777777" w:rsidR="00D74E2C" w:rsidRDefault="00D74E2C" w:rsidP="000F1931">
            <w:pPr>
              <w:pStyle w:val="MDPI31text"/>
              <w:ind w:left="0" w:firstLine="0"/>
              <w:rPr>
                <w:ins w:id="2124" w:author="HSY" w:date="2023-03-18T02:36:00Z"/>
              </w:rPr>
            </w:pPr>
            <w:ins w:id="2125" w:author="HSY" w:date="2023-03-18T02:36:00Z">
              <w:r>
                <w:rPr>
                  <w:rFonts w:ascii="Times New Roman" w:hAnsi="Times New Roman"/>
                  <w:noProof/>
                  <w:snapToGrid/>
                  <w:lang w:eastAsia="ko-KR" w:bidi="ar-SA"/>
                </w:rPr>
                <mc:AlternateContent>
                  <mc:Choice Requires="wps">
                    <w:drawing>
                      <wp:anchor distT="0" distB="0" distL="114300" distR="114300" simplePos="0" relativeHeight="251662336" behindDoc="0" locked="0" layoutInCell="1" allowOverlap="1" wp14:anchorId="52165447" wp14:editId="3DAC1736">
                        <wp:simplePos x="0" y="0"/>
                        <wp:positionH relativeFrom="column">
                          <wp:posOffset>-52290</wp:posOffset>
                        </wp:positionH>
                        <wp:positionV relativeFrom="paragraph">
                          <wp:posOffset>2374045</wp:posOffset>
                        </wp:positionV>
                        <wp:extent cx="461473" cy="3247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61473" cy="324740"/>
                                </a:xfrm>
                                <a:prstGeom prst="rect">
                                  <a:avLst/>
                                </a:prstGeom>
                                <a:noFill/>
                                <a:ln w="6350">
                                  <a:noFill/>
                                </a:ln>
                              </wps:spPr>
                              <wps:txbx>
                                <w:txbxContent>
                                  <w:p w14:paraId="365471D9" w14:textId="77777777" w:rsidR="001D5383" w:rsidRPr="00564DA5" w:rsidRDefault="001D5383" w:rsidP="00D74E2C">
                                    <w:pPr>
                                      <w:rPr>
                                        <w:color w:val="000000" w:themeColor="text1"/>
                                      </w:rPr>
                                    </w:pPr>
                                    <w:r w:rsidRPr="00564DA5">
                                      <w:rPr>
                                        <w:color w:val="000000" w:themeColor="text1"/>
                                      </w:rPr>
                                      <w:t>(</w:t>
                                    </w:r>
                                    <w:r>
                                      <w:rPr>
                                        <w:color w:val="000000" w:themeColor="text1"/>
                                      </w:rPr>
                                      <w:t>d</w:t>
                                    </w:r>
                                    <w:r w:rsidRPr="00564DA5">
                                      <w:rPr>
                                        <w:color w:val="000000" w:themeColor="text1"/>
                                      </w:rPr>
                                      <w:t>)</w:t>
                                    </w:r>
                                  </w:p>
                                  <w:p w14:paraId="60A06E71" w14:textId="77777777" w:rsidR="001D5383" w:rsidRDefault="001D5383" w:rsidP="00D74E2C"/>
                                  <w:p w14:paraId="05B9D260" w14:textId="77777777" w:rsidR="001D5383" w:rsidRPr="00564DA5" w:rsidRDefault="001D5383" w:rsidP="00D74E2C">
                                    <w:pPr>
                                      <w:rPr>
                                        <w:color w:val="000000" w:themeColor="text1"/>
                                      </w:rPr>
                                    </w:pPr>
                                    <w:r w:rsidRPr="00564DA5">
                                      <w:rPr>
                                        <w:color w:val="000000" w:themeColor="text1"/>
                                      </w:rPr>
                                      <w:t>(</w:t>
                                    </w:r>
                                    <w:r>
                                      <w:rPr>
                                        <w:color w:val="000000" w:themeColor="text1"/>
                                      </w:rPr>
                                      <w:t>d</w:t>
                                    </w:r>
                                    <w:r w:rsidRPr="00564DA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65447" id="Text Box 48" o:spid="_x0000_s1029" type="#_x0000_t202" style="position:absolute;left:0;text-align:left;margin-left:-4.1pt;margin-top:186.95pt;width:36.35pt;height:25.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" filled="f" stroked="f" strokeweight=".5pt">
                        <v:textbox>
                          <w:txbxContent>
                            <w:p w14:paraId="365471D9" w14:textId="77777777" w:rsidR="001D5383" w:rsidRPr="00564DA5" w:rsidRDefault="001D5383" w:rsidP="00D74E2C">
                              <w:pPr>
                                <w:rPr>
                                  <w:color w:val="000000" w:themeColor="text1"/>
                                </w:rPr>
                              </w:pPr>
                              <w:r w:rsidRPr="00564DA5">
                                <w:rPr>
                                  <w:color w:val="000000" w:themeColor="text1"/>
                                </w:rPr>
                                <w:t>(</w:t>
                              </w:r>
                              <w:r>
                                <w:rPr>
                                  <w:color w:val="000000" w:themeColor="text1"/>
                                </w:rPr>
                                <w:t>d</w:t>
                              </w:r>
                              <w:r w:rsidRPr="00564DA5">
                                <w:rPr>
                                  <w:color w:val="000000" w:themeColor="text1"/>
                                </w:rPr>
                                <w:t>)</w:t>
                              </w:r>
                            </w:p>
                            <w:p w14:paraId="60A06E71" w14:textId="77777777" w:rsidR="001D5383" w:rsidRDefault="001D5383" w:rsidP="00D74E2C"/>
                            <w:p w14:paraId="05B9D260" w14:textId="77777777" w:rsidR="001D5383" w:rsidRPr="00564DA5" w:rsidRDefault="001D5383" w:rsidP="00D74E2C">
                              <w:pPr>
                                <w:rPr>
                                  <w:color w:val="000000" w:themeColor="text1"/>
                                </w:rPr>
                              </w:pPr>
                              <w:r w:rsidRPr="00564DA5">
                                <w:rPr>
                                  <w:color w:val="000000" w:themeColor="text1"/>
                                </w:rPr>
                                <w:t>(</w:t>
                              </w:r>
                              <w:r>
                                <w:rPr>
                                  <w:color w:val="000000" w:themeColor="text1"/>
                                </w:rPr>
                                <w:t>d</w:t>
                              </w:r>
                              <w:r w:rsidRPr="00564DA5">
                                <w:rPr>
                                  <w:color w:val="000000" w:themeColor="text1"/>
                                </w:rPr>
                                <w:t>)</w:t>
                              </w:r>
                            </w:p>
                          </w:txbxContent>
                        </v:textbox>
                      </v:shape>
                    </w:pict>
                  </mc:Fallback>
                </mc:AlternateContent>
              </w:r>
              <w:r>
                <w:rPr>
                  <w:rFonts w:ascii="Times New Roman" w:hAnsi="Times New Roman"/>
                  <w:noProof/>
                  <w:lang w:eastAsia="ko-KR" w:bidi="ar-SA"/>
                </w:rPr>
                <w:drawing>
                  <wp:inline distT="0" distB="0" distL="0" distR="0" wp14:anchorId="0E035048" wp14:editId="302B8F95">
                    <wp:extent cx="3303606" cy="2700000"/>
                    <wp:effectExtent l="0" t="0" r="0" b="5715"/>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rotWithShape="1">
                            <a:blip r:embed="rId80" cstate="print">
                              <a:extLst>
                                <a:ext uri="{28A0092B-C50C-407E-A947-70E740481C1C}">
                                  <a14:useLocalDpi xmlns:a14="http://schemas.microsoft.com/office/drawing/2010/main" val="0"/>
                                </a:ext>
                              </a:extLst>
                            </a:blip>
                            <a:srcRect r="12604"/>
                            <a:stretch/>
                          </pic:blipFill>
                          <pic:spPr bwMode="auto">
                            <a:xfrm>
                              <a:off x="0" y="0"/>
                              <a:ext cx="3303606" cy="2700000"/>
                            </a:xfrm>
                            <a:prstGeom prst="rect">
                              <a:avLst/>
                            </a:prstGeom>
                            <a:ln>
                              <a:noFill/>
                            </a:ln>
                            <a:extLst>
                              <a:ext uri="{53640926-AAD7-44D8-BBD7-CCE9431645EC}">
                                <a14:shadowObscured xmlns:a14="http://schemas.microsoft.com/office/drawing/2010/main"/>
                              </a:ext>
                            </a:extLst>
                          </pic:spPr>
                        </pic:pic>
                      </a:graphicData>
                    </a:graphic>
                  </wp:inline>
                </w:drawing>
              </w:r>
            </w:ins>
          </w:p>
        </w:tc>
      </w:tr>
      <w:tr w:rsidR="00D74E2C" w14:paraId="78928239" w14:textId="77777777" w:rsidTr="00C55857">
        <w:trPr>
          <w:trHeight w:val="394"/>
          <w:ins w:id="2126" w:author="HSY" w:date="2023-03-18T02:36:00Z"/>
          <w:trPrChange w:id="2127" w:author="Hi" w:date="2023-03-18T11:49:00Z">
            <w:trPr>
              <w:trHeight w:val="394"/>
            </w:trPr>
          </w:trPrChange>
        </w:trPr>
        <w:tc>
          <w:tcPr>
            <w:tcW w:w="5000" w:type="pct"/>
            <w:gridSpan w:val="2"/>
            <w:tcPrChange w:id="2128" w:author="Hi" w:date="2023-03-18T11:49:00Z">
              <w:tcPr>
                <w:tcW w:w="10521" w:type="dxa"/>
                <w:gridSpan w:val="2"/>
              </w:tcPr>
            </w:tcPrChange>
          </w:tcPr>
          <w:p w14:paraId="6A1C4F57" w14:textId="77777777" w:rsidR="00D74E2C" w:rsidRPr="00BF6230" w:rsidRDefault="00D74E2C">
            <w:pPr>
              <w:pStyle w:val="MDPI31text"/>
              <w:ind w:left="0" w:right="160" w:firstLine="0"/>
              <w:jc w:val="right"/>
              <w:rPr>
                <w:ins w:id="2129" w:author="HSY" w:date="2023-03-18T02:36:00Z"/>
                <w:rFonts w:ascii="Times New Roman" w:hAnsi="Times New Roman"/>
                <w:noProof/>
                <w:snapToGrid/>
                <w:sz w:val="16"/>
                <w:szCs w:val="16"/>
                <w:lang w:eastAsia="ko-KR"/>
              </w:rPr>
              <w:pPrChange w:id="2130" w:author="HSY" w:date="2023-03-18T02:40:00Z">
                <w:pPr>
                  <w:pStyle w:val="MDPI31text"/>
                  <w:ind w:left="0" w:firstLine="0"/>
                  <w:jc w:val="right"/>
                </w:pPr>
              </w:pPrChange>
            </w:pPr>
            <w:ins w:id="2131" w:author="HSY" w:date="2023-03-18T02:36:00Z">
              <w:r w:rsidRPr="00BF6230">
                <w:rPr>
                  <w:rFonts w:ascii="Times New Roman" w:hAnsi="Times New Roman"/>
                  <w:noProof/>
                  <w:snapToGrid/>
                  <w:sz w:val="16"/>
                  <w:szCs w:val="16"/>
                  <w:lang w:eastAsia="ko-KR"/>
                </w:rPr>
                <w:t xml:space="preserve">1.0 </w:t>
              </w:r>
              <w:r>
                <w:rPr>
                  <w:rFonts w:ascii="Times New Roman" w:hAnsi="Times New Roman"/>
                  <w:noProof/>
                  <w:snapToGrid/>
                  <w:sz w:val="16"/>
                  <w:szCs w:val="16"/>
                  <w:lang w:eastAsia="ko-KR"/>
                </w:rPr>
                <w:t xml:space="preserve">       </w:t>
              </w:r>
              <w:r w:rsidRPr="00BF6230">
                <w:rPr>
                  <w:rFonts w:ascii="Times New Roman" w:hAnsi="Times New Roman"/>
                  <w:noProof/>
                  <w:snapToGrid/>
                  <w:sz w:val="16"/>
                  <w:szCs w:val="16"/>
                  <w:lang w:eastAsia="ko-KR"/>
                </w:rPr>
                <w:t xml:space="preserve">  0.5</w:t>
              </w:r>
              <w:r>
                <w:rPr>
                  <w:rFonts w:ascii="Times New Roman" w:hAnsi="Times New Roman"/>
                  <w:noProof/>
                  <w:snapToGrid/>
                  <w:sz w:val="16"/>
                  <w:szCs w:val="16"/>
                  <w:lang w:eastAsia="ko-KR"/>
                </w:rPr>
                <w:t xml:space="preserve">  </w:t>
              </w:r>
              <w:r w:rsidRPr="00BF6230">
                <w:rPr>
                  <w:rFonts w:ascii="Times New Roman" w:hAnsi="Times New Roman"/>
                  <w:noProof/>
                  <w:snapToGrid/>
                  <w:sz w:val="16"/>
                  <w:szCs w:val="16"/>
                  <w:lang w:eastAsia="ko-KR"/>
                </w:rPr>
                <w:t xml:space="preserve">   </w:t>
              </w:r>
              <w:r>
                <w:rPr>
                  <w:rFonts w:ascii="Times New Roman" w:hAnsi="Times New Roman"/>
                  <w:noProof/>
                  <w:snapToGrid/>
                  <w:sz w:val="16"/>
                  <w:szCs w:val="16"/>
                  <w:lang w:eastAsia="ko-KR"/>
                </w:rPr>
                <w:t xml:space="preserve">      </w:t>
              </w:r>
              <w:r w:rsidRPr="00BF6230">
                <w:rPr>
                  <w:rFonts w:ascii="Times New Roman" w:hAnsi="Times New Roman"/>
                  <w:noProof/>
                  <w:snapToGrid/>
                  <w:sz w:val="16"/>
                  <w:szCs w:val="16"/>
                  <w:lang w:eastAsia="ko-KR"/>
                </w:rPr>
                <w:t xml:space="preserve">0  </w:t>
              </w:r>
              <w:r>
                <w:rPr>
                  <w:rFonts w:ascii="Times New Roman" w:hAnsi="Times New Roman"/>
                  <w:noProof/>
                  <w:snapToGrid/>
                  <w:sz w:val="16"/>
                  <w:szCs w:val="16"/>
                  <w:lang w:eastAsia="ko-KR"/>
                </w:rPr>
                <w:t xml:space="preserve">       </w:t>
              </w:r>
              <w:r w:rsidRPr="00BF6230">
                <w:rPr>
                  <w:rFonts w:ascii="Times New Roman" w:hAnsi="Times New Roman"/>
                  <w:noProof/>
                  <w:snapToGrid/>
                  <w:sz w:val="16"/>
                  <w:szCs w:val="16"/>
                  <w:lang w:eastAsia="ko-KR"/>
                </w:rPr>
                <w:t xml:space="preserve"> -0.5   </w:t>
              </w:r>
              <w:r>
                <w:rPr>
                  <w:rFonts w:ascii="Times New Roman" w:hAnsi="Times New Roman"/>
                  <w:noProof/>
                  <w:snapToGrid/>
                  <w:sz w:val="16"/>
                  <w:szCs w:val="16"/>
                  <w:lang w:eastAsia="ko-KR"/>
                </w:rPr>
                <w:t xml:space="preserve">     </w:t>
              </w:r>
              <w:r w:rsidRPr="00BF6230">
                <w:rPr>
                  <w:rFonts w:ascii="Times New Roman" w:hAnsi="Times New Roman"/>
                  <w:noProof/>
                  <w:snapToGrid/>
                  <w:sz w:val="16"/>
                  <w:szCs w:val="16"/>
                  <w:lang w:eastAsia="ko-KR"/>
                </w:rPr>
                <w:t>-1</w:t>
              </w:r>
            </w:ins>
          </w:p>
          <w:p w14:paraId="5B1CBD2E" w14:textId="77777777" w:rsidR="00D74E2C" w:rsidRDefault="00D74E2C" w:rsidP="000F1931">
            <w:pPr>
              <w:pStyle w:val="MDPI31text"/>
              <w:ind w:left="0" w:firstLine="0"/>
              <w:jc w:val="right"/>
              <w:rPr>
                <w:ins w:id="2132" w:author="HSY" w:date="2023-03-18T02:36:00Z"/>
                <w:rFonts w:ascii="Times New Roman" w:hAnsi="Times New Roman"/>
                <w:noProof/>
                <w:snapToGrid/>
                <w:lang w:eastAsia="ko-KR"/>
              </w:rPr>
            </w:pPr>
            <w:ins w:id="2133" w:author="HSY" w:date="2023-03-18T02:36:00Z">
              <w:r>
                <w:rPr>
                  <w:rFonts w:ascii="Times New Roman" w:hAnsi="Times New Roman"/>
                  <w:noProof/>
                  <w:lang w:eastAsia="ko-KR" w:bidi="ar-SA"/>
                </w:rPr>
                <w:drawing>
                  <wp:inline distT="0" distB="0" distL="0" distR="0" wp14:anchorId="12300E2A" wp14:editId="79B474F0">
                    <wp:extent cx="234315" cy="2730451"/>
                    <wp:effectExtent l="9525" t="0" r="3810" b="381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shape1062" descr="Chart&#10;&#10;Description automatically generated"/>
                            <pic:cNvPicPr/>
                          </pic:nvPicPr>
                          <pic:blipFill rotWithShape="1">
                            <a:blip r:embed="rId78" cstate="print">
                              <a:extLst>
                                <a:ext uri="{28A0092B-C50C-407E-A947-70E740481C1C}">
                                  <a14:useLocalDpi xmlns:a14="http://schemas.microsoft.com/office/drawing/2010/main" val="0"/>
                                </a:ext>
                              </a:extLst>
                            </a:blip>
                            <a:srcRect l="88162" t="34453" r="7113" b="45987"/>
                            <a:stretch/>
                          </pic:blipFill>
                          <pic:spPr bwMode="auto">
                            <a:xfrm rot="16200000">
                              <a:off x="0" y="0"/>
                              <a:ext cx="290915" cy="3390003"/>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86EB13" w14:textId="77777777" w:rsidR="00D74E2C" w:rsidRDefault="00D74E2C">
      <w:pPr>
        <w:pStyle w:val="MDPI51figurecaption"/>
        <w:ind w:left="0"/>
        <w:rPr>
          <w:ins w:id="2134" w:author="HSY" w:date="2023-03-18T02:36:00Z"/>
          <w:b/>
          <w:bCs/>
        </w:rPr>
        <w:pPrChange w:id="2135" w:author="HSY" w:date="2023-03-18T02:36:00Z">
          <w:pPr>
            <w:pStyle w:val="MDPI51figurecaption"/>
          </w:pPr>
        </w:pPrChange>
      </w:pPr>
    </w:p>
    <w:p w14:paraId="19AE9DFC" w14:textId="2442C0C5" w:rsidR="0031536D" w:rsidRDefault="00320AFF" w:rsidP="002D7F52">
      <w:pPr>
        <w:pStyle w:val="MDPI51figurecaption"/>
      </w:pPr>
      <w:commentRangeStart w:id="2136"/>
      <w:r w:rsidRPr="00051014">
        <w:rPr>
          <w:b/>
          <w:bCs/>
          <w:highlight w:val="cyan"/>
          <w:rPrChange w:id="2137" w:author="HSY" w:date="2023-03-18T02:37:00Z">
            <w:rPr>
              <w:b/>
              <w:bCs/>
            </w:rPr>
          </w:rPrChange>
        </w:rPr>
        <w:t>Fig</w:t>
      </w:r>
      <w:r w:rsidR="00575E8B" w:rsidRPr="00051014">
        <w:rPr>
          <w:b/>
          <w:bCs/>
          <w:highlight w:val="cyan"/>
          <w:rPrChange w:id="2138" w:author="HSY" w:date="2023-03-18T02:37:00Z">
            <w:rPr>
              <w:b/>
              <w:bCs/>
            </w:rPr>
          </w:rPrChange>
        </w:rPr>
        <w:t>ure</w:t>
      </w:r>
      <w:r w:rsidRPr="00051014">
        <w:rPr>
          <w:b/>
          <w:bCs/>
          <w:highlight w:val="cyan"/>
          <w:rPrChange w:id="2139" w:author="HSY" w:date="2023-03-18T02:37:00Z">
            <w:rPr>
              <w:b/>
              <w:bCs/>
            </w:rPr>
          </w:rPrChange>
        </w:rPr>
        <w:t xml:space="preserve"> 1</w:t>
      </w:r>
      <w:r w:rsidR="00A7101A" w:rsidRPr="00051014">
        <w:rPr>
          <w:b/>
          <w:bCs/>
          <w:highlight w:val="cyan"/>
          <w:rPrChange w:id="2140" w:author="HSY" w:date="2023-03-18T02:37:00Z">
            <w:rPr>
              <w:b/>
              <w:bCs/>
            </w:rPr>
          </w:rPrChange>
        </w:rPr>
        <w:t>3</w:t>
      </w:r>
      <w:r w:rsidRPr="00051014">
        <w:rPr>
          <w:b/>
          <w:bCs/>
          <w:highlight w:val="cyan"/>
          <w:rPrChange w:id="2141" w:author="HSY" w:date="2023-03-18T02:37:00Z">
            <w:rPr>
              <w:b/>
              <w:bCs/>
            </w:rPr>
          </w:rPrChange>
        </w:rPr>
        <w:t>.</w:t>
      </w:r>
      <w:r w:rsidRPr="00051014">
        <w:rPr>
          <w:highlight w:val="cyan"/>
          <w:rPrChange w:id="2142" w:author="HSY" w:date="2023-03-18T02:37:00Z">
            <w:rPr/>
          </w:rPrChange>
        </w:rPr>
        <w:t xml:space="preserve"> </w:t>
      </w:r>
      <w:commentRangeEnd w:id="2136"/>
      <w:r w:rsidR="00CC5B58" w:rsidRPr="00051014">
        <w:rPr>
          <w:rStyle w:val="ab"/>
          <w:rFonts w:eastAsia="SimSun"/>
          <w:noProof/>
          <w:highlight w:val="cyan"/>
          <w:lang w:eastAsia="zh-CN" w:bidi="ar-SA"/>
          <w:rPrChange w:id="2143" w:author="HSY" w:date="2023-03-18T02:37:00Z">
            <w:rPr>
              <w:rStyle w:val="ab"/>
              <w:rFonts w:eastAsia="SimSun"/>
              <w:noProof/>
              <w:lang w:eastAsia="zh-CN" w:bidi="ar-SA"/>
            </w:rPr>
          </w:rPrChange>
        </w:rPr>
        <w:commentReference w:id="2136"/>
      </w:r>
      <w:r w:rsidR="000618A6" w:rsidRPr="00051014">
        <w:rPr>
          <w:highlight w:val="cyan"/>
          <w:rPrChange w:id="2144" w:author="HSY" w:date="2023-03-18T02:37:00Z">
            <w:rPr/>
          </w:rPrChange>
        </w:rPr>
        <w:t xml:space="preserve">Correlation </w:t>
      </w:r>
      <w:r w:rsidR="002B7A28" w:rsidRPr="00051014">
        <w:rPr>
          <w:highlight w:val="cyan"/>
          <w:rPrChange w:id="2145" w:author="HSY" w:date="2023-03-18T02:37:00Z">
            <w:rPr/>
          </w:rPrChange>
        </w:rPr>
        <w:t>matrix</w:t>
      </w:r>
      <w:r w:rsidR="008B7727" w:rsidRPr="00051014">
        <w:rPr>
          <w:highlight w:val="cyan"/>
          <w:rPrChange w:id="2146" w:author="HSY" w:date="2023-03-18T02:37:00Z">
            <w:rPr/>
          </w:rPrChange>
        </w:rPr>
        <w:t xml:space="preserve"> showing </w:t>
      </w:r>
      <w:r w:rsidR="00C07A82" w:rsidRPr="00051014">
        <w:rPr>
          <w:highlight w:val="cyan"/>
          <w:rPrChange w:id="2147" w:author="HSY" w:date="2023-03-18T02:37:00Z">
            <w:rPr/>
          </w:rPrChange>
        </w:rPr>
        <w:t>Spearman’s</w:t>
      </w:r>
      <w:r w:rsidR="008B7727" w:rsidRPr="00051014">
        <w:rPr>
          <w:highlight w:val="cyan"/>
          <w:rPrChange w:id="2148" w:author="HSY" w:date="2023-03-18T02:37:00Z">
            <w:rPr/>
          </w:rPrChange>
        </w:rPr>
        <w:t xml:space="preserve"> </w:t>
      </w:r>
      <w:r w:rsidR="00E6782A" w:rsidRPr="00051014">
        <w:rPr>
          <w:highlight w:val="cyan"/>
          <w:rPrChange w:id="2149" w:author="HSY" w:date="2023-03-18T02:37:00Z">
            <w:rPr/>
          </w:rPrChange>
        </w:rPr>
        <w:t>correlation</w:t>
      </w:r>
      <w:r w:rsidR="008B7727" w:rsidRPr="00051014">
        <w:rPr>
          <w:highlight w:val="cyan"/>
          <w:rPrChange w:id="2150" w:author="HSY" w:date="2023-03-18T02:37:00Z">
            <w:rPr/>
          </w:rPrChange>
        </w:rPr>
        <w:t xml:space="preserve"> analysis</w:t>
      </w:r>
      <w:r w:rsidR="000618A6" w:rsidRPr="00051014">
        <w:rPr>
          <w:highlight w:val="cyan"/>
          <w:rPrChange w:id="2151" w:author="HSY" w:date="2023-03-18T02:37:00Z">
            <w:rPr/>
          </w:rPrChange>
        </w:rPr>
        <w:t xml:space="preserve"> of water quality parameters at </w:t>
      </w:r>
      <w:del w:id="2152" w:author="Author" w:date="2023-03-17T07:19:00Z">
        <w:r w:rsidR="002B7A28" w:rsidRPr="00051014">
          <w:rPr>
            <w:highlight w:val="cyan"/>
            <w:rPrChange w:id="2153" w:author="HSY" w:date="2023-03-18T02:37:00Z">
              <w:rPr/>
            </w:rPrChange>
          </w:rPr>
          <w:delText>sampling</w:delText>
        </w:r>
      </w:del>
      <w:ins w:id="2154" w:author="Author" w:date="2023-03-17T07:19:00Z">
        <w:r w:rsidR="008010CA" w:rsidRPr="00051014">
          <w:rPr>
            <w:highlight w:val="cyan"/>
            <w:rPrChange w:id="2155" w:author="HSY" w:date="2023-03-18T02:37:00Z">
              <w:rPr/>
            </w:rPrChange>
          </w:rPr>
          <w:t>survey</w:t>
        </w:r>
      </w:ins>
      <w:r w:rsidR="002B7A28" w:rsidRPr="00051014">
        <w:rPr>
          <w:highlight w:val="cyan"/>
          <w:rPrChange w:id="2156" w:author="HSY" w:date="2023-03-18T02:37:00Z">
            <w:rPr/>
          </w:rPrChange>
        </w:rPr>
        <w:t xml:space="preserve"> </w:t>
      </w:r>
      <w:r w:rsidR="000618A6" w:rsidRPr="00051014">
        <w:rPr>
          <w:highlight w:val="cyan"/>
          <w:rPrChange w:id="2157" w:author="HSY" w:date="2023-03-18T02:37:00Z">
            <w:rPr/>
          </w:rPrChange>
        </w:rPr>
        <w:t>sites</w:t>
      </w:r>
      <w:r w:rsidR="002B7A28" w:rsidRPr="00051014">
        <w:rPr>
          <w:highlight w:val="cyan"/>
          <w:rPrChange w:id="2158" w:author="HSY" w:date="2023-03-18T02:37:00Z">
            <w:rPr/>
          </w:rPrChange>
        </w:rPr>
        <w:t xml:space="preserve"> </w:t>
      </w:r>
      <w:r w:rsidR="000618A6" w:rsidRPr="00051014">
        <w:rPr>
          <w:highlight w:val="cyan"/>
          <w:rPrChange w:id="2159" w:author="HSY" w:date="2023-03-18T02:37:00Z">
            <w:rPr/>
          </w:rPrChange>
        </w:rPr>
        <w:t xml:space="preserve">(a) J1, (b) J2, (c) T1, and (d) T2. The numbers </w:t>
      </w:r>
      <w:del w:id="2160" w:author="Author" w:date="2023-03-17T07:19:00Z">
        <w:r w:rsidR="000618A6" w:rsidRPr="00051014">
          <w:rPr>
            <w:highlight w:val="cyan"/>
            <w:rPrChange w:id="2161" w:author="HSY" w:date="2023-03-18T02:37:00Z">
              <w:rPr/>
            </w:rPrChange>
          </w:rPr>
          <w:delText>within</w:delText>
        </w:r>
      </w:del>
      <w:ins w:id="2162" w:author="Author" w:date="2023-03-17T07:19:00Z">
        <w:r w:rsidR="00A13E3A" w:rsidRPr="00051014">
          <w:rPr>
            <w:highlight w:val="cyan"/>
            <w:rPrChange w:id="2163" w:author="HSY" w:date="2023-03-18T02:37:00Z">
              <w:rPr/>
            </w:rPrChange>
          </w:rPr>
          <w:t>inside</w:t>
        </w:r>
      </w:ins>
      <w:r w:rsidR="00A13E3A" w:rsidRPr="00051014">
        <w:rPr>
          <w:highlight w:val="cyan"/>
          <w:rPrChange w:id="2164" w:author="HSY" w:date="2023-03-18T02:37:00Z">
            <w:rPr/>
          </w:rPrChange>
        </w:rPr>
        <w:t xml:space="preserve"> </w:t>
      </w:r>
      <w:r w:rsidR="000618A6" w:rsidRPr="00051014">
        <w:rPr>
          <w:highlight w:val="cyan"/>
          <w:rPrChange w:id="2165" w:author="HSY" w:date="2023-03-18T02:37:00Z">
            <w:rPr/>
          </w:rPrChange>
        </w:rPr>
        <w:t>the boxes represent the Spearman correlation coefficients</w:t>
      </w:r>
      <w:ins w:id="2166" w:author="HSY" w:date="2023-03-18T02:37:00Z">
        <w:r w:rsidR="00051014" w:rsidRPr="00051014">
          <w:rPr>
            <w:highlight w:val="cyan"/>
            <w:rPrChange w:id="2167" w:author="HSY" w:date="2023-03-18T02:37:00Z">
              <w:rPr/>
            </w:rPrChange>
          </w:rPr>
          <w:t>.</w:t>
        </w:r>
      </w:ins>
    </w:p>
    <w:p w14:paraId="5D05E72B" w14:textId="0B9FA035" w:rsidR="003304E4" w:rsidDel="0083244E" w:rsidRDefault="003304E4" w:rsidP="003304E4">
      <w:pPr>
        <w:pStyle w:val="af5"/>
        <w:wordWrap/>
        <w:rPr>
          <w:ins w:id="2168" w:author="HSY" w:date="2023-03-18T02:36:00Z"/>
          <w:del w:id="2169" w:author="User" w:date="2023-03-20T17:03:00Z"/>
          <w:rFonts w:ascii="Times New Roman" w:hAnsi="Times New Roman" w:cs="Times New Roman"/>
          <w:lang w:bidi="en-US"/>
        </w:rPr>
      </w:pPr>
    </w:p>
    <w:p w14:paraId="05D1C5EF" w14:textId="794470EC" w:rsidR="00D74E2C" w:rsidDel="0083244E" w:rsidRDefault="00D74E2C">
      <w:pPr>
        <w:pStyle w:val="af5"/>
        <w:wordWrap/>
        <w:ind w:firstLineChars="100" w:firstLine="200"/>
        <w:rPr>
          <w:ins w:id="2170" w:author="Hi" w:date="2023-03-18T11:20:00Z"/>
          <w:del w:id="2171" w:author="User" w:date="2023-03-20T17:03:00Z"/>
          <w:rFonts w:ascii="Times New Roman" w:hAnsi="Times New Roman" w:cs="Times New Roman"/>
          <w:lang w:bidi="en-US"/>
        </w:rPr>
        <w:pPrChange w:id="2172" w:author="HSY" w:date="2023-03-18T02:51:00Z">
          <w:pPr>
            <w:pStyle w:val="af5"/>
            <w:wordWrap/>
          </w:pPr>
        </w:pPrChange>
      </w:pPr>
    </w:p>
    <w:p w14:paraId="51ACF760" w14:textId="4ACF2427" w:rsidR="00FC48CD" w:rsidDel="0083244E" w:rsidRDefault="00FC48CD">
      <w:pPr>
        <w:pStyle w:val="af5"/>
        <w:wordWrap/>
        <w:ind w:firstLineChars="100" w:firstLine="200"/>
        <w:rPr>
          <w:ins w:id="2173" w:author="Hi" w:date="2023-03-18T11:20:00Z"/>
          <w:del w:id="2174" w:author="User" w:date="2023-03-20T17:03:00Z"/>
          <w:rFonts w:ascii="Times New Roman" w:hAnsi="Times New Roman" w:cs="Times New Roman"/>
          <w:lang w:bidi="en-US"/>
        </w:rPr>
        <w:pPrChange w:id="2175" w:author="HSY" w:date="2023-03-18T02:51:00Z">
          <w:pPr>
            <w:pStyle w:val="af5"/>
            <w:wordWrap/>
          </w:pPr>
        </w:pPrChange>
      </w:pPr>
    </w:p>
    <w:p w14:paraId="07AACF9A" w14:textId="1FE39F0B" w:rsidR="00FC48CD" w:rsidDel="0083244E" w:rsidRDefault="00FC48CD">
      <w:pPr>
        <w:pStyle w:val="af5"/>
        <w:wordWrap/>
        <w:ind w:firstLineChars="100" w:firstLine="200"/>
        <w:rPr>
          <w:ins w:id="2176" w:author="Hi" w:date="2023-03-18T11:20:00Z"/>
          <w:del w:id="2177" w:author="User" w:date="2023-03-20T17:03:00Z"/>
          <w:rFonts w:ascii="Times New Roman" w:hAnsi="Times New Roman" w:cs="Times New Roman"/>
          <w:lang w:bidi="en-US"/>
        </w:rPr>
        <w:pPrChange w:id="2178" w:author="HSY" w:date="2023-03-18T02:51:00Z">
          <w:pPr>
            <w:pStyle w:val="af5"/>
            <w:wordWrap/>
          </w:pPr>
        </w:pPrChange>
      </w:pPr>
    </w:p>
    <w:p w14:paraId="7A592B74" w14:textId="4151052B" w:rsidR="00FC48CD" w:rsidDel="0083244E" w:rsidRDefault="00FC48CD">
      <w:pPr>
        <w:pStyle w:val="af5"/>
        <w:wordWrap/>
        <w:ind w:firstLineChars="100" w:firstLine="200"/>
        <w:rPr>
          <w:ins w:id="2179" w:author="Hi" w:date="2023-03-18T11:20:00Z"/>
          <w:del w:id="2180" w:author="User" w:date="2023-03-20T17:03:00Z"/>
          <w:rFonts w:ascii="Times New Roman" w:hAnsi="Times New Roman" w:cs="Times New Roman"/>
          <w:lang w:bidi="en-US"/>
        </w:rPr>
        <w:pPrChange w:id="2181" w:author="HSY" w:date="2023-03-18T02:51:00Z">
          <w:pPr>
            <w:pStyle w:val="af5"/>
            <w:wordWrap/>
          </w:pPr>
        </w:pPrChange>
      </w:pPr>
    </w:p>
    <w:p w14:paraId="4D936948" w14:textId="77777777" w:rsidR="0083244E" w:rsidRDefault="0083244E">
      <w:pPr>
        <w:pStyle w:val="af5"/>
        <w:wordWrap/>
        <w:ind w:firstLineChars="100" w:firstLine="200"/>
        <w:rPr>
          <w:ins w:id="2182" w:author="Hi" w:date="2023-03-18T11:20:00Z"/>
          <w:rFonts w:ascii="Times New Roman" w:hAnsi="Times New Roman" w:cs="Times New Roman"/>
          <w:lang w:bidi="en-US"/>
        </w:rPr>
        <w:pPrChange w:id="2183" w:author="HSY" w:date="2023-03-18T02:51:00Z">
          <w:pPr>
            <w:pStyle w:val="af5"/>
            <w:wordWrap/>
          </w:pPr>
        </w:pPrChange>
      </w:pPr>
    </w:p>
    <w:p w14:paraId="4AC1A816" w14:textId="779173EA" w:rsidR="00FC48CD" w:rsidDel="0083244E" w:rsidRDefault="00FC48CD" w:rsidP="00093642">
      <w:pPr>
        <w:pStyle w:val="af5"/>
        <w:pBdr>
          <w:top w:val="none" w:sz="0" w:space="0" w:color="auto"/>
          <w:left w:val="none" w:sz="0" w:space="0" w:color="auto"/>
          <w:bottom w:val="none" w:sz="0" w:space="0" w:color="auto"/>
          <w:right w:val="none" w:sz="0" w:space="0" w:color="auto"/>
        </w:pBdr>
        <w:wordWrap/>
        <w:rPr>
          <w:del w:id="2184" w:author="Hi" w:date="2023-03-18T11:42:00Z"/>
          <w:rFonts w:ascii="Times New Roman" w:hAnsi="Times New Roman" w:cs="Times New Roman"/>
          <w:lang w:bidi="en-US"/>
        </w:rPr>
      </w:pPr>
    </w:p>
    <w:p w14:paraId="2218C09C" w14:textId="77777777" w:rsidR="0083244E" w:rsidRDefault="0083244E">
      <w:pPr>
        <w:pStyle w:val="af5"/>
        <w:wordWrap/>
        <w:ind w:firstLineChars="100" w:firstLine="200"/>
        <w:rPr>
          <w:ins w:id="2185" w:author="User" w:date="2023-03-20T17:03:00Z"/>
          <w:rFonts w:ascii="Times New Roman" w:hAnsi="Times New Roman" w:cs="Times New Roman"/>
          <w:lang w:bidi="en-US"/>
        </w:rPr>
        <w:pPrChange w:id="2186" w:author="HSY" w:date="2023-03-18T02:51:00Z">
          <w:pPr>
            <w:pStyle w:val="af5"/>
            <w:wordWrap/>
          </w:pPr>
        </w:pPrChange>
      </w:pPr>
    </w:p>
    <w:p w14:paraId="09256475" w14:textId="77777777" w:rsidR="000F1931" w:rsidRDefault="000F1931" w:rsidP="00093642">
      <w:pPr>
        <w:pStyle w:val="af5"/>
        <w:pBdr>
          <w:top w:val="none" w:sz="0" w:space="0" w:color="auto"/>
          <w:left w:val="none" w:sz="0" w:space="0" w:color="auto"/>
          <w:bottom w:val="none" w:sz="0" w:space="0" w:color="auto"/>
          <w:right w:val="none" w:sz="0" w:space="0" w:color="auto"/>
        </w:pBdr>
        <w:wordWrap/>
        <w:rPr>
          <w:ins w:id="2187" w:author="User" w:date="2023-03-20T17:25:00Z"/>
          <w:rFonts w:ascii="Times New Roman" w:hAnsi="Times New Roman" w:cs="Times New Roman"/>
          <w:lang w:bidi="en-US"/>
        </w:rPr>
      </w:pPr>
    </w:p>
    <w:p w14:paraId="31A2277B" w14:textId="6C9ACA1E" w:rsidR="0005754D" w:rsidRDefault="0005754D" w:rsidP="00093642">
      <w:pPr>
        <w:pStyle w:val="af5"/>
        <w:pBdr>
          <w:top w:val="none" w:sz="0" w:space="0" w:color="auto"/>
          <w:left w:val="none" w:sz="0" w:space="0" w:color="auto"/>
          <w:bottom w:val="none" w:sz="0" w:space="0" w:color="auto"/>
          <w:right w:val="none" w:sz="0" w:space="0" w:color="auto"/>
        </w:pBdr>
        <w:wordWrap/>
        <w:rPr>
          <w:ins w:id="2188" w:author="HSY" w:date="2023-03-18T02:52:00Z"/>
          <w:rFonts w:ascii="Times New Roman" w:hAnsi="Times New Roman" w:cs="Times New Roman"/>
          <w:lang w:bidi="en-US"/>
        </w:rPr>
        <w:sectPr w:rsidR="0005754D" w:rsidSect="00380E41">
          <w:pgSz w:w="11906" w:h="16838" w:code="9"/>
          <w:pgMar w:top="1077" w:right="720" w:bottom="1417" w:left="720" w:header="1020" w:footer="340" w:gutter="0"/>
          <w:lnNumType w:countBy="1" w:distance="255" w:restart="continuous"/>
          <w:pgNumType w:start="1"/>
          <w:cols w:space="425"/>
          <w:titlePg/>
          <w:bidi/>
          <w:docGrid w:type="lines" w:linePitch="326"/>
        </w:sectPr>
      </w:pPr>
    </w:p>
    <w:tbl>
      <w:tblPr>
        <w:tblStyle w:val="a3"/>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189" w:author="User" w:date="2023-03-20T17:24:00Z">
          <w:tblPr>
            <w:tblStyle w:val="a3"/>
            <w:tblW w:w="14344"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299"/>
        <w:gridCol w:w="446"/>
        <w:gridCol w:w="893"/>
        <w:gridCol w:w="852"/>
        <w:gridCol w:w="1105"/>
        <w:gridCol w:w="639"/>
        <w:gridCol w:w="1318"/>
        <w:gridCol w:w="426"/>
        <w:gridCol w:w="1531"/>
        <w:gridCol w:w="213"/>
        <w:gridCol w:w="1744"/>
        <w:tblGridChange w:id="2190">
          <w:tblGrid>
            <w:gridCol w:w="5"/>
            <w:gridCol w:w="780"/>
            <w:gridCol w:w="786"/>
            <w:gridCol w:w="174"/>
            <w:gridCol w:w="2"/>
            <w:gridCol w:w="1742"/>
            <w:gridCol w:w="1"/>
            <w:gridCol w:w="857"/>
            <w:gridCol w:w="16"/>
            <w:gridCol w:w="869"/>
            <w:gridCol w:w="2"/>
            <w:gridCol w:w="1741"/>
            <w:gridCol w:w="3"/>
            <w:gridCol w:w="145"/>
            <w:gridCol w:w="63"/>
            <w:gridCol w:w="1532"/>
            <w:gridCol w:w="4"/>
            <w:gridCol w:w="1177"/>
            <w:gridCol w:w="91"/>
            <w:gridCol w:w="471"/>
            <w:gridCol w:w="5"/>
            <w:gridCol w:w="2209"/>
            <w:gridCol w:w="97"/>
          </w:tblGrid>
        </w:tblGridChange>
      </w:tblGrid>
      <w:tr w:rsidR="000F1931" w:rsidDel="00B01A85" w14:paraId="078CBEA6" w14:textId="2756B4B3" w:rsidTr="0005754D">
        <w:trPr>
          <w:trHeight w:val="703"/>
          <w:jc w:val="right"/>
          <w:del w:id="2191" w:author="User" w:date="2023-03-20T17:01:00Z"/>
          <w:trPrChange w:id="2192" w:author="User" w:date="2023-03-20T17:24:00Z">
            <w:trPr>
              <w:trHeight w:val="703"/>
              <w:jc w:val="right"/>
            </w:trPr>
          </w:trPrChange>
        </w:trPr>
        <w:tc>
          <w:tcPr>
            <w:tcW w:w="621" w:type="pct"/>
            <w:shd w:val="clear" w:color="auto" w:fill="auto"/>
            <w:tcPrChange w:id="2193" w:author="User" w:date="2023-03-20T17:24:00Z">
              <w:tcPr>
                <w:tcW w:w="785" w:type="dxa"/>
                <w:gridSpan w:val="2"/>
                <w:shd w:val="clear" w:color="auto" w:fill="auto"/>
              </w:tcPr>
            </w:tcPrChange>
          </w:tcPr>
          <w:p w14:paraId="56E7DE1B" w14:textId="3EBDF479" w:rsidR="000F1931" w:rsidDel="00B01A85" w:rsidRDefault="004E363D" w:rsidP="000F1931">
            <w:pPr>
              <w:pStyle w:val="af5"/>
              <w:pBdr>
                <w:top w:val="none" w:sz="0" w:space="0" w:color="auto"/>
                <w:left w:val="none" w:sz="0" w:space="0" w:color="auto"/>
                <w:bottom w:val="none" w:sz="0" w:space="0" w:color="auto"/>
                <w:right w:val="none" w:sz="0" w:space="0" w:color="auto"/>
              </w:pBdr>
              <w:wordWrap/>
              <w:jc w:val="left"/>
              <w:rPr>
                <w:del w:id="2194" w:author="User" w:date="2023-03-20T17:01:00Z"/>
                <w:rFonts w:ascii="Times New Roman" w:hAnsi="Times New Roman" w:cs="Times New Roman"/>
                <w:noProof/>
                <w:lang w:eastAsia="ko-KR"/>
              </w:rPr>
            </w:pPr>
            <w:ins w:id="2195" w:author="HSY" w:date="2023-03-18T03:01:00Z">
              <w:del w:id="2196" w:author="User" w:date="2023-03-20T17:01:00Z">
                <w:r w:rsidDel="00B01A85">
                  <w:rPr>
                    <w:rFonts w:ascii="Times New Roman" w:hAnsi="Times New Roman"/>
                    <w:noProof/>
                    <w:lang w:eastAsia="ko-KR"/>
                  </w:rPr>
                  <w:lastRenderedPageBreak/>
                  <w:drawing>
                    <wp:inline distT="0" distB="0" distL="0" distR="0" wp14:anchorId="671EF096" wp14:editId="6E20A805">
                      <wp:extent cx="1008000" cy="1039882"/>
                      <wp:effectExtent l="0" t="0" r="1905" b="8255"/>
                      <wp:docPr id="45" name="Picture 10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shape1066" descr="A picture containing chart&#10;&#10;Description automatically generated"/>
                              <pic:cNvPicPr/>
                            </pic:nvPicPr>
                            <pic:blipFill rotWithShape="1">
                              <a:blip r:embed="rId82" cstate="print">
                                <a:extLst>
                                  <a:ext uri="{28A0092B-C50C-407E-A947-70E740481C1C}">
                                    <a14:useLocalDpi xmlns:a14="http://schemas.microsoft.com/office/drawing/2010/main" val="0"/>
                                  </a:ext>
                                </a:extLst>
                              </a:blip>
                              <a:srcRect l="13722" t="10615" r="5139" b="5680"/>
                              <a:stretch/>
                            </pic:blipFill>
                            <pic:spPr bwMode="auto">
                              <a:xfrm>
                                <a:off x="0" y="0"/>
                                <a:ext cx="1008000" cy="1039882"/>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640" w:type="pct"/>
            <w:gridSpan w:val="2"/>
            <w:shd w:val="clear" w:color="auto" w:fill="auto"/>
            <w:tcPrChange w:id="2197" w:author="User" w:date="2023-03-20T17:24:00Z">
              <w:tcPr>
                <w:tcW w:w="786" w:type="dxa"/>
                <w:shd w:val="clear" w:color="auto" w:fill="auto"/>
              </w:tcPr>
            </w:tcPrChange>
          </w:tcPr>
          <w:p w14:paraId="1840855B" w14:textId="19AF7587" w:rsidR="000F1931" w:rsidDel="00B01A85" w:rsidRDefault="004E363D" w:rsidP="000F1931">
            <w:pPr>
              <w:pStyle w:val="af5"/>
              <w:pBdr>
                <w:top w:val="none" w:sz="0" w:space="0" w:color="auto"/>
                <w:left w:val="none" w:sz="0" w:space="0" w:color="auto"/>
                <w:bottom w:val="none" w:sz="0" w:space="0" w:color="auto"/>
                <w:right w:val="none" w:sz="0" w:space="0" w:color="auto"/>
              </w:pBdr>
              <w:wordWrap/>
              <w:jc w:val="left"/>
              <w:rPr>
                <w:del w:id="2198" w:author="User" w:date="2023-03-20T17:01:00Z"/>
                <w:rFonts w:ascii="Times New Roman" w:hAnsi="Times New Roman" w:cs="Times New Roman"/>
                <w:noProof/>
                <w:lang w:eastAsia="ko-KR"/>
              </w:rPr>
            </w:pPr>
            <w:ins w:id="2199" w:author="HSY" w:date="2023-03-18T03:01:00Z">
              <w:del w:id="2200" w:author="User" w:date="2023-03-20T17:01:00Z">
                <w:r w:rsidDel="00B01A85">
                  <w:rPr>
                    <w:rFonts w:ascii="Times New Roman" w:hAnsi="Times New Roman"/>
                    <w:noProof/>
                    <w:lang w:eastAsia="ko-KR"/>
                  </w:rPr>
                  <w:drawing>
                    <wp:inline distT="0" distB="0" distL="0" distR="0" wp14:anchorId="5F9B7DA6" wp14:editId="2A988476">
                      <wp:extent cx="1008000" cy="1039121"/>
                      <wp:effectExtent l="0" t="0" r="1905" b="8890"/>
                      <wp:docPr id="46" name="Picture 10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shape1067" descr="A picture containing chart&#10;&#10;Description automatically generated"/>
                              <pic:cNvPicPr/>
                            </pic:nvPicPr>
                            <pic:blipFill rotWithShape="1">
                              <a:blip r:embed="rId83" cstate="print">
                                <a:extLst>
                                  <a:ext uri="{28A0092B-C50C-407E-A947-70E740481C1C}">
                                    <a14:useLocalDpi xmlns:a14="http://schemas.microsoft.com/office/drawing/2010/main" val="0"/>
                                  </a:ext>
                                </a:extLst>
                              </a:blip>
                              <a:srcRect l="13083" t="9808" r="4981" b="5726"/>
                              <a:stretch/>
                            </pic:blipFill>
                            <pic:spPr bwMode="auto">
                              <a:xfrm>
                                <a:off x="0" y="0"/>
                                <a:ext cx="1008000" cy="1039121"/>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935" w:type="pct"/>
            <w:gridSpan w:val="2"/>
            <w:tcPrChange w:id="2201" w:author="User" w:date="2023-03-20T17:24:00Z">
              <w:tcPr>
                <w:tcW w:w="2792" w:type="dxa"/>
                <w:gridSpan w:val="6"/>
              </w:tcPr>
            </w:tcPrChange>
          </w:tcPr>
          <w:p w14:paraId="468255DB" w14:textId="34D9F054" w:rsidR="000F1931" w:rsidDel="00B01A85" w:rsidRDefault="004E363D">
            <w:pPr>
              <w:pStyle w:val="af5"/>
              <w:pBdr>
                <w:top w:val="none" w:sz="0" w:space="0" w:color="auto"/>
                <w:left w:val="none" w:sz="0" w:space="0" w:color="auto"/>
                <w:bottom w:val="none" w:sz="0" w:space="0" w:color="auto"/>
                <w:right w:val="none" w:sz="0" w:space="0" w:color="auto"/>
              </w:pBdr>
              <w:wordWrap/>
              <w:jc w:val="left"/>
              <w:rPr>
                <w:del w:id="2202" w:author="User" w:date="2023-03-20T17:01:00Z"/>
                <w:rFonts w:ascii="Times New Roman" w:hAnsi="Times New Roman" w:cs="Times New Roman"/>
                <w:lang w:bidi="en-US"/>
              </w:rPr>
              <w:pPrChange w:id="2203" w:author="HSY" w:date="2023-03-18T02:54:00Z">
                <w:pPr>
                  <w:pStyle w:val="af5"/>
                  <w:pBdr>
                    <w:top w:val="none" w:sz="0" w:space="0" w:color="auto"/>
                    <w:left w:val="none" w:sz="0" w:space="0" w:color="auto"/>
                    <w:bottom w:val="none" w:sz="0" w:space="0" w:color="auto"/>
                    <w:right w:val="none" w:sz="0" w:space="0" w:color="auto"/>
                  </w:pBdr>
                  <w:wordWrap/>
                </w:pPr>
              </w:pPrChange>
            </w:pPr>
            <w:ins w:id="2204" w:author="HSY" w:date="2023-03-18T03:01:00Z">
              <w:del w:id="2205" w:author="User" w:date="2023-03-20T17:01:00Z">
                <w:r w:rsidDel="00B01A85">
                  <w:rPr>
                    <w:rFonts w:ascii="Times New Roman" w:hAnsi="Times New Roman"/>
                    <w:noProof/>
                    <w:lang w:eastAsia="ko-KR"/>
                  </w:rPr>
                  <w:drawing>
                    <wp:inline distT="0" distB="0" distL="0" distR="0" wp14:anchorId="18E9D38A" wp14:editId="71FDA900">
                      <wp:extent cx="1020063" cy="1044000"/>
                      <wp:effectExtent l="0" t="0" r="8890" b="3810"/>
                      <wp:docPr id="50" name="Picture 106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shape1068" descr="Chart&#10;&#10;Description automatically generated with low confidence"/>
                              <pic:cNvPicPr/>
                            </pic:nvPicPr>
                            <pic:blipFill rotWithShape="1">
                              <a:blip r:embed="rId84" cstate="print">
                                <a:extLst>
                                  <a:ext uri="{28A0092B-C50C-407E-A947-70E740481C1C}">
                                    <a14:useLocalDpi xmlns:a14="http://schemas.microsoft.com/office/drawing/2010/main" val="0"/>
                                  </a:ext>
                                </a:extLst>
                              </a:blip>
                              <a:srcRect l="11677" t="9807" r="5852" b="5786"/>
                              <a:stretch/>
                            </pic:blipFill>
                            <pic:spPr bwMode="auto">
                              <a:xfrm>
                                <a:off x="0" y="0"/>
                                <a:ext cx="1020063" cy="1044000"/>
                              </a:xfrm>
                              <a:prstGeom prst="rect">
                                <a:avLst/>
                              </a:prstGeom>
                              <a:ln>
                                <a:noFill/>
                              </a:ln>
                              <a:extLst>
                                <a:ext uri="{53640926-AAD7-44D8-BBD7-CCE9431645EC}">
                                  <a14:shadowObscured xmlns:a14="http://schemas.microsoft.com/office/drawing/2010/main"/>
                                </a:ext>
                              </a:extLst>
                            </pic:spPr>
                          </pic:pic>
                        </a:graphicData>
                      </a:graphic>
                    </wp:inline>
                  </w:drawing>
                </w:r>
              </w:del>
            </w:ins>
            <w:del w:id="2206" w:author="User" w:date="2023-03-20T17:01:00Z">
              <w:r w:rsidR="000F1931" w:rsidDel="00B01A85">
                <w:rPr>
                  <w:rFonts w:ascii="Times New Roman" w:hAnsi="Times New Roman"/>
                  <w:noProof/>
                  <w:lang w:eastAsia="ko-KR"/>
                </w:rPr>
                <w:drawing>
                  <wp:inline distT="0" distB="0" distL="0" distR="0" wp14:anchorId="7B9687F2" wp14:editId="494B29CC">
                    <wp:extent cx="1620000" cy="1620000"/>
                    <wp:effectExtent l="0" t="0" r="5715" b="5715"/>
                    <wp:docPr id="1066" name="Picture 10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shape1066" descr="A picture containing chart&#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1620000" cy="162000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935" w:type="pct"/>
            <w:gridSpan w:val="2"/>
            <w:tcPrChange w:id="2207" w:author="User" w:date="2023-03-20T17:24:00Z">
              <w:tcPr>
                <w:tcW w:w="2823" w:type="dxa"/>
                <w:gridSpan w:val="6"/>
              </w:tcPr>
            </w:tcPrChange>
          </w:tcPr>
          <w:p w14:paraId="1124885B" w14:textId="5E22DC4F" w:rsidR="000F1931" w:rsidDel="00B01A85" w:rsidRDefault="004E363D">
            <w:pPr>
              <w:pStyle w:val="af5"/>
              <w:pBdr>
                <w:top w:val="none" w:sz="0" w:space="0" w:color="auto"/>
                <w:left w:val="none" w:sz="0" w:space="0" w:color="auto"/>
                <w:bottom w:val="none" w:sz="0" w:space="0" w:color="auto"/>
                <w:right w:val="none" w:sz="0" w:space="0" w:color="auto"/>
              </w:pBdr>
              <w:wordWrap/>
              <w:jc w:val="left"/>
              <w:rPr>
                <w:del w:id="2208" w:author="User" w:date="2023-03-20T17:01:00Z"/>
                <w:rFonts w:ascii="Times New Roman" w:hAnsi="Times New Roman" w:cs="Times New Roman"/>
                <w:lang w:bidi="en-US"/>
              </w:rPr>
              <w:pPrChange w:id="2209" w:author="HSY" w:date="2023-03-18T02:54:00Z">
                <w:pPr>
                  <w:pStyle w:val="af5"/>
                  <w:pBdr>
                    <w:top w:val="none" w:sz="0" w:space="0" w:color="auto"/>
                    <w:left w:val="none" w:sz="0" w:space="0" w:color="auto"/>
                    <w:bottom w:val="none" w:sz="0" w:space="0" w:color="auto"/>
                    <w:right w:val="none" w:sz="0" w:space="0" w:color="auto"/>
                  </w:pBdr>
                  <w:wordWrap/>
                </w:pPr>
              </w:pPrChange>
            </w:pPr>
            <w:ins w:id="2210" w:author="HSY" w:date="2023-03-18T03:02:00Z">
              <w:del w:id="2211" w:author="User" w:date="2023-03-20T17:01:00Z">
                <w:r w:rsidDel="00B01A85">
                  <w:rPr>
                    <w:rFonts w:ascii="Times New Roman" w:hAnsi="Times New Roman"/>
                    <w:noProof/>
                    <w:lang w:eastAsia="ko-KR"/>
                  </w:rPr>
                  <w:drawing>
                    <wp:inline distT="0" distB="0" distL="0" distR="0" wp14:anchorId="51908934" wp14:editId="339AE817">
                      <wp:extent cx="1044343" cy="1044000"/>
                      <wp:effectExtent l="0" t="0" r="3810" b="3810"/>
                      <wp:docPr id="56" name="Picture 10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shape1069" descr="Chart&#10;&#10;Description automatically generated"/>
                              <pic:cNvPicPr/>
                            </pic:nvPicPr>
                            <pic:blipFill rotWithShape="1">
                              <a:blip r:embed="rId85" cstate="print">
                                <a:extLst>
                                  <a:ext uri="{28A0092B-C50C-407E-A947-70E740481C1C}">
                                    <a14:useLocalDpi xmlns:a14="http://schemas.microsoft.com/office/drawing/2010/main" val="0"/>
                                  </a:ext>
                                </a:extLst>
                              </a:blip>
                              <a:srcRect l="10070" t="9573" r="5385" b="5910"/>
                              <a:stretch/>
                            </pic:blipFill>
                            <pic:spPr bwMode="auto">
                              <a:xfrm>
                                <a:off x="0" y="0"/>
                                <a:ext cx="1044343" cy="1044000"/>
                              </a:xfrm>
                              <a:prstGeom prst="rect">
                                <a:avLst/>
                              </a:prstGeom>
                              <a:ln>
                                <a:noFill/>
                              </a:ln>
                              <a:extLst>
                                <a:ext uri="{53640926-AAD7-44D8-BBD7-CCE9431645EC}">
                                  <a14:shadowObscured xmlns:a14="http://schemas.microsoft.com/office/drawing/2010/main"/>
                                </a:ext>
                              </a:extLst>
                            </pic:spPr>
                          </pic:pic>
                        </a:graphicData>
                      </a:graphic>
                    </wp:inline>
                  </w:drawing>
                </w:r>
              </w:del>
            </w:ins>
            <w:del w:id="2212" w:author="User" w:date="2023-03-20T17:01:00Z">
              <w:r w:rsidR="000F1931" w:rsidDel="00B01A85">
                <w:rPr>
                  <w:rFonts w:ascii="Times New Roman" w:hAnsi="Times New Roman"/>
                  <w:noProof/>
                  <w:lang w:eastAsia="ko-KR"/>
                </w:rPr>
                <w:drawing>
                  <wp:inline distT="0" distB="0" distL="0" distR="0" wp14:anchorId="2EAAF1ED" wp14:editId="66C7C91D">
                    <wp:extent cx="1620000" cy="1620000"/>
                    <wp:effectExtent l="0" t="0" r="5715" b="5715"/>
                    <wp:docPr id="1067" name="Picture 10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shape1067" descr="A picture containing 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935" w:type="pct"/>
            <w:gridSpan w:val="2"/>
            <w:tcPrChange w:id="2213" w:author="User" w:date="2023-03-20T17:24:00Z">
              <w:tcPr>
                <w:tcW w:w="2804" w:type="dxa"/>
                <w:gridSpan w:val="4"/>
              </w:tcPr>
            </w:tcPrChange>
          </w:tcPr>
          <w:p w14:paraId="418FBDB6" w14:textId="2F175745" w:rsidR="000F1931" w:rsidDel="00B01A85" w:rsidRDefault="004E363D">
            <w:pPr>
              <w:pStyle w:val="af5"/>
              <w:pBdr>
                <w:top w:val="none" w:sz="0" w:space="0" w:color="auto"/>
                <w:left w:val="none" w:sz="0" w:space="0" w:color="auto"/>
                <w:bottom w:val="none" w:sz="0" w:space="0" w:color="auto"/>
                <w:right w:val="none" w:sz="0" w:space="0" w:color="auto"/>
              </w:pBdr>
              <w:wordWrap/>
              <w:jc w:val="left"/>
              <w:rPr>
                <w:del w:id="2214" w:author="User" w:date="2023-03-20T17:01:00Z"/>
                <w:rFonts w:ascii="Times New Roman" w:hAnsi="Times New Roman" w:cs="Times New Roman"/>
                <w:lang w:bidi="en-US"/>
              </w:rPr>
              <w:pPrChange w:id="2215" w:author="HSY" w:date="2023-03-18T02:54:00Z">
                <w:pPr>
                  <w:pStyle w:val="af5"/>
                  <w:pBdr>
                    <w:top w:val="none" w:sz="0" w:space="0" w:color="auto"/>
                    <w:left w:val="none" w:sz="0" w:space="0" w:color="auto"/>
                    <w:bottom w:val="none" w:sz="0" w:space="0" w:color="auto"/>
                    <w:right w:val="none" w:sz="0" w:space="0" w:color="auto"/>
                  </w:pBdr>
                  <w:wordWrap/>
                </w:pPr>
              </w:pPrChange>
            </w:pPr>
            <w:ins w:id="2216" w:author="HSY" w:date="2023-03-18T03:02:00Z">
              <w:del w:id="2217" w:author="User" w:date="2023-03-20T17:01:00Z">
                <w:r w:rsidDel="00B01A85">
                  <w:rPr>
                    <w:rFonts w:ascii="Times New Roman" w:hAnsi="Times New Roman"/>
                    <w:noProof/>
                    <w:lang w:eastAsia="ko-KR"/>
                  </w:rPr>
                  <w:drawing>
                    <wp:inline distT="0" distB="0" distL="0" distR="0" wp14:anchorId="30C48A4B" wp14:editId="0EB5D68C">
                      <wp:extent cx="1008000" cy="1049567"/>
                      <wp:effectExtent l="0" t="0" r="1905" b="0"/>
                      <wp:docPr id="57" name="Picture 10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shape1070" descr="A picture containing chart&#10;&#10;Description automatically generated"/>
                              <pic:cNvPicPr/>
                            </pic:nvPicPr>
                            <pic:blipFill rotWithShape="1">
                              <a:blip r:embed="rId86" cstate="print">
                                <a:extLst>
                                  <a:ext uri="{28A0092B-C50C-407E-A947-70E740481C1C}">
                                    <a14:useLocalDpi xmlns:a14="http://schemas.microsoft.com/office/drawing/2010/main" val="0"/>
                                  </a:ext>
                                </a:extLst>
                              </a:blip>
                              <a:srcRect l="13705" t="9989" r="5498" b="5882"/>
                              <a:stretch/>
                            </pic:blipFill>
                            <pic:spPr bwMode="auto">
                              <a:xfrm>
                                <a:off x="0" y="0"/>
                                <a:ext cx="1008000" cy="1049567"/>
                              </a:xfrm>
                              <a:prstGeom prst="rect">
                                <a:avLst/>
                              </a:prstGeom>
                              <a:ln>
                                <a:noFill/>
                              </a:ln>
                              <a:extLst>
                                <a:ext uri="{53640926-AAD7-44D8-BBD7-CCE9431645EC}">
                                  <a14:shadowObscured xmlns:a14="http://schemas.microsoft.com/office/drawing/2010/main"/>
                                </a:ext>
                              </a:extLst>
                            </pic:spPr>
                          </pic:pic>
                        </a:graphicData>
                      </a:graphic>
                    </wp:inline>
                  </w:drawing>
                </w:r>
              </w:del>
            </w:ins>
            <w:del w:id="2218" w:author="User" w:date="2023-03-20T17:01:00Z">
              <w:r w:rsidR="000F1931" w:rsidDel="00B01A85">
                <w:rPr>
                  <w:rFonts w:ascii="Times New Roman" w:hAnsi="Times New Roman"/>
                  <w:noProof/>
                  <w:lang w:eastAsia="ko-KR"/>
                </w:rPr>
                <w:drawing>
                  <wp:inline distT="0" distB="0" distL="0" distR="0" wp14:anchorId="503370AE" wp14:editId="0EA21F5A">
                    <wp:extent cx="1620000" cy="1620000"/>
                    <wp:effectExtent l="0" t="0" r="5715" b="5715"/>
                    <wp:docPr id="1068" name="Picture 106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shape1068" descr="Chart&#10;&#10;Description automatically generated with low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935" w:type="pct"/>
            <w:gridSpan w:val="2"/>
            <w:tcPrChange w:id="2219" w:author="User" w:date="2023-03-20T17:24:00Z">
              <w:tcPr>
                <w:tcW w:w="2782" w:type="dxa"/>
                <w:gridSpan w:val="4"/>
              </w:tcPr>
            </w:tcPrChange>
          </w:tcPr>
          <w:p w14:paraId="426DC0DD" w14:textId="517241E4" w:rsidR="000F1931" w:rsidDel="00B01A85" w:rsidRDefault="004E363D">
            <w:pPr>
              <w:pStyle w:val="af5"/>
              <w:pBdr>
                <w:top w:val="none" w:sz="0" w:space="0" w:color="auto"/>
                <w:left w:val="none" w:sz="0" w:space="0" w:color="auto"/>
                <w:bottom w:val="none" w:sz="0" w:space="0" w:color="auto"/>
                <w:right w:val="none" w:sz="0" w:space="0" w:color="auto"/>
              </w:pBdr>
              <w:wordWrap/>
              <w:jc w:val="left"/>
              <w:rPr>
                <w:del w:id="2220" w:author="User" w:date="2023-03-20T17:01:00Z"/>
                <w:rFonts w:ascii="Times New Roman" w:hAnsi="Times New Roman" w:cs="Times New Roman"/>
                <w:lang w:bidi="en-US"/>
              </w:rPr>
              <w:pPrChange w:id="2221" w:author="HSY" w:date="2023-03-18T02:54:00Z">
                <w:pPr>
                  <w:pStyle w:val="af5"/>
                  <w:pBdr>
                    <w:top w:val="none" w:sz="0" w:space="0" w:color="auto"/>
                    <w:left w:val="none" w:sz="0" w:space="0" w:color="auto"/>
                    <w:bottom w:val="none" w:sz="0" w:space="0" w:color="auto"/>
                    <w:right w:val="none" w:sz="0" w:space="0" w:color="auto"/>
                  </w:pBdr>
                  <w:wordWrap/>
                </w:pPr>
              </w:pPrChange>
            </w:pPr>
            <w:ins w:id="2222" w:author="HSY" w:date="2023-03-18T03:02:00Z">
              <w:del w:id="2223" w:author="User" w:date="2023-03-20T17:01:00Z">
                <w:r w:rsidDel="00B01A85">
                  <w:rPr>
                    <w:rFonts w:ascii="Times New Roman" w:hAnsi="Times New Roman"/>
                    <w:noProof/>
                    <w:lang w:eastAsia="ko-KR"/>
                  </w:rPr>
                  <w:drawing>
                    <wp:inline distT="0" distB="0" distL="0" distR="0" wp14:anchorId="28FCDDF1" wp14:editId="6AFB0676">
                      <wp:extent cx="1008000" cy="1044025"/>
                      <wp:effectExtent l="0" t="0" r="1905" b="3810"/>
                      <wp:docPr id="58" name="Picture 10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shape1071" descr="A picture containing chart&#10;&#10;Description automatically generated"/>
                              <pic:cNvPicPr/>
                            </pic:nvPicPr>
                            <pic:blipFill rotWithShape="1">
                              <a:blip r:embed="rId87" cstate="print">
                                <a:extLst>
                                  <a:ext uri="{28A0092B-C50C-407E-A947-70E740481C1C}">
                                    <a14:useLocalDpi xmlns:a14="http://schemas.microsoft.com/office/drawing/2010/main" val="0"/>
                                  </a:ext>
                                </a:extLst>
                              </a:blip>
                              <a:srcRect l="13528" t="10410" r="5586" b="5812"/>
                              <a:stretch/>
                            </pic:blipFill>
                            <pic:spPr bwMode="auto">
                              <a:xfrm>
                                <a:off x="0" y="0"/>
                                <a:ext cx="1008000" cy="1044025"/>
                              </a:xfrm>
                              <a:prstGeom prst="rect">
                                <a:avLst/>
                              </a:prstGeom>
                              <a:ln>
                                <a:noFill/>
                              </a:ln>
                              <a:extLst>
                                <a:ext uri="{53640926-AAD7-44D8-BBD7-CCE9431645EC}">
                                  <a14:shadowObscured xmlns:a14="http://schemas.microsoft.com/office/drawing/2010/main"/>
                                </a:ext>
                              </a:extLst>
                            </pic:spPr>
                          </pic:pic>
                        </a:graphicData>
                      </a:graphic>
                    </wp:inline>
                  </w:drawing>
                </w:r>
              </w:del>
            </w:ins>
            <w:del w:id="2224" w:author="User" w:date="2023-03-20T17:01:00Z">
              <w:r w:rsidR="000F1931" w:rsidDel="00B01A85">
                <w:rPr>
                  <w:rFonts w:ascii="Times New Roman" w:hAnsi="Times New Roman"/>
                  <w:noProof/>
                  <w:lang w:eastAsia="ko-KR"/>
                </w:rPr>
                <w:drawing>
                  <wp:inline distT="0" distB="0" distL="0" distR="0" wp14:anchorId="40711909" wp14:editId="69F3F544">
                    <wp:extent cx="1620000" cy="1620000"/>
                    <wp:effectExtent l="0" t="0" r="5715" b="5715"/>
                    <wp:docPr id="1069" name="Picture 10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shape1069" descr="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DD3B73" w:rsidDel="00B01A85" w14:paraId="4BBDC2D2" w14:textId="76440644" w:rsidTr="0005754D">
        <w:tblPrEx>
          <w:tblPrExChange w:id="2225" w:author="User" w:date="2023-03-20T17:24:00Z">
            <w:tblPrEx>
              <w:tblW w:w="5000" w:type="pct"/>
            </w:tblPrEx>
          </w:tblPrExChange>
        </w:tblPrEx>
        <w:trPr>
          <w:trHeight w:val="20"/>
          <w:jc w:val="right"/>
          <w:ins w:id="2226" w:author="Hi" w:date="2023-03-18T12:36:00Z"/>
          <w:del w:id="2227" w:author="User" w:date="2023-03-20T17:01:00Z"/>
          <w:trPrChange w:id="2228" w:author="User" w:date="2023-03-20T17:24:00Z">
            <w:trPr>
              <w:gridAfter w:val="0"/>
              <w:trHeight w:val="703"/>
              <w:jc w:val="right"/>
            </w:trPr>
          </w:trPrChange>
        </w:trPr>
        <w:tc>
          <w:tcPr>
            <w:tcW w:w="621" w:type="pct"/>
            <w:shd w:val="clear" w:color="auto" w:fill="auto"/>
            <w:tcPrChange w:id="2229" w:author="User" w:date="2023-03-20T17:24:00Z">
              <w:tcPr>
                <w:tcW w:w="833" w:type="pct"/>
                <w:gridSpan w:val="4"/>
                <w:shd w:val="clear" w:color="auto" w:fill="auto"/>
              </w:tcPr>
            </w:tcPrChange>
          </w:tcPr>
          <w:p w14:paraId="3DD680BE" w14:textId="0DA6CB5E"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230" w:author="Hi" w:date="2023-03-18T12:36:00Z"/>
                <w:del w:id="2231" w:author="User" w:date="2023-03-20T17:01:00Z"/>
                <w:rFonts w:ascii="Palatino Linotype" w:hAnsi="Palatino Linotype" w:cs="Times New Roman"/>
                <w:noProof/>
                <w:sz w:val="12"/>
                <w:szCs w:val="12"/>
                <w:lang w:eastAsia="ko-KR"/>
                <w:rPrChange w:id="2232" w:author="Hi" w:date="2023-03-18T12:41:00Z">
                  <w:rPr>
                    <w:ins w:id="2233" w:author="Hi" w:date="2023-03-18T12:36:00Z"/>
                    <w:del w:id="2234" w:author="User" w:date="2023-03-20T17:01:00Z"/>
                    <w:rFonts w:ascii="Times New Roman" w:hAnsi="Times New Roman" w:cs="Times New Roman"/>
                    <w:noProof/>
                    <w:lang w:eastAsia="ko-KR"/>
                  </w:rPr>
                </w:rPrChange>
              </w:rPr>
              <w:pPrChange w:id="2235" w:author="Hi" w:date="2023-03-18T12:37:00Z">
                <w:pPr>
                  <w:pStyle w:val="af5"/>
                  <w:pBdr>
                    <w:top w:val="none" w:sz="0" w:space="0" w:color="auto"/>
                    <w:left w:val="none" w:sz="0" w:space="0" w:color="auto"/>
                    <w:bottom w:val="none" w:sz="0" w:space="0" w:color="auto"/>
                    <w:right w:val="none" w:sz="0" w:space="0" w:color="auto"/>
                  </w:pBdr>
                  <w:wordWrap/>
                  <w:jc w:val="left"/>
                </w:pPr>
              </w:pPrChange>
            </w:pPr>
            <w:ins w:id="2236" w:author="Hi" w:date="2023-03-18T12:39:00Z">
              <w:del w:id="2237" w:author="User" w:date="2023-03-20T17:01:00Z">
                <w:r w:rsidRPr="00B92B2F" w:rsidDel="00B01A85">
                  <w:rPr>
                    <w:noProof/>
                    <w:sz w:val="12"/>
                    <w:szCs w:val="12"/>
                    <w:lang w:eastAsia="ko-KR"/>
                    <w:rPrChange w:id="2238" w:author="Hi" w:date="2023-03-18T12:41:00Z">
                      <w:rPr>
                        <w:noProof/>
                        <w:sz w:val="14"/>
                        <w:szCs w:val="14"/>
                        <w:lang w:eastAsia="ko-KR"/>
                      </w:rPr>
                    </w:rPrChange>
                  </w:rPr>
                  <w:delText>BOD</w:delText>
                </w:r>
              </w:del>
            </w:ins>
          </w:p>
        </w:tc>
        <w:tc>
          <w:tcPr>
            <w:tcW w:w="640" w:type="pct"/>
            <w:gridSpan w:val="2"/>
            <w:shd w:val="clear" w:color="auto" w:fill="auto"/>
            <w:tcPrChange w:id="2239" w:author="User" w:date="2023-03-20T17:24:00Z">
              <w:tcPr>
                <w:tcW w:w="833" w:type="pct"/>
                <w:gridSpan w:val="3"/>
                <w:shd w:val="clear" w:color="auto" w:fill="auto"/>
              </w:tcPr>
            </w:tcPrChange>
          </w:tcPr>
          <w:p w14:paraId="6915DEB3" w14:textId="3F8FC807"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240" w:author="Hi" w:date="2023-03-18T12:36:00Z"/>
                <w:del w:id="2241" w:author="User" w:date="2023-03-20T17:01:00Z"/>
                <w:rFonts w:ascii="Palatino Linotype" w:hAnsi="Palatino Linotype" w:cs="Times New Roman"/>
                <w:noProof/>
                <w:sz w:val="12"/>
                <w:szCs w:val="12"/>
                <w:lang w:eastAsia="ko-KR"/>
                <w:rPrChange w:id="2242" w:author="Hi" w:date="2023-03-18T12:41:00Z">
                  <w:rPr>
                    <w:ins w:id="2243" w:author="Hi" w:date="2023-03-18T12:36:00Z"/>
                    <w:del w:id="2244" w:author="User" w:date="2023-03-20T17:01:00Z"/>
                    <w:rFonts w:ascii="Times New Roman" w:hAnsi="Times New Roman" w:cs="Times New Roman"/>
                    <w:noProof/>
                    <w:lang w:eastAsia="ko-KR"/>
                  </w:rPr>
                </w:rPrChange>
              </w:rPr>
              <w:pPrChange w:id="2245" w:author="Hi" w:date="2023-03-18T12:37:00Z">
                <w:pPr>
                  <w:pStyle w:val="af5"/>
                  <w:pBdr>
                    <w:top w:val="none" w:sz="0" w:space="0" w:color="auto"/>
                    <w:left w:val="none" w:sz="0" w:space="0" w:color="auto"/>
                    <w:bottom w:val="none" w:sz="0" w:space="0" w:color="auto"/>
                    <w:right w:val="none" w:sz="0" w:space="0" w:color="auto"/>
                  </w:pBdr>
                  <w:wordWrap/>
                  <w:jc w:val="left"/>
                </w:pPr>
              </w:pPrChange>
            </w:pPr>
            <w:ins w:id="2246" w:author="Hi" w:date="2023-03-18T12:39:00Z">
              <w:del w:id="2247" w:author="User" w:date="2023-03-20T17:01:00Z">
                <w:r w:rsidRPr="00B92B2F" w:rsidDel="00B01A85">
                  <w:rPr>
                    <w:noProof/>
                    <w:sz w:val="12"/>
                    <w:szCs w:val="12"/>
                    <w:lang w:eastAsia="ko-KR"/>
                    <w:rPrChange w:id="2248" w:author="Hi" w:date="2023-03-18T12:41:00Z">
                      <w:rPr>
                        <w:noProof/>
                        <w:sz w:val="14"/>
                        <w:szCs w:val="14"/>
                        <w:lang w:eastAsia="ko-KR"/>
                      </w:rPr>
                    </w:rPrChange>
                  </w:rPr>
                  <w:delText>COD</w:delText>
                </w:r>
              </w:del>
            </w:ins>
          </w:p>
        </w:tc>
        <w:tc>
          <w:tcPr>
            <w:tcW w:w="935" w:type="pct"/>
            <w:gridSpan w:val="2"/>
            <w:tcPrChange w:id="2249" w:author="User" w:date="2023-03-20T17:24:00Z">
              <w:tcPr>
                <w:tcW w:w="833" w:type="pct"/>
                <w:gridSpan w:val="4"/>
              </w:tcPr>
            </w:tcPrChange>
          </w:tcPr>
          <w:p w14:paraId="070D6587" w14:textId="4711692D"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250" w:author="Hi" w:date="2023-03-18T12:36:00Z"/>
                <w:del w:id="2251" w:author="User" w:date="2023-03-20T17:01:00Z"/>
                <w:rFonts w:ascii="Palatino Linotype" w:hAnsi="Palatino Linotype" w:cs="Times New Roman"/>
                <w:noProof/>
                <w:sz w:val="12"/>
                <w:szCs w:val="12"/>
                <w:lang w:eastAsia="ko-KR"/>
                <w:rPrChange w:id="2252" w:author="Hi" w:date="2023-03-18T12:41:00Z">
                  <w:rPr>
                    <w:ins w:id="2253" w:author="Hi" w:date="2023-03-18T12:36:00Z"/>
                    <w:del w:id="2254" w:author="User" w:date="2023-03-20T17:01:00Z"/>
                    <w:rFonts w:ascii="Times New Roman" w:hAnsi="Times New Roman" w:cs="Times New Roman"/>
                    <w:noProof/>
                    <w:lang w:eastAsia="ko-KR"/>
                  </w:rPr>
                </w:rPrChange>
              </w:rPr>
              <w:pPrChange w:id="2255" w:author="Hi" w:date="2023-03-18T12:37:00Z">
                <w:pPr>
                  <w:pStyle w:val="af5"/>
                  <w:pBdr>
                    <w:top w:val="none" w:sz="0" w:space="0" w:color="auto"/>
                    <w:left w:val="none" w:sz="0" w:space="0" w:color="auto"/>
                    <w:bottom w:val="none" w:sz="0" w:space="0" w:color="auto"/>
                    <w:right w:val="none" w:sz="0" w:space="0" w:color="auto"/>
                  </w:pBdr>
                  <w:wordWrap/>
                  <w:jc w:val="left"/>
                </w:pPr>
              </w:pPrChange>
            </w:pPr>
            <w:ins w:id="2256" w:author="Hi" w:date="2023-03-18T12:39:00Z">
              <w:del w:id="2257" w:author="User" w:date="2023-03-20T17:01:00Z">
                <w:r w:rsidRPr="00B92B2F" w:rsidDel="00B01A85">
                  <w:rPr>
                    <w:noProof/>
                    <w:sz w:val="12"/>
                    <w:szCs w:val="12"/>
                    <w:lang w:eastAsia="ko-KR"/>
                    <w:rPrChange w:id="2258" w:author="Hi" w:date="2023-03-18T12:41:00Z">
                      <w:rPr>
                        <w:noProof/>
                        <w:sz w:val="14"/>
                        <w:szCs w:val="14"/>
                        <w:lang w:eastAsia="ko-KR"/>
                      </w:rPr>
                    </w:rPrChange>
                  </w:rPr>
                  <w:delText>TN</w:delText>
                </w:r>
              </w:del>
            </w:ins>
          </w:p>
        </w:tc>
        <w:tc>
          <w:tcPr>
            <w:tcW w:w="935" w:type="pct"/>
            <w:gridSpan w:val="2"/>
            <w:tcPrChange w:id="2259" w:author="User" w:date="2023-03-20T17:24:00Z">
              <w:tcPr>
                <w:tcW w:w="833" w:type="pct"/>
                <w:gridSpan w:val="2"/>
              </w:tcPr>
            </w:tcPrChange>
          </w:tcPr>
          <w:p w14:paraId="27FCA01F" w14:textId="598DB99D"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260" w:author="Hi" w:date="2023-03-18T12:36:00Z"/>
                <w:del w:id="2261" w:author="User" w:date="2023-03-20T17:01:00Z"/>
                <w:rFonts w:ascii="Palatino Linotype" w:hAnsi="Palatino Linotype" w:cs="Times New Roman"/>
                <w:noProof/>
                <w:sz w:val="12"/>
                <w:szCs w:val="12"/>
                <w:lang w:eastAsia="ko-KR"/>
                <w:rPrChange w:id="2262" w:author="Hi" w:date="2023-03-18T12:41:00Z">
                  <w:rPr>
                    <w:ins w:id="2263" w:author="Hi" w:date="2023-03-18T12:36:00Z"/>
                    <w:del w:id="2264" w:author="User" w:date="2023-03-20T17:01:00Z"/>
                    <w:rFonts w:ascii="Times New Roman" w:hAnsi="Times New Roman" w:cs="Times New Roman"/>
                    <w:noProof/>
                    <w:lang w:eastAsia="ko-KR"/>
                  </w:rPr>
                </w:rPrChange>
              </w:rPr>
              <w:pPrChange w:id="2265" w:author="Hi" w:date="2023-03-18T12:37:00Z">
                <w:pPr>
                  <w:pStyle w:val="af5"/>
                  <w:pBdr>
                    <w:top w:val="none" w:sz="0" w:space="0" w:color="auto"/>
                    <w:left w:val="none" w:sz="0" w:space="0" w:color="auto"/>
                    <w:bottom w:val="none" w:sz="0" w:space="0" w:color="auto"/>
                    <w:right w:val="none" w:sz="0" w:space="0" w:color="auto"/>
                  </w:pBdr>
                  <w:wordWrap/>
                  <w:jc w:val="left"/>
                </w:pPr>
              </w:pPrChange>
            </w:pPr>
            <w:ins w:id="2266" w:author="Hi" w:date="2023-03-18T12:39:00Z">
              <w:del w:id="2267" w:author="User" w:date="2023-03-20T17:01:00Z">
                <w:r w:rsidRPr="00B92B2F" w:rsidDel="00B01A85">
                  <w:rPr>
                    <w:noProof/>
                    <w:sz w:val="12"/>
                    <w:szCs w:val="12"/>
                    <w:lang w:eastAsia="ko-KR"/>
                    <w:rPrChange w:id="2268" w:author="Hi" w:date="2023-03-18T12:41:00Z">
                      <w:rPr>
                        <w:noProof/>
                        <w:sz w:val="14"/>
                        <w:szCs w:val="14"/>
                        <w:lang w:eastAsia="ko-KR"/>
                      </w:rPr>
                    </w:rPrChange>
                  </w:rPr>
                  <w:delText>TP</w:delText>
                </w:r>
              </w:del>
            </w:ins>
          </w:p>
        </w:tc>
        <w:tc>
          <w:tcPr>
            <w:tcW w:w="935" w:type="pct"/>
            <w:gridSpan w:val="2"/>
            <w:tcPrChange w:id="2269" w:author="User" w:date="2023-03-20T17:24:00Z">
              <w:tcPr>
                <w:tcW w:w="833" w:type="pct"/>
                <w:gridSpan w:val="4"/>
              </w:tcPr>
            </w:tcPrChange>
          </w:tcPr>
          <w:p w14:paraId="219781F5" w14:textId="5A1B5189"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270" w:author="Hi" w:date="2023-03-18T12:36:00Z"/>
                <w:del w:id="2271" w:author="User" w:date="2023-03-20T17:01:00Z"/>
                <w:rFonts w:ascii="Palatino Linotype" w:hAnsi="Palatino Linotype" w:cs="Times New Roman"/>
                <w:noProof/>
                <w:sz w:val="12"/>
                <w:szCs w:val="12"/>
                <w:lang w:eastAsia="ko-KR"/>
                <w:rPrChange w:id="2272" w:author="Hi" w:date="2023-03-18T12:41:00Z">
                  <w:rPr>
                    <w:ins w:id="2273" w:author="Hi" w:date="2023-03-18T12:36:00Z"/>
                    <w:del w:id="2274" w:author="User" w:date="2023-03-20T17:01:00Z"/>
                    <w:rFonts w:ascii="Times New Roman" w:hAnsi="Times New Roman" w:cs="Times New Roman"/>
                    <w:noProof/>
                    <w:lang w:eastAsia="ko-KR"/>
                  </w:rPr>
                </w:rPrChange>
              </w:rPr>
              <w:pPrChange w:id="2275" w:author="Hi" w:date="2023-03-18T12:37:00Z">
                <w:pPr>
                  <w:pStyle w:val="af5"/>
                  <w:pBdr>
                    <w:top w:val="none" w:sz="0" w:space="0" w:color="auto"/>
                    <w:left w:val="none" w:sz="0" w:space="0" w:color="auto"/>
                    <w:bottom w:val="none" w:sz="0" w:space="0" w:color="auto"/>
                    <w:right w:val="none" w:sz="0" w:space="0" w:color="auto"/>
                  </w:pBdr>
                  <w:wordWrap/>
                  <w:jc w:val="left"/>
                </w:pPr>
              </w:pPrChange>
            </w:pPr>
            <w:ins w:id="2276" w:author="Hi" w:date="2023-03-18T12:39:00Z">
              <w:del w:id="2277" w:author="User" w:date="2023-03-20T17:01:00Z">
                <w:r w:rsidRPr="00B92B2F" w:rsidDel="00B01A85">
                  <w:rPr>
                    <w:noProof/>
                    <w:sz w:val="12"/>
                    <w:szCs w:val="12"/>
                    <w:lang w:eastAsia="ko-KR"/>
                    <w:rPrChange w:id="2278" w:author="Hi" w:date="2023-03-18T12:41:00Z">
                      <w:rPr>
                        <w:noProof/>
                        <w:sz w:val="14"/>
                        <w:szCs w:val="14"/>
                        <w:lang w:eastAsia="ko-KR"/>
                      </w:rPr>
                    </w:rPrChange>
                  </w:rPr>
                  <w:delText>TOC</w:delText>
                </w:r>
              </w:del>
            </w:ins>
          </w:p>
        </w:tc>
        <w:tc>
          <w:tcPr>
            <w:tcW w:w="935" w:type="pct"/>
            <w:gridSpan w:val="2"/>
            <w:tcPrChange w:id="2279" w:author="User" w:date="2023-03-20T17:24:00Z">
              <w:tcPr>
                <w:tcW w:w="833" w:type="pct"/>
                <w:gridSpan w:val="4"/>
              </w:tcPr>
            </w:tcPrChange>
          </w:tcPr>
          <w:p w14:paraId="4C614C6D" w14:textId="4576B67F"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280" w:author="Hi" w:date="2023-03-18T12:36:00Z"/>
                <w:del w:id="2281" w:author="User" w:date="2023-03-20T17:01:00Z"/>
                <w:rFonts w:ascii="Palatino Linotype" w:hAnsi="Palatino Linotype" w:cs="Times New Roman"/>
                <w:noProof/>
                <w:sz w:val="12"/>
                <w:szCs w:val="12"/>
                <w:lang w:eastAsia="ko-KR"/>
                <w:rPrChange w:id="2282" w:author="Hi" w:date="2023-03-18T12:41:00Z">
                  <w:rPr>
                    <w:ins w:id="2283" w:author="Hi" w:date="2023-03-18T12:36:00Z"/>
                    <w:del w:id="2284" w:author="User" w:date="2023-03-20T17:01:00Z"/>
                    <w:rFonts w:ascii="Times New Roman" w:hAnsi="Times New Roman" w:cs="Times New Roman"/>
                    <w:noProof/>
                    <w:lang w:eastAsia="ko-KR"/>
                  </w:rPr>
                </w:rPrChange>
              </w:rPr>
              <w:pPrChange w:id="2285" w:author="Hi" w:date="2023-03-18T12:37:00Z">
                <w:pPr>
                  <w:pStyle w:val="af5"/>
                  <w:pBdr>
                    <w:top w:val="none" w:sz="0" w:space="0" w:color="auto"/>
                    <w:left w:val="none" w:sz="0" w:space="0" w:color="auto"/>
                    <w:bottom w:val="none" w:sz="0" w:space="0" w:color="auto"/>
                    <w:right w:val="none" w:sz="0" w:space="0" w:color="auto"/>
                  </w:pBdr>
                  <w:wordWrap/>
                  <w:jc w:val="left"/>
                </w:pPr>
              </w:pPrChange>
            </w:pPr>
            <w:ins w:id="2286" w:author="Hi" w:date="2023-03-18T12:39:00Z">
              <w:del w:id="2287" w:author="User" w:date="2023-03-20T17:01:00Z">
                <w:r w:rsidRPr="00B92B2F" w:rsidDel="00B01A85">
                  <w:rPr>
                    <w:noProof/>
                    <w:sz w:val="12"/>
                    <w:szCs w:val="12"/>
                    <w:lang w:eastAsia="ko-KR"/>
                    <w:rPrChange w:id="2288" w:author="Hi" w:date="2023-03-18T12:41:00Z">
                      <w:rPr>
                        <w:noProof/>
                        <w:sz w:val="14"/>
                        <w:szCs w:val="14"/>
                        <w:lang w:eastAsia="ko-KR"/>
                      </w:rPr>
                    </w:rPrChange>
                  </w:rPr>
                  <w:delText>SS</w:delText>
                </w:r>
              </w:del>
            </w:ins>
          </w:p>
        </w:tc>
      </w:tr>
      <w:tr w:rsidR="000F1931" w:rsidDel="00B01A85" w14:paraId="125AA77E" w14:textId="4ADD3C09" w:rsidTr="0005754D">
        <w:trPr>
          <w:trHeight w:val="721"/>
          <w:jc w:val="right"/>
          <w:del w:id="2289" w:author="User" w:date="2023-03-20T17:01:00Z"/>
          <w:trPrChange w:id="2290" w:author="User" w:date="2023-03-20T17:24:00Z">
            <w:trPr>
              <w:gridAfter w:val="0"/>
              <w:wAfter w:w="97" w:type="dxa"/>
              <w:trHeight w:val="721"/>
              <w:jc w:val="right"/>
            </w:trPr>
          </w:trPrChange>
        </w:trPr>
        <w:tc>
          <w:tcPr>
            <w:tcW w:w="621" w:type="pct"/>
            <w:shd w:val="clear" w:color="auto" w:fill="auto"/>
            <w:tcPrChange w:id="2291" w:author="User" w:date="2023-03-20T17:24:00Z">
              <w:tcPr>
                <w:tcW w:w="785" w:type="dxa"/>
                <w:gridSpan w:val="2"/>
                <w:shd w:val="clear" w:color="auto" w:fill="auto"/>
              </w:tcPr>
            </w:tcPrChange>
          </w:tcPr>
          <w:p w14:paraId="10325019" w14:textId="71D4D920" w:rsidR="000F1931" w:rsidDel="00B01A85" w:rsidRDefault="004E363D" w:rsidP="00093642">
            <w:pPr>
              <w:pStyle w:val="af5"/>
              <w:pBdr>
                <w:top w:val="none" w:sz="0" w:space="0" w:color="auto"/>
                <w:left w:val="none" w:sz="0" w:space="0" w:color="auto"/>
                <w:bottom w:val="none" w:sz="0" w:space="0" w:color="auto"/>
                <w:right w:val="none" w:sz="0" w:space="0" w:color="auto"/>
              </w:pBdr>
              <w:wordWrap/>
              <w:rPr>
                <w:del w:id="2292" w:author="User" w:date="2023-03-20T17:01:00Z"/>
                <w:rFonts w:ascii="Times New Roman" w:hAnsi="Times New Roman" w:cs="Times New Roman"/>
                <w:noProof/>
                <w:lang w:eastAsia="ko-KR"/>
              </w:rPr>
            </w:pPr>
            <w:ins w:id="2293" w:author="HSY" w:date="2023-03-18T03:02:00Z">
              <w:del w:id="2294" w:author="User" w:date="2023-03-20T17:01:00Z">
                <w:r w:rsidDel="00B01A85">
                  <w:rPr>
                    <w:rFonts w:ascii="Times New Roman" w:hAnsi="Times New Roman"/>
                    <w:noProof/>
                    <w:lang w:eastAsia="ko-KR"/>
                  </w:rPr>
                  <w:drawing>
                    <wp:inline distT="0" distB="0" distL="0" distR="0" wp14:anchorId="32C6E59E" wp14:editId="0B52221F">
                      <wp:extent cx="1008000" cy="1049433"/>
                      <wp:effectExtent l="0" t="0" r="1905" b="0"/>
                      <wp:docPr id="59" name="Picture 10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shape1072" descr="A picture containing chart&#10;&#10;Description automatically generated"/>
                              <pic:cNvPicPr/>
                            </pic:nvPicPr>
                            <pic:blipFill rotWithShape="1">
                              <a:blip r:embed="rId88" cstate="print">
                                <a:extLst>
                                  <a:ext uri="{28A0092B-C50C-407E-A947-70E740481C1C}">
                                    <a14:useLocalDpi xmlns:a14="http://schemas.microsoft.com/office/drawing/2010/main" val="0"/>
                                  </a:ext>
                                </a:extLst>
                              </a:blip>
                              <a:srcRect l="13763" t="9992" r="5831" b="6297"/>
                              <a:stretch/>
                            </pic:blipFill>
                            <pic:spPr bwMode="auto">
                              <a:xfrm>
                                <a:off x="0" y="0"/>
                                <a:ext cx="1008000" cy="1049433"/>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640" w:type="pct"/>
            <w:gridSpan w:val="2"/>
            <w:shd w:val="clear" w:color="auto" w:fill="auto"/>
            <w:tcPrChange w:id="2295" w:author="User" w:date="2023-03-20T17:24:00Z">
              <w:tcPr>
                <w:tcW w:w="786" w:type="dxa"/>
                <w:shd w:val="clear" w:color="auto" w:fill="auto"/>
              </w:tcPr>
            </w:tcPrChange>
          </w:tcPr>
          <w:p w14:paraId="75379B6E" w14:textId="7F695EB9" w:rsidR="000F1931" w:rsidDel="00B01A85" w:rsidRDefault="004E363D" w:rsidP="00093642">
            <w:pPr>
              <w:pStyle w:val="af5"/>
              <w:pBdr>
                <w:top w:val="none" w:sz="0" w:space="0" w:color="auto"/>
                <w:left w:val="none" w:sz="0" w:space="0" w:color="auto"/>
                <w:bottom w:val="none" w:sz="0" w:space="0" w:color="auto"/>
                <w:right w:val="none" w:sz="0" w:space="0" w:color="auto"/>
              </w:pBdr>
              <w:wordWrap/>
              <w:rPr>
                <w:del w:id="2296" w:author="User" w:date="2023-03-20T17:01:00Z"/>
                <w:rFonts w:ascii="Times New Roman" w:hAnsi="Times New Roman" w:cs="Times New Roman"/>
                <w:noProof/>
                <w:lang w:eastAsia="ko-KR"/>
              </w:rPr>
            </w:pPr>
            <w:ins w:id="2297" w:author="HSY" w:date="2023-03-18T03:02:00Z">
              <w:del w:id="2298" w:author="User" w:date="2023-03-20T17:01:00Z">
                <w:r w:rsidDel="00B01A85">
                  <w:rPr>
                    <w:rFonts w:ascii="Times New Roman" w:hAnsi="Times New Roman"/>
                    <w:noProof/>
                    <w:lang w:eastAsia="ko-KR"/>
                  </w:rPr>
                  <w:drawing>
                    <wp:inline distT="0" distB="0" distL="0" distR="0" wp14:anchorId="5638F6A8" wp14:editId="616F32E2">
                      <wp:extent cx="1008000" cy="1055006"/>
                      <wp:effectExtent l="0" t="0" r="1905" b="0"/>
                      <wp:docPr id="60" name="Picture 10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shape1073" descr="A picture containing chart&#10;&#10;Description automatically generated"/>
                              <pic:cNvPicPr/>
                            </pic:nvPicPr>
                            <pic:blipFill rotWithShape="1">
                              <a:blip r:embed="rId89" cstate="print">
                                <a:extLst>
                                  <a:ext uri="{28A0092B-C50C-407E-A947-70E740481C1C}">
                                    <a14:useLocalDpi xmlns:a14="http://schemas.microsoft.com/office/drawing/2010/main" val="0"/>
                                  </a:ext>
                                </a:extLst>
                              </a:blip>
                              <a:srcRect l="13707" t="9989" r="5913" b="5882"/>
                              <a:stretch/>
                            </pic:blipFill>
                            <pic:spPr bwMode="auto">
                              <a:xfrm>
                                <a:off x="0" y="0"/>
                                <a:ext cx="1008000" cy="105500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935" w:type="pct"/>
            <w:gridSpan w:val="2"/>
            <w:tcPrChange w:id="2299" w:author="User" w:date="2023-03-20T17:24:00Z">
              <w:tcPr>
                <w:tcW w:w="2776" w:type="dxa"/>
                <w:gridSpan w:val="5"/>
              </w:tcPr>
            </w:tcPrChange>
          </w:tcPr>
          <w:p w14:paraId="3D7A8A0C" w14:textId="4911F66A" w:rsidR="000F1931" w:rsidDel="00B01A85" w:rsidRDefault="004E363D" w:rsidP="00093642">
            <w:pPr>
              <w:pStyle w:val="af5"/>
              <w:pBdr>
                <w:top w:val="none" w:sz="0" w:space="0" w:color="auto"/>
                <w:left w:val="none" w:sz="0" w:space="0" w:color="auto"/>
                <w:bottom w:val="none" w:sz="0" w:space="0" w:color="auto"/>
                <w:right w:val="none" w:sz="0" w:space="0" w:color="auto"/>
              </w:pBdr>
              <w:wordWrap/>
              <w:rPr>
                <w:del w:id="2300" w:author="User" w:date="2023-03-20T17:01:00Z"/>
                <w:rFonts w:ascii="Times New Roman" w:hAnsi="Times New Roman" w:cs="Times New Roman"/>
                <w:lang w:bidi="en-US"/>
              </w:rPr>
            </w:pPr>
            <w:ins w:id="2301" w:author="HSY" w:date="2023-03-18T03:03:00Z">
              <w:del w:id="2302" w:author="User" w:date="2023-03-20T17:01:00Z">
                <w:r w:rsidDel="00B01A85">
                  <w:rPr>
                    <w:rFonts w:ascii="Times New Roman" w:hAnsi="Times New Roman"/>
                    <w:noProof/>
                    <w:lang w:eastAsia="ko-KR"/>
                  </w:rPr>
                  <w:drawing>
                    <wp:inline distT="0" distB="0" distL="0" distR="0" wp14:anchorId="1B10122B" wp14:editId="7B794F8D">
                      <wp:extent cx="1008000" cy="1055236"/>
                      <wp:effectExtent l="0" t="0" r="1905" b="0"/>
                      <wp:docPr id="61" name="Picture 10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shape1074" descr="A picture containing chart&#10;&#10;Description automatically generated"/>
                              <pic:cNvPicPr/>
                            </pic:nvPicPr>
                            <pic:blipFill rotWithShape="1">
                              <a:blip r:embed="rId90" cstate="print">
                                <a:extLst>
                                  <a:ext uri="{28A0092B-C50C-407E-A947-70E740481C1C}">
                                    <a14:useLocalDpi xmlns:a14="http://schemas.microsoft.com/office/drawing/2010/main" val="0"/>
                                  </a:ext>
                                </a:extLst>
                              </a:blip>
                              <a:srcRect l="14303" t="9991" r="6086" b="6667"/>
                              <a:stretch/>
                            </pic:blipFill>
                            <pic:spPr bwMode="auto">
                              <a:xfrm>
                                <a:off x="0" y="0"/>
                                <a:ext cx="1008000" cy="1055236"/>
                              </a:xfrm>
                              <a:prstGeom prst="rect">
                                <a:avLst/>
                              </a:prstGeom>
                              <a:ln>
                                <a:noFill/>
                              </a:ln>
                              <a:extLst>
                                <a:ext uri="{53640926-AAD7-44D8-BBD7-CCE9431645EC}">
                                  <a14:shadowObscured xmlns:a14="http://schemas.microsoft.com/office/drawing/2010/main"/>
                                </a:ext>
                              </a:extLst>
                            </pic:spPr>
                          </pic:pic>
                        </a:graphicData>
                      </a:graphic>
                    </wp:inline>
                  </w:drawing>
                </w:r>
              </w:del>
            </w:ins>
            <w:del w:id="2303" w:author="User" w:date="2023-03-20T17:01:00Z">
              <w:r w:rsidR="000F1931" w:rsidDel="00B01A85">
                <w:rPr>
                  <w:rFonts w:ascii="Times New Roman" w:hAnsi="Times New Roman"/>
                  <w:noProof/>
                  <w:lang w:eastAsia="ko-KR"/>
                </w:rPr>
                <w:drawing>
                  <wp:inline distT="0" distB="0" distL="0" distR="0" wp14:anchorId="4813429B" wp14:editId="24FB0959">
                    <wp:extent cx="1620000" cy="1620000"/>
                    <wp:effectExtent l="0" t="0" r="5715" b="5715"/>
                    <wp:docPr id="1070" name="Picture 10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shape1070" descr="A picture containing char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935" w:type="pct"/>
            <w:gridSpan w:val="2"/>
            <w:tcPrChange w:id="2304" w:author="User" w:date="2023-03-20T17:24:00Z">
              <w:tcPr>
                <w:tcW w:w="2776" w:type="dxa"/>
                <w:gridSpan w:val="6"/>
              </w:tcPr>
            </w:tcPrChange>
          </w:tcPr>
          <w:p w14:paraId="210EBA7D" w14:textId="0A7C9952" w:rsidR="000F1931" w:rsidDel="00B01A85" w:rsidRDefault="004E363D" w:rsidP="00093642">
            <w:pPr>
              <w:pStyle w:val="af5"/>
              <w:pBdr>
                <w:top w:val="none" w:sz="0" w:space="0" w:color="auto"/>
                <w:left w:val="none" w:sz="0" w:space="0" w:color="auto"/>
                <w:bottom w:val="none" w:sz="0" w:space="0" w:color="auto"/>
                <w:right w:val="none" w:sz="0" w:space="0" w:color="auto"/>
              </w:pBdr>
              <w:wordWrap/>
              <w:rPr>
                <w:del w:id="2305" w:author="User" w:date="2023-03-20T17:01:00Z"/>
                <w:rFonts w:ascii="Times New Roman" w:hAnsi="Times New Roman" w:cs="Times New Roman"/>
                <w:lang w:bidi="en-US"/>
              </w:rPr>
            </w:pPr>
            <w:ins w:id="2306" w:author="HSY" w:date="2023-03-18T03:03:00Z">
              <w:del w:id="2307" w:author="User" w:date="2023-03-20T17:01:00Z">
                <w:r w:rsidDel="00B01A85">
                  <w:rPr>
                    <w:rFonts w:ascii="Times New Roman" w:hAnsi="Times New Roman"/>
                    <w:noProof/>
                    <w:lang w:eastAsia="ko-KR"/>
                  </w:rPr>
                  <w:drawing>
                    <wp:inline distT="0" distB="0" distL="0" distR="0" wp14:anchorId="1DC02D57" wp14:editId="6872825E">
                      <wp:extent cx="1008000" cy="1055005"/>
                      <wp:effectExtent l="0" t="0" r="1905" b="0"/>
                      <wp:docPr id="62" name="Picture 10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shape1075" descr="A picture containing chart&#10;&#10;Description automatically generated"/>
                              <pic:cNvPicPr/>
                            </pic:nvPicPr>
                            <pic:blipFill rotWithShape="1">
                              <a:blip r:embed="rId91" cstate="print">
                                <a:extLst>
                                  <a:ext uri="{28A0092B-C50C-407E-A947-70E740481C1C}">
                                    <a14:useLocalDpi xmlns:a14="http://schemas.microsoft.com/office/drawing/2010/main" val="0"/>
                                  </a:ext>
                                </a:extLst>
                              </a:blip>
                              <a:srcRect l="14303" t="9158" r="5304" b="6700"/>
                              <a:stretch/>
                            </pic:blipFill>
                            <pic:spPr bwMode="auto">
                              <a:xfrm>
                                <a:off x="0" y="0"/>
                                <a:ext cx="1008000" cy="1055005"/>
                              </a:xfrm>
                              <a:prstGeom prst="rect">
                                <a:avLst/>
                              </a:prstGeom>
                              <a:ln>
                                <a:noFill/>
                              </a:ln>
                              <a:extLst>
                                <a:ext uri="{53640926-AAD7-44D8-BBD7-CCE9431645EC}">
                                  <a14:shadowObscured xmlns:a14="http://schemas.microsoft.com/office/drawing/2010/main"/>
                                </a:ext>
                              </a:extLst>
                            </pic:spPr>
                          </pic:pic>
                        </a:graphicData>
                      </a:graphic>
                    </wp:inline>
                  </w:drawing>
                </w:r>
              </w:del>
            </w:ins>
            <w:del w:id="2308" w:author="User" w:date="2023-03-20T17:01:00Z">
              <w:r w:rsidR="000F1931" w:rsidDel="00B01A85">
                <w:rPr>
                  <w:rFonts w:ascii="Times New Roman" w:hAnsi="Times New Roman"/>
                  <w:noProof/>
                  <w:lang w:eastAsia="ko-KR"/>
                </w:rPr>
                <w:drawing>
                  <wp:inline distT="0" distB="0" distL="0" distR="0" wp14:anchorId="5E636075" wp14:editId="45CDE63F">
                    <wp:extent cx="1620000" cy="1620000"/>
                    <wp:effectExtent l="0" t="0" r="5715" b="5715"/>
                    <wp:docPr id="1071" name="Picture 10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shape1071" descr="A picture containing 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935" w:type="pct"/>
            <w:gridSpan w:val="2"/>
            <w:tcPrChange w:id="2309" w:author="User" w:date="2023-03-20T17:24:00Z">
              <w:tcPr>
                <w:tcW w:w="2776" w:type="dxa"/>
                <w:gridSpan w:val="4"/>
              </w:tcPr>
            </w:tcPrChange>
          </w:tcPr>
          <w:p w14:paraId="4D1515DE" w14:textId="58FFC106" w:rsidR="000F1931" w:rsidDel="00B01A85" w:rsidRDefault="004E363D" w:rsidP="00093642">
            <w:pPr>
              <w:pStyle w:val="af5"/>
              <w:pBdr>
                <w:top w:val="none" w:sz="0" w:space="0" w:color="auto"/>
                <w:left w:val="none" w:sz="0" w:space="0" w:color="auto"/>
                <w:bottom w:val="none" w:sz="0" w:space="0" w:color="auto"/>
                <w:right w:val="none" w:sz="0" w:space="0" w:color="auto"/>
              </w:pBdr>
              <w:wordWrap/>
              <w:rPr>
                <w:del w:id="2310" w:author="User" w:date="2023-03-20T17:01:00Z"/>
                <w:rFonts w:ascii="Times New Roman" w:hAnsi="Times New Roman" w:cs="Times New Roman"/>
                <w:lang w:bidi="en-US"/>
              </w:rPr>
            </w:pPr>
            <w:ins w:id="2311" w:author="HSY" w:date="2023-03-18T03:03:00Z">
              <w:del w:id="2312" w:author="User" w:date="2023-03-20T17:01:00Z">
                <w:r w:rsidDel="00B01A85">
                  <w:rPr>
                    <w:rFonts w:ascii="Times New Roman" w:hAnsi="Times New Roman"/>
                    <w:noProof/>
                    <w:lang w:eastAsia="ko-KR"/>
                  </w:rPr>
                  <w:drawing>
                    <wp:inline distT="0" distB="0" distL="0" distR="0" wp14:anchorId="68F5E8D0" wp14:editId="22FF5EA1">
                      <wp:extent cx="1008000" cy="1082312"/>
                      <wp:effectExtent l="0" t="0" r="1905" b="3810"/>
                      <wp:docPr id="63" name="Picture 107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shape1076" descr="A picture containing background pattern&#10;&#10;Description automatically generated"/>
                              <pic:cNvPicPr/>
                            </pic:nvPicPr>
                            <pic:blipFill rotWithShape="1">
                              <a:blip r:embed="rId92" cstate="print">
                                <a:extLst>
                                  <a:ext uri="{28A0092B-C50C-407E-A947-70E740481C1C}">
                                    <a14:useLocalDpi xmlns:a14="http://schemas.microsoft.com/office/drawing/2010/main" val="0"/>
                                  </a:ext>
                                </a:extLst>
                              </a:blip>
                              <a:srcRect l="15732" t="9161" r="5501" b="6266"/>
                              <a:stretch/>
                            </pic:blipFill>
                            <pic:spPr bwMode="auto">
                              <a:xfrm>
                                <a:off x="0" y="0"/>
                                <a:ext cx="1008000" cy="1082312"/>
                              </a:xfrm>
                              <a:prstGeom prst="rect">
                                <a:avLst/>
                              </a:prstGeom>
                              <a:ln>
                                <a:noFill/>
                              </a:ln>
                              <a:extLst>
                                <a:ext uri="{53640926-AAD7-44D8-BBD7-CCE9431645EC}">
                                  <a14:shadowObscured xmlns:a14="http://schemas.microsoft.com/office/drawing/2010/main"/>
                                </a:ext>
                              </a:extLst>
                            </pic:spPr>
                          </pic:pic>
                        </a:graphicData>
                      </a:graphic>
                    </wp:inline>
                  </w:drawing>
                </w:r>
              </w:del>
            </w:ins>
            <w:del w:id="2313" w:author="User" w:date="2023-03-20T17:01:00Z">
              <w:r w:rsidR="000F1931" w:rsidDel="00B01A85">
                <w:rPr>
                  <w:rFonts w:ascii="Times New Roman" w:hAnsi="Times New Roman"/>
                  <w:noProof/>
                  <w:lang w:eastAsia="ko-KR"/>
                </w:rPr>
                <w:drawing>
                  <wp:inline distT="0" distB="0" distL="0" distR="0" wp14:anchorId="161F4765" wp14:editId="78375E17">
                    <wp:extent cx="1620000" cy="1620000"/>
                    <wp:effectExtent l="0" t="0" r="5715" b="5715"/>
                    <wp:docPr id="1072" name="Picture 10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shape1072" descr="A picture containing char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935" w:type="pct"/>
            <w:gridSpan w:val="2"/>
            <w:tcPrChange w:id="2314" w:author="User" w:date="2023-03-20T17:24:00Z">
              <w:tcPr>
                <w:tcW w:w="2776" w:type="dxa"/>
                <w:gridSpan w:val="4"/>
              </w:tcPr>
            </w:tcPrChange>
          </w:tcPr>
          <w:p w14:paraId="3CF4B1ED" w14:textId="47420597" w:rsidR="000F1931" w:rsidDel="00B01A85" w:rsidRDefault="004E363D" w:rsidP="00093642">
            <w:pPr>
              <w:pStyle w:val="af5"/>
              <w:pBdr>
                <w:top w:val="none" w:sz="0" w:space="0" w:color="auto"/>
                <w:left w:val="none" w:sz="0" w:space="0" w:color="auto"/>
                <w:bottom w:val="none" w:sz="0" w:space="0" w:color="auto"/>
                <w:right w:val="none" w:sz="0" w:space="0" w:color="auto"/>
              </w:pBdr>
              <w:wordWrap/>
              <w:rPr>
                <w:del w:id="2315" w:author="User" w:date="2023-03-20T17:01:00Z"/>
                <w:rFonts w:ascii="Times New Roman" w:hAnsi="Times New Roman" w:cs="Times New Roman"/>
                <w:lang w:bidi="en-US"/>
              </w:rPr>
            </w:pPr>
            <w:ins w:id="2316" w:author="HSY" w:date="2023-03-18T03:03:00Z">
              <w:del w:id="2317" w:author="User" w:date="2023-03-20T17:01:00Z">
                <w:r w:rsidDel="00B01A85">
                  <w:rPr>
                    <w:rFonts w:ascii="Times New Roman" w:hAnsi="Times New Roman"/>
                    <w:noProof/>
                    <w:lang w:eastAsia="ko-KR"/>
                  </w:rPr>
                  <w:drawing>
                    <wp:inline distT="0" distB="0" distL="0" distR="0" wp14:anchorId="71E7B1DF" wp14:editId="2FC25A2E">
                      <wp:extent cx="1008000" cy="1059880"/>
                      <wp:effectExtent l="0" t="0" r="1905" b="6985"/>
                      <wp:docPr id="1024" name="Picture 10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shape1077" descr="A picture containing chart&#10;&#10;Description automatically generated"/>
                              <pic:cNvPicPr/>
                            </pic:nvPicPr>
                            <pic:blipFill rotWithShape="1">
                              <a:blip r:embed="rId93" cstate="print">
                                <a:extLst>
                                  <a:ext uri="{28A0092B-C50C-407E-A947-70E740481C1C}">
                                    <a14:useLocalDpi xmlns:a14="http://schemas.microsoft.com/office/drawing/2010/main" val="0"/>
                                  </a:ext>
                                </a:extLst>
                              </a:blip>
                              <a:srcRect l="14122" t="9573" r="5497" b="5908"/>
                              <a:stretch/>
                            </pic:blipFill>
                            <pic:spPr bwMode="auto">
                              <a:xfrm>
                                <a:off x="0" y="0"/>
                                <a:ext cx="1008000" cy="1059880"/>
                              </a:xfrm>
                              <a:prstGeom prst="rect">
                                <a:avLst/>
                              </a:prstGeom>
                              <a:ln>
                                <a:noFill/>
                              </a:ln>
                              <a:extLst>
                                <a:ext uri="{53640926-AAD7-44D8-BBD7-CCE9431645EC}">
                                  <a14:shadowObscured xmlns:a14="http://schemas.microsoft.com/office/drawing/2010/main"/>
                                </a:ext>
                              </a:extLst>
                            </pic:spPr>
                          </pic:pic>
                        </a:graphicData>
                      </a:graphic>
                    </wp:inline>
                  </w:drawing>
                </w:r>
              </w:del>
            </w:ins>
            <w:del w:id="2318" w:author="User" w:date="2023-03-20T17:01:00Z">
              <w:r w:rsidR="000F1931" w:rsidDel="00B01A85">
                <w:rPr>
                  <w:rFonts w:ascii="Times New Roman" w:hAnsi="Times New Roman"/>
                  <w:noProof/>
                  <w:lang w:eastAsia="ko-KR"/>
                </w:rPr>
                <w:drawing>
                  <wp:inline distT="0" distB="0" distL="0" distR="0" wp14:anchorId="0851D93E" wp14:editId="2E8EC56E">
                    <wp:extent cx="1620000" cy="1620000"/>
                    <wp:effectExtent l="0" t="0" r="5715" b="5715"/>
                    <wp:docPr id="1073" name="Picture 10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shape1073" descr="A picture containing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DD3B73" w:rsidDel="00B01A85" w14:paraId="3856DCB3" w14:textId="2D00D46A" w:rsidTr="0005754D">
        <w:tblPrEx>
          <w:tblPrExChange w:id="2319" w:author="User" w:date="2023-03-20T17:24:00Z">
            <w:tblPrEx>
              <w:tblW w:w="5000" w:type="pct"/>
            </w:tblPrEx>
          </w:tblPrExChange>
        </w:tblPrEx>
        <w:trPr>
          <w:trHeight w:val="20"/>
          <w:jc w:val="right"/>
          <w:ins w:id="2320" w:author="Hi" w:date="2023-03-18T12:37:00Z"/>
          <w:del w:id="2321" w:author="User" w:date="2023-03-20T17:01:00Z"/>
          <w:trPrChange w:id="2322" w:author="User" w:date="2023-03-20T17:24:00Z">
            <w:trPr>
              <w:gridAfter w:val="0"/>
              <w:trHeight w:val="721"/>
              <w:jc w:val="right"/>
            </w:trPr>
          </w:trPrChange>
        </w:trPr>
        <w:tc>
          <w:tcPr>
            <w:tcW w:w="621" w:type="pct"/>
            <w:shd w:val="clear" w:color="auto" w:fill="auto"/>
            <w:tcPrChange w:id="2323" w:author="User" w:date="2023-03-20T17:24:00Z">
              <w:tcPr>
                <w:tcW w:w="833" w:type="pct"/>
                <w:gridSpan w:val="4"/>
                <w:shd w:val="clear" w:color="auto" w:fill="auto"/>
              </w:tcPr>
            </w:tcPrChange>
          </w:tcPr>
          <w:p w14:paraId="0AF7B274" w14:textId="6AC8F27B"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324" w:author="Hi" w:date="2023-03-18T12:37:00Z"/>
                <w:del w:id="2325" w:author="User" w:date="2023-03-20T17:01:00Z"/>
                <w:rFonts w:ascii="Palatino Linotype" w:hAnsi="Palatino Linotype" w:cs="Times New Roman"/>
                <w:noProof/>
                <w:sz w:val="12"/>
                <w:szCs w:val="12"/>
                <w:lang w:eastAsia="ko-KR"/>
                <w:rPrChange w:id="2326" w:author="Hi" w:date="2023-03-18T12:41:00Z">
                  <w:rPr>
                    <w:ins w:id="2327" w:author="Hi" w:date="2023-03-18T12:37:00Z"/>
                    <w:del w:id="2328" w:author="User" w:date="2023-03-20T17:01:00Z"/>
                    <w:rFonts w:ascii="Times New Roman" w:hAnsi="Times New Roman" w:cs="Times New Roman"/>
                    <w:noProof/>
                    <w:lang w:eastAsia="ko-KR"/>
                  </w:rPr>
                </w:rPrChange>
              </w:rPr>
              <w:pPrChange w:id="2329" w:author="Hi" w:date="2023-03-18T12:38:00Z">
                <w:pPr>
                  <w:pStyle w:val="af5"/>
                  <w:pBdr>
                    <w:top w:val="none" w:sz="0" w:space="0" w:color="auto"/>
                    <w:left w:val="none" w:sz="0" w:space="0" w:color="auto"/>
                    <w:bottom w:val="none" w:sz="0" w:space="0" w:color="auto"/>
                    <w:right w:val="none" w:sz="0" w:space="0" w:color="auto"/>
                  </w:pBdr>
                  <w:wordWrap/>
                </w:pPr>
              </w:pPrChange>
            </w:pPr>
            <w:ins w:id="2330" w:author="Hi" w:date="2023-03-18T12:39:00Z">
              <w:del w:id="2331" w:author="User" w:date="2023-03-20T17:01:00Z">
                <w:r w:rsidRPr="00B92B2F" w:rsidDel="00B01A85">
                  <w:rPr>
                    <w:noProof/>
                    <w:sz w:val="12"/>
                    <w:szCs w:val="12"/>
                    <w:lang w:eastAsia="ko-KR"/>
                    <w:rPrChange w:id="2332" w:author="Hi" w:date="2023-03-18T12:41:00Z">
                      <w:rPr>
                        <w:noProof/>
                        <w:sz w:val="14"/>
                        <w:szCs w:val="14"/>
                        <w:lang w:eastAsia="ko-KR"/>
                      </w:rPr>
                    </w:rPrChange>
                  </w:rPr>
                  <w:delText>EC</w:delText>
                </w:r>
              </w:del>
            </w:ins>
          </w:p>
        </w:tc>
        <w:tc>
          <w:tcPr>
            <w:tcW w:w="640" w:type="pct"/>
            <w:gridSpan w:val="2"/>
            <w:shd w:val="clear" w:color="auto" w:fill="auto"/>
            <w:tcPrChange w:id="2333" w:author="User" w:date="2023-03-20T17:24:00Z">
              <w:tcPr>
                <w:tcW w:w="833" w:type="pct"/>
                <w:gridSpan w:val="3"/>
                <w:shd w:val="clear" w:color="auto" w:fill="auto"/>
              </w:tcPr>
            </w:tcPrChange>
          </w:tcPr>
          <w:p w14:paraId="5B85B8DF" w14:textId="5E63E4F9"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334" w:author="Hi" w:date="2023-03-18T12:37:00Z"/>
                <w:del w:id="2335" w:author="User" w:date="2023-03-20T17:01:00Z"/>
                <w:rFonts w:ascii="Palatino Linotype" w:hAnsi="Palatino Linotype" w:cs="Times New Roman"/>
                <w:noProof/>
                <w:sz w:val="12"/>
                <w:szCs w:val="12"/>
                <w:lang w:eastAsia="ko-KR"/>
                <w:rPrChange w:id="2336" w:author="Hi" w:date="2023-03-18T12:41:00Z">
                  <w:rPr>
                    <w:ins w:id="2337" w:author="Hi" w:date="2023-03-18T12:37:00Z"/>
                    <w:del w:id="2338" w:author="User" w:date="2023-03-20T17:01:00Z"/>
                    <w:rFonts w:ascii="Times New Roman" w:hAnsi="Times New Roman" w:cs="Times New Roman"/>
                    <w:noProof/>
                    <w:lang w:eastAsia="ko-KR"/>
                  </w:rPr>
                </w:rPrChange>
              </w:rPr>
              <w:pPrChange w:id="2339" w:author="Hi" w:date="2023-03-18T12:38:00Z">
                <w:pPr>
                  <w:pStyle w:val="af5"/>
                  <w:pBdr>
                    <w:top w:val="none" w:sz="0" w:space="0" w:color="auto"/>
                    <w:left w:val="none" w:sz="0" w:space="0" w:color="auto"/>
                    <w:bottom w:val="none" w:sz="0" w:space="0" w:color="auto"/>
                    <w:right w:val="none" w:sz="0" w:space="0" w:color="auto"/>
                  </w:pBdr>
                  <w:wordWrap/>
                </w:pPr>
              </w:pPrChange>
            </w:pPr>
            <w:ins w:id="2340" w:author="Hi" w:date="2023-03-18T12:39:00Z">
              <w:del w:id="2341" w:author="User" w:date="2023-03-20T17:01:00Z">
                <w:r w:rsidRPr="00B92B2F" w:rsidDel="00B01A85">
                  <w:rPr>
                    <w:noProof/>
                    <w:sz w:val="12"/>
                    <w:szCs w:val="12"/>
                    <w:lang w:eastAsia="ko-KR"/>
                    <w:rPrChange w:id="2342" w:author="Hi" w:date="2023-03-18T12:41:00Z">
                      <w:rPr>
                        <w:noProof/>
                        <w:sz w:val="14"/>
                        <w:szCs w:val="14"/>
                        <w:lang w:eastAsia="ko-KR"/>
                      </w:rPr>
                    </w:rPrChange>
                  </w:rPr>
                  <w:delText>pH</w:delText>
                </w:r>
              </w:del>
            </w:ins>
          </w:p>
        </w:tc>
        <w:tc>
          <w:tcPr>
            <w:tcW w:w="935" w:type="pct"/>
            <w:gridSpan w:val="2"/>
            <w:tcPrChange w:id="2343" w:author="User" w:date="2023-03-20T17:24:00Z">
              <w:tcPr>
                <w:tcW w:w="833" w:type="pct"/>
                <w:gridSpan w:val="4"/>
              </w:tcPr>
            </w:tcPrChange>
          </w:tcPr>
          <w:p w14:paraId="34122DB6" w14:textId="66BF963C"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344" w:author="Hi" w:date="2023-03-18T12:37:00Z"/>
                <w:del w:id="2345" w:author="User" w:date="2023-03-20T17:01:00Z"/>
                <w:rFonts w:ascii="Palatino Linotype" w:hAnsi="Palatino Linotype" w:cs="Times New Roman"/>
                <w:noProof/>
                <w:sz w:val="12"/>
                <w:szCs w:val="12"/>
                <w:lang w:eastAsia="ko-KR"/>
                <w:rPrChange w:id="2346" w:author="Hi" w:date="2023-03-18T12:41:00Z">
                  <w:rPr>
                    <w:ins w:id="2347" w:author="Hi" w:date="2023-03-18T12:37:00Z"/>
                    <w:del w:id="2348" w:author="User" w:date="2023-03-20T17:01:00Z"/>
                    <w:rFonts w:ascii="Times New Roman" w:hAnsi="Times New Roman" w:cs="Times New Roman"/>
                    <w:noProof/>
                    <w:lang w:eastAsia="ko-KR"/>
                  </w:rPr>
                </w:rPrChange>
              </w:rPr>
              <w:pPrChange w:id="2349" w:author="Hi" w:date="2023-03-18T12:38:00Z">
                <w:pPr>
                  <w:pStyle w:val="af5"/>
                  <w:pBdr>
                    <w:top w:val="none" w:sz="0" w:space="0" w:color="auto"/>
                    <w:left w:val="none" w:sz="0" w:space="0" w:color="auto"/>
                    <w:bottom w:val="none" w:sz="0" w:space="0" w:color="auto"/>
                    <w:right w:val="none" w:sz="0" w:space="0" w:color="auto"/>
                  </w:pBdr>
                  <w:wordWrap/>
                </w:pPr>
              </w:pPrChange>
            </w:pPr>
            <w:ins w:id="2350" w:author="Hi" w:date="2023-03-18T12:39:00Z">
              <w:del w:id="2351" w:author="User" w:date="2023-03-20T17:01:00Z">
                <w:r w:rsidRPr="00B92B2F" w:rsidDel="00B01A85">
                  <w:rPr>
                    <w:noProof/>
                    <w:sz w:val="12"/>
                    <w:szCs w:val="12"/>
                    <w:lang w:eastAsia="ko-KR"/>
                    <w:rPrChange w:id="2352" w:author="Hi" w:date="2023-03-18T12:41:00Z">
                      <w:rPr>
                        <w:noProof/>
                        <w:sz w:val="14"/>
                        <w:szCs w:val="14"/>
                        <w:lang w:eastAsia="ko-KR"/>
                      </w:rPr>
                    </w:rPrChange>
                  </w:rPr>
                  <w:delText>DO</w:delText>
                </w:r>
              </w:del>
            </w:ins>
          </w:p>
        </w:tc>
        <w:tc>
          <w:tcPr>
            <w:tcW w:w="935" w:type="pct"/>
            <w:gridSpan w:val="2"/>
            <w:tcPrChange w:id="2353" w:author="User" w:date="2023-03-20T17:24:00Z">
              <w:tcPr>
                <w:tcW w:w="833" w:type="pct"/>
                <w:gridSpan w:val="2"/>
              </w:tcPr>
            </w:tcPrChange>
          </w:tcPr>
          <w:p w14:paraId="38706BC5" w14:textId="3CC0CAFE"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354" w:author="Hi" w:date="2023-03-18T12:37:00Z"/>
                <w:del w:id="2355" w:author="User" w:date="2023-03-20T17:01:00Z"/>
                <w:rFonts w:ascii="Palatino Linotype" w:hAnsi="Palatino Linotype" w:cs="Times New Roman"/>
                <w:noProof/>
                <w:sz w:val="12"/>
                <w:szCs w:val="12"/>
                <w:lang w:eastAsia="ko-KR"/>
                <w:rPrChange w:id="2356" w:author="Hi" w:date="2023-03-18T12:41:00Z">
                  <w:rPr>
                    <w:ins w:id="2357" w:author="Hi" w:date="2023-03-18T12:37:00Z"/>
                    <w:del w:id="2358" w:author="User" w:date="2023-03-20T17:01:00Z"/>
                    <w:rFonts w:ascii="Times New Roman" w:hAnsi="Times New Roman" w:cs="Times New Roman"/>
                    <w:noProof/>
                    <w:lang w:eastAsia="ko-KR"/>
                  </w:rPr>
                </w:rPrChange>
              </w:rPr>
              <w:pPrChange w:id="2359" w:author="Hi" w:date="2023-03-18T12:38:00Z">
                <w:pPr>
                  <w:pStyle w:val="af5"/>
                  <w:pBdr>
                    <w:top w:val="none" w:sz="0" w:space="0" w:color="auto"/>
                    <w:left w:val="none" w:sz="0" w:space="0" w:color="auto"/>
                    <w:bottom w:val="none" w:sz="0" w:space="0" w:color="auto"/>
                    <w:right w:val="none" w:sz="0" w:space="0" w:color="auto"/>
                  </w:pBdr>
                  <w:wordWrap/>
                </w:pPr>
              </w:pPrChange>
            </w:pPr>
            <w:ins w:id="2360" w:author="Hi" w:date="2023-03-18T12:39:00Z">
              <w:del w:id="2361" w:author="User" w:date="2023-03-20T17:01:00Z">
                <w:r w:rsidRPr="00B92B2F" w:rsidDel="00B01A85">
                  <w:rPr>
                    <w:noProof/>
                    <w:sz w:val="12"/>
                    <w:szCs w:val="12"/>
                    <w:lang w:eastAsia="ko-KR"/>
                    <w:rPrChange w:id="2362" w:author="Hi" w:date="2023-03-18T12:41:00Z">
                      <w:rPr>
                        <w:noProof/>
                        <w:sz w:val="14"/>
                        <w:szCs w:val="14"/>
                        <w:lang w:eastAsia="ko-KR"/>
                      </w:rPr>
                    </w:rPrChange>
                  </w:rPr>
                  <w:delText>Temperature</w:delText>
                </w:r>
              </w:del>
            </w:ins>
          </w:p>
        </w:tc>
        <w:tc>
          <w:tcPr>
            <w:tcW w:w="935" w:type="pct"/>
            <w:gridSpan w:val="2"/>
            <w:tcPrChange w:id="2363" w:author="User" w:date="2023-03-20T17:24:00Z">
              <w:tcPr>
                <w:tcW w:w="833" w:type="pct"/>
                <w:gridSpan w:val="4"/>
              </w:tcPr>
            </w:tcPrChange>
          </w:tcPr>
          <w:p w14:paraId="4BE33770" w14:textId="4A1A62B7"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364" w:author="Hi" w:date="2023-03-18T12:37:00Z"/>
                <w:del w:id="2365" w:author="User" w:date="2023-03-20T17:01:00Z"/>
                <w:rFonts w:ascii="Palatino Linotype" w:hAnsi="Palatino Linotype" w:cs="Times New Roman"/>
                <w:noProof/>
                <w:sz w:val="12"/>
                <w:szCs w:val="12"/>
                <w:lang w:eastAsia="ko-KR"/>
                <w:rPrChange w:id="2366" w:author="Hi" w:date="2023-03-18T12:41:00Z">
                  <w:rPr>
                    <w:ins w:id="2367" w:author="Hi" w:date="2023-03-18T12:37:00Z"/>
                    <w:del w:id="2368" w:author="User" w:date="2023-03-20T17:01:00Z"/>
                    <w:rFonts w:ascii="Times New Roman" w:hAnsi="Times New Roman" w:cs="Times New Roman"/>
                    <w:noProof/>
                    <w:lang w:eastAsia="ko-KR"/>
                  </w:rPr>
                </w:rPrChange>
              </w:rPr>
              <w:pPrChange w:id="2369" w:author="Hi" w:date="2023-03-18T12:38:00Z">
                <w:pPr>
                  <w:pStyle w:val="af5"/>
                  <w:pBdr>
                    <w:top w:val="none" w:sz="0" w:space="0" w:color="auto"/>
                    <w:left w:val="none" w:sz="0" w:space="0" w:color="auto"/>
                    <w:bottom w:val="none" w:sz="0" w:space="0" w:color="auto"/>
                    <w:right w:val="none" w:sz="0" w:space="0" w:color="auto"/>
                  </w:pBdr>
                  <w:wordWrap/>
                </w:pPr>
              </w:pPrChange>
            </w:pPr>
            <w:ins w:id="2370" w:author="Hi" w:date="2023-03-18T12:39:00Z">
              <w:del w:id="2371" w:author="User" w:date="2023-03-20T17:01:00Z">
                <w:r w:rsidRPr="00B92B2F" w:rsidDel="00B01A85">
                  <w:rPr>
                    <w:noProof/>
                    <w:sz w:val="12"/>
                    <w:szCs w:val="12"/>
                    <w:lang w:eastAsia="ko-KR"/>
                    <w:rPrChange w:id="2372" w:author="Hi" w:date="2023-03-18T12:41:00Z">
                      <w:rPr>
                        <w:noProof/>
                        <w:sz w:val="14"/>
                        <w:szCs w:val="14"/>
                        <w:lang w:eastAsia="ko-KR"/>
                      </w:rPr>
                    </w:rPrChange>
                  </w:rPr>
                  <w:delText>Turbidity</w:delText>
                </w:r>
              </w:del>
            </w:ins>
          </w:p>
        </w:tc>
        <w:tc>
          <w:tcPr>
            <w:tcW w:w="935" w:type="pct"/>
            <w:gridSpan w:val="2"/>
            <w:tcPrChange w:id="2373" w:author="User" w:date="2023-03-20T17:24:00Z">
              <w:tcPr>
                <w:tcW w:w="833" w:type="pct"/>
                <w:gridSpan w:val="4"/>
              </w:tcPr>
            </w:tcPrChange>
          </w:tcPr>
          <w:p w14:paraId="66D2997A" w14:textId="3AB0D5A4"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374" w:author="Hi" w:date="2023-03-18T12:37:00Z"/>
                <w:del w:id="2375" w:author="User" w:date="2023-03-20T17:01:00Z"/>
                <w:rFonts w:ascii="Palatino Linotype" w:hAnsi="Palatino Linotype" w:cs="Times New Roman"/>
                <w:noProof/>
                <w:sz w:val="12"/>
                <w:szCs w:val="12"/>
                <w:lang w:eastAsia="ko-KR"/>
                <w:rPrChange w:id="2376" w:author="Hi" w:date="2023-03-18T12:41:00Z">
                  <w:rPr>
                    <w:ins w:id="2377" w:author="Hi" w:date="2023-03-18T12:37:00Z"/>
                    <w:del w:id="2378" w:author="User" w:date="2023-03-20T17:01:00Z"/>
                    <w:rFonts w:ascii="Times New Roman" w:hAnsi="Times New Roman" w:cs="Times New Roman"/>
                    <w:noProof/>
                    <w:lang w:eastAsia="ko-KR"/>
                  </w:rPr>
                </w:rPrChange>
              </w:rPr>
              <w:pPrChange w:id="2379" w:author="Hi" w:date="2023-03-18T12:38:00Z">
                <w:pPr>
                  <w:pStyle w:val="af5"/>
                  <w:pBdr>
                    <w:top w:val="none" w:sz="0" w:space="0" w:color="auto"/>
                    <w:left w:val="none" w:sz="0" w:space="0" w:color="auto"/>
                    <w:bottom w:val="none" w:sz="0" w:space="0" w:color="auto"/>
                    <w:right w:val="none" w:sz="0" w:space="0" w:color="auto"/>
                  </w:pBdr>
                  <w:wordWrap/>
                </w:pPr>
              </w:pPrChange>
            </w:pPr>
            <w:ins w:id="2380" w:author="Hi" w:date="2023-03-18T12:39:00Z">
              <w:del w:id="2381" w:author="User" w:date="2023-03-20T17:01:00Z">
                <w:r w:rsidRPr="00B92B2F" w:rsidDel="00B01A85">
                  <w:rPr>
                    <w:noProof/>
                    <w:sz w:val="12"/>
                    <w:szCs w:val="12"/>
                    <w:lang w:eastAsia="ko-KR"/>
                    <w:rPrChange w:id="2382" w:author="Hi" w:date="2023-03-18T12:41:00Z">
                      <w:rPr>
                        <w:noProof/>
                        <w:sz w:val="14"/>
                        <w:szCs w:val="14"/>
                        <w:lang w:eastAsia="ko-KR"/>
                      </w:rPr>
                    </w:rPrChange>
                  </w:rPr>
                  <w:delText>Transparency</w:delText>
                </w:r>
              </w:del>
            </w:ins>
          </w:p>
        </w:tc>
      </w:tr>
      <w:tr w:rsidR="000F1931" w:rsidDel="00B01A85" w14:paraId="0D946F80" w14:textId="0C0D7AB2" w:rsidTr="0005754D">
        <w:trPr>
          <w:trHeight w:val="703"/>
          <w:jc w:val="right"/>
          <w:del w:id="2383" w:author="User" w:date="2023-03-20T17:01:00Z"/>
          <w:trPrChange w:id="2384" w:author="User" w:date="2023-03-20T17:24:00Z">
            <w:trPr>
              <w:gridAfter w:val="0"/>
              <w:wAfter w:w="97" w:type="dxa"/>
              <w:trHeight w:val="703"/>
              <w:jc w:val="right"/>
            </w:trPr>
          </w:trPrChange>
        </w:trPr>
        <w:tc>
          <w:tcPr>
            <w:tcW w:w="621" w:type="pct"/>
            <w:shd w:val="clear" w:color="auto" w:fill="auto"/>
            <w:tcPrChange w:id="2385" w:author="User" w:date="2023-03-20T17:24:00Z">
              <w:tcPr>
                <w:tcW w:w="785" w:type="dxa"/>
                <w:gridSpan w:val="2"/>
                <w:shd w:val="clear" w:color="auto" w:fill="auto"/>
              </w:tcPr>
            </w:tcPrChange>
          </w:tcPr>
          <w:p w14:paraId="1EB4709B" w14:textId="52B1B523" w:rsidR="000F1931" w:rsidDel="00B01A85" w:rsidRDefault="004E363D" w:rsidP="00093642">
            <w:pPr>
              <w:pStyle w:val="af5"/>
              <w:pBdr>
                <w:top w:val="none" w:sz="0" w:space="0" w:color="auto"/>
                <w:left w:val="none" w:sz="0" w:space="0" w:color="auto"/>
                <w:bottom w:val="none" w:sz="0" w:space="0" w:color="auto"/>
                <w:right w:val="none" w:sz="0" w:space="0" w:color="auto"/>
              </w:pBdr>
              <w:wordWrap/>
              <w:rPr>
                <w:del w:id="2386" w:author="User" w:date="2023-03-20T17:01:00Z"/>
                <w:rFonts w:ascii="Times New Roman" w:hAnsi="Times New Roman" w:cs="Times New Roman"/>
                <w:noProof/>
                <w:lang w:eastAsia="ko-KR"/>
              </w:rPr>
            </w:pPr>
            <w:ins w:id="2387" w:author="HSY" w:date="2023-03-18T03:03:00Z">
              <w:del w:id="2388" w:author="User" w:date="2023-03-20T17:01:00Z">
                <w:r w:rsidDel="00B01A85">
                  <w:rPr>
                    <w:rFonts w:ascii="Times New Roman" w:hAnsi="Times New Roman"/>
                    <w:noProof/>
                    <w:lang w:eastAsia="ko-KR"/>
                  </w:rPr>
                  <w:drawing>
                    <wp:inline distT="0" distB="0" distL="0" distR="0" wp14:anchorId="7CD1E2D8" wp14:editId="3142921E">
                      <wp:extent cx="1008000" cy="1077333"/>
                      <wp:effectExtent l="0" t="0" r="1905" b="8890"/>
                      <wp:docPr id="1025" name="Picture 10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shape1078" descr="A picture containing chart&#10;&#10;Description automatically generated"/>
                              <pic:cNvPicPr/>
                            </pic:nvPicPr>
                            <pic:blipFill rotWithShape="1">
                              <a:blip r:embed="rId94" cstate="print">
                                <a:extLst>
                                  <a:ext uri="{28A0092B-C50C-407E-A947-70E740481C1C}">
                                    <a14:useLocalDpi xmlns:a14="http://schemas.microsoft.com/office/drawing/2010/main" val="0"/>
                                  </a:ext>
                                </a:extLst>
                              </a:blip>
                              <a:srcRect l="15372" t="9989" r="5914" b="5882"/>
                              <a:stretch/>
                            </pic:blipFill>
                            <pic:spPr bwMode="auto">
                              <a:xfrm>
                                <a:off x="0" y="0"/>
                                <a:ext cx="1008000" cy="1077333"/>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640" w:type="pct"/>
            <w:gridSpan w:val="2"/>
            <w:shd w:val="clear" w:color="auto" w:fill="auto"/>
            <w:tcPrChange w:id="2389" w:author="User" w:date="2023-03-20T17:24:00Z">
              <w:tcPr>
                <w:tcW w:w="786" w:type="dxa"/>
                <w:shd w:val="clear" w:color="auto" w:fill="auto"/>
              </w:tcPr>
            </w:tcPrChange>
          </w:tcPr>
          <w:p w14:paraId="0B50A6A1" w14:textId="4E2D2E93" w:rsidR="000F1931" w:rsidDel="00B01A85" w:rsidRDefault="004E363D" w:rsidP="00093642">
            <w:pPr>
              <w:pStyle w:val="af5"/>
              <w:pBdr>
                <w:top w:val="none" w:sz="0" w:space="0" w:color="auto"/>
                <w:left w:val="none" w:sz="0" w:space="0" w:color="auto"/>
                <w:bottom w:val="none" w:sz="0" w:space="0" w:color="auto"/>
                <w:right w:val="none" w:sz="0" w:space="0" w:color="auto"/>
              </w:pBdr>
              <w:wordWrap/>
              <w:rPr>
                <w:del w:id="2390" w:author="User" w:date="2023-03-20T17:01:00Z"/>
                <w:rFonts w:ascii="Times New Roman" w:hAnsi="Times New Roman" w:cs="Times New Roman"/>
                <w:noProof/>
                <w:lang w:eastAsia="ko-KR"/>
              </w:rPr>
            </w:pPr>
            <w:ins w:id="2391" w:author="HSY" w:date="2023-03-18T03:03:00Z">
              <w:del w:id="2392" w:author="User" w:date="2023-03-20T17:01:00Z">
                <w:r w:rsidDel="00B01A85">
                  <w:rPr>
                    <w:rFonts w:ascii="Times New Roman" w:hAnsi="Times New Roman"/>
                    <w:noProof/>
                    <w:lang w:eastAsia="ko-KR"/>
                  </w:rPr>
                  <w:drawing>
                    <wp:inline distT="0" distB="0" distL="0" distR="0" wp14:anchorId="2FAABE3E" wp14:editId="5A65826C">
                      <wp:extent cx="1038832" cy="1044000"/>
                      <wp:effectExtent l="0" t="0" r="9525" b="3810"/>
                      <wp:docPr id="1026" name="Picture 107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shape1079" descr="A picture containing chart&#10;&#10;Description automatically generated"/>
                              <pic:cNvPicPr/>
                            </pic:nvPicPr>
                            <pic:blipFill rotWithShape="1">
                              <a:blip r:embed="rId95" cstate="print">
                                <a:extLst>
                                  <a:ext uri="{28A0092B-C50C-407E-A947-70E740481C1C}">
                                    <a14:useLocalDpi xmlns:a14="http://schemas.microsoft.com/office/drawing/2010/main" val="0"/>
                                  </a:ext>
                                </a:extLst>
                              </a:blip>
                              <a:srcRect l="10724" t="9577" r="5527" b="6260"/>
                              <a:stretch/>
                            </pic:blipFill>
                            <pic:spPr bwMode="auto">
                              <a:xfrm>
                                <a:off x="0" y="0"/>
                                <a:ext cx="1038832" cy="10440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935" w:type="pct"/>
            <w:gridSpan w:val="2"/>
            <w:tcPrChange w:id="2393" w:author="User" w:date="2023-03-20T17:24:00Z">
              <w:tcPr>
                <w:tcW w:w="2776" w:type="dxa"/>
                <w:gridSpan w:val="5"/>
              </w:tcPr>
            </w:tcPrChange>
          </w:tcPr>
          <w:p w14:paraId="3AD850CF" w14:textId="181A2B09" w:rsidR="000F1931" w:rsidDel="00B01A85" w:rsidRDefault="004E363D" w:rsidP="00093642">
            <w:pPr>
              <w:pStyle w:val="af5"/>
              <w:pBdr>
                <w:top w:val="none" w:sz="0" w:space="0" w:color="auto"/>
                <w:left w:val="none" w:sz="0" w:space="0" w:color="auto"/>
                <w:bottom w:val="none" w:sz="0" w:space="0" w:color="auto"/>
                <w:right w:val="none" w:sz="0" w:space="0" w:color="auto"/>
              </w:pBdr>
              <w:wordWrap/>
              <w:rPr>
                <w:del w:id="2394" w:author="User" w:date="2023-03-20T17:01:00Z"/>
                <w:rFonts w:ascii="Times New Roman" w:hAnsi="Times New Roman" w:cs="Times New Roman"/>
                <w:lang w:bidi="en-US"/>
              </w:rPr>
            </w:pPr>
            <w:ins w:id="2395" w:author="HSY" w:date="2023-03-18T03:03:00Z">
              <w:del w:id="2396" w:author="User" w:date="2023-03-20T17:01:00Z">
                <w:r w:rsidDel="00B01A85">
                  <w:rPr>
                    <w:rFonts w:ascii="Times New Roman" w:hAnsi="Times New Roman"/>
                    <w:noProof/>
                    <w:lang w:eastAsia="ko-KR"/>
                  </w:rPr>
                  <w:drawing>
                    <wp:inline distT="0" distB="0" distL="0" distR="0" wp14:anchorId="0F3AE3F2" wp14:editId="4CED8547">
                      <wp:extent cx="1008000" cy="1060793"/>
                      <wp:effectExtent l="0" t="0" r="1905" b="6350"/>
                      <wp:docPr id="1027" name="Picture 108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shape1080" descr="A picture containing background pattern&#10;&#10;Description automatically generated"/>
                              <pic:cNvPicPr/>
                            </pic:nvPicPr>
                            <pic:blipFill rotWithShape="1">
                              <a:blip r:embed="rId96" cstate="print">
                                <a:extLst>
                                  <a:ext uri="{28A0092B-C50C-407E-A947-70E740481C1C}">
                                    <a14:useLocalDpi xmlns:a14="http://schemas.microsoft.com/office/drawing/2010/main" val="0"/>
                                  </a:ext>
                                </a:extLst>
                              </a:blip>
                              <a:srcRect l="14539" t="9989" r="5916" b="6299"/>
                              <a:stretch/>
                            </pic:blipFill>
                            <pic:spPr bwMode="auto">
                              <a:xfrm>
                                <a:off x="0" y="0"/>
                                <a:ext cx="1008000" cy="1060793"/>
                              </a:xfrm>
                              <a:prstGeom prst="rect">
                                <a:avLst/>
                              </a:prstGeom>
                              <a:ln>
                                <a:noFill/>
                              </a:ln>
                              <a:extLst>
                                <a:ext uri="{53640926-AAD7-44D8-BBD7-CCE9431645EC}">
                                  <a14:shadowObscured xmlns:a14="http://schemas.microsoft.com/office/drawing/2010/main"/>
                                </a:ext>
                              </a:extLst>
                            </pic:spPr>
                          </pic:pic>
                        </a:graphicData>
                      </a:graphic>
                    </wp:inline>
                  </w:drawing>
                </w:r>
              </w:del>
            </w:ins>
            <w:del w:id="2397" w:author="User" w:date="2023-03-20T17:01:00Z">
              <w:r w:rsidR="000F1931" w:rsidDel="00B01A85">
                <w:rPr>
                  <w:rFonts w:ascii="Times New Roman" w:hAnsi="Times New Roman"/>
                  <w:noProof/>
                  <w:lang w:eastAsia="ko-KR"/>
                </w:rPr>
                <w:drawing>
                  <wp:inline distT="0" distB="0" distL="0" distR="0" wp14:anchorId="0F9B96AE" wp14:editId="19A3CA5B">
                    <wp:extent cx="1620000" cy="1620000"/>
                    <wp:effectExtent l="0" t="0" r="5715" b="5715"/>
                    <wp:docPr id="1074" name="Picture 10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shape1074" descr="A picture containing char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935" w:type="pct"/>
            <w:gridSpan w:val="2"/>
            <w:tcPrChange w:id="2398" w:author="User" w:date="2023-03-20T17:24:00Z">
              <w:tcPr>
                <w:tcW w:w="2776" w:type="dxa"/>
                <w:gridSpan w:val="6"/>
              </w:tcPr>
            </w:tcPrChange>
          </w:tcPr>
          <w:p w14:paraId="17A0EC58" w14:textId="627B5636" w:rsidR="000F1931" w:rsidDel="00B01A85" w:rsidRDefault="004E363D" w:rsidP="00093642">
            <w:pPr>
              <w:pStyle w:val="af5"/>
              <w:pBdr>
                <w:top w:val="none" w:sz="0" w:space="0" w:color="auto"/>
                <w:left w:val="none" w:sz="0" w:space="0" w:color="auto"/>
                <w:bottom w:val="none" w:sz="0" w:space="0" w:color="auto"/>
                <w:right w:val="none" w:sz="0" w:space="0" w:color="auto"/>
              </w:pBdr>
              <w:wordWrap/>
              <w:rPr>
                <w:del w:id="2399" w:author="User" w:date="2023-03-20T17:01:00Z"/>
                <w:rFonts w:ascii="Times New Roman" w:hAnsi="Times New Roman" w:cs="Times New Roman"/>
                <w:lang w:bidi="en-US"/>
              </w:rPr>
            </w:pPr>
            <w:ins w:id="2400" w:author="HSY" w:date="2023-03-18T03:03:00Z">
              <w:del w:id="2401" w:author="User" w:date="2023-03-20T17:01:00Z">
                <w:r w:rsidDel="00B01A85">
                  <w:rPr>
                    <w:rFonts w:ascii="Times New Roman" w:hAnsi="Times New Roman"/>
                    <w:noProof/>
                    <w:lang w:eastAsia="ko-KR"/>
                  </w:rPr>
                  <w:drawing>
                    <wp:inline distT="0" distB="0" distL="0" distR="0" wp14:anchorId="7C30AB82" wp14:editId="6BE019AA">
                      <wp:extent cx="1008000" cy="1076615"/>
                      <wp:effectExtent l="0" t="0" r="1905" b="9525"/>
                      <wp:docPr id="1028" name="Picture 108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shape1081" descr="A picture containing qr code&#10;&#10;Description automatically generated"/>
                              <pic:cNvPicPr/>
                            </pic:nvPicPr>
                            <pic:blipFill rotWithShape="1">
                              <a:blip r:embed="rId97" cstate="print">
                                <a:extLst>
                                  <a:ext uri="{28A0092B-C50C-407E-A947-70E740481C1C}">
                                    <a14:useLocalDpi xmlns:a14="http://schemas.microsoft.com/office/drawing/2010/main" val="0"/>
                                  </a:ext>
                                </a:extLst>
                              </a:blip>
                              <a:srcRect l="14718" t="9575" r="6137" b="5892"/>
                              <a:stretch/>
                            </pic:blipFill>
                            <pic:spPr bwMode="auto">
                              <a:xfrm>
                                <a:off x="0" y="0"/>
                                <a:ext cx="1008000" cy="1076615"/>
                              </a:xfrm>
                              <a:prstGeom prst="rect">
                                <a:avLst/>
                              </a:prstGeom>
                              <a:ln>
                                <a:noFill/>
                              </a:ln>
                              <a:extLst>
                                <a:ext uri="{53640926-AAD7-44D8-BBD7-CCE9431645EC}">
                                  <a14:shadowObscured xmlns:a14="http://schemas.microsoft.com/office/drawing/2010/main"/>
                                </a:ext>
                              </a:extLst>
                            </pic:spPr>
                          </pic:pic>
                        </a:graphicData>
                      </a:graphic>
                    </wp:inline>
                  </w:drawing>
                </w:r>
              </w:del>
            </w:ins>
            <w:del w:id="2402" w:author="User" w:date="2023-03-20T17:01:00Z">
              <w:r w:rsidR="000F1931" w:rsidDel="00B01A85">
                <w:rPr>
                  <w:rFonts w:ascii="Times New Roman" w:hAnsi="Times New Roman"/>
                  <w:noProof/>
                  <w:lang w:eastAsia="ko-KR"/>
                </w:rPr>
                <w:drawing>
                  <wp:inline distT="0" distB="0" distL="0" distR="0" wp14:anchorId="4203AB8F" wp14:editId="4BBF408D">
                    <wp:extent cx="1620000" cy="1620000"/>
                    <wp:effectExtent l="0" t="0" r="5715" b="5715"/>
                    <wp:docPr id="1075" name="Picture 10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shape1075" descr="A picture containing 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935" w:type="pct"/>
            <w:gridSpan w:val="2"/>
            <w:tcPrChange w:id="2403" w:author="User" w:date="2023-03-20T17:24:00Z">
              <w:tcPr>
                <w:tcW w:w="2776" w:type="dxa"/>
                <w:gridSpan w:val="4"/>
              </w:tcPr>
            </w:tcPrChange>
          </w:tcPr>
          <w:p w14:paraId="1397A8F7" w14:textId="21A07E96" w:rsidR="000F1931" w:rsidDel="00B01A85" w:rsidRDefault="004E363D" w:rsidP="00093642">
            <w:pPr>
              <w:pStyle w:val="af5"/>
              <w:pBdr>
                <w:top w:val="none" w:sz="0" w:space="0" w:color="auto"/>
                <w:left w:val="none" w:sz="0" w:space="0" w:color="auto"/>
                <w:bottom w:val="none" w:sz="0" w:space="0" w:color="auto"/>
                <w:right w:val="none" w:sz="0" w:space="0" w:color="auto"/>
              </w:pBdr>
              <w:wordWrap/>
              <w:rPr>
                <w:del w:id="2404" w:author="User" w:date="2023-03-20T17:01:00Z"/>
                <w:rFonts w:ascii="Times New Roman" w:hAnsi="Times New Roman" w:cs="Times New Roman"/>
                <w:lang w:bidi="en-US"/>
              </w:rPr>
            </w:pPr>
            <w:ins w:id="2405" w:author="HSY" w:date="2023-03-18T03:03:00Z">
              <w:del w:id="2406" w:author="User" w:date="2023-03-20T17:01:00Z">
                <w:r w:rsidDel="00B01A85">
                  <w:rPr>
                    <w:rFonts w:ascii="Times New Roman" w:hAnsi="Times New Roman"/>
                    <w:noProof/>
                    <w:lang w:eastAsia="ko-KR"/>
                  </w:rPr>
                  <w:drawing>
                    <wp:inline distT="0" distB="0" distL="0" distR="0" wp14:anchorId="7CF6634E" wp14:editId="36773A7D">
                      <wp:extent cx="1054336" cy="1044000"/>
                      <wp:effectExtent l="0" t="0" r="0" b="3810"/>
                      <wp:docPr id="1041" name="Picture 108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shape1082" descr="A picture containing diagram&#10;&#10;Description automatically generated"/>
                              <pic:cNvPicPr/>
                            </pic:nvPicPr>
                            <pic:blipFill rotWithShape="1">
                              <a:blip r:embed="rId98" cstate="print">
                                <a:extLst>
                                  <a:ext uri="{28A0092B-C50C-407E-A947-70E740481C1C}">
                                    <a14:useLocalDpi xmlns:a14="http://schemas.microsoft.com/office/drawing/2010/main" val="0"/>
                                  </a:ext>
                                </a:extLst>
                              </a:blip>
                              <a:srcRect l="9474" t="9994" r="5553" b="5868"/>
                              <a:stretch/>
                            </pic:blipFill>
                            <pic:spPr bwMode="auto">
                              <a:xfrm>
                                <a:off x="0" y="0"/>
                                <a:ext cx="1054336" cy="1044000"/>
                              </a:xfrm>
                              <a:prstGeom prst="rect">
                                <a:avLst/>
                              </a:prstGeom>
                              <a:ln>
                                <a:noFill/>
                              </a:ln>
                              <a:extLst>
                                <a:ext uri="{53640926-AAD7-44D8-BBD7-CCE9431645EC}">
                                  <a14:shadowObscured xmlns:a14="http://schemas.microsoft.com/office/drawing/2010/main"/>
                                </a:ext>
                              </a:extLst>
                            </pic:spPr>
                          </pic:pic>
                        </a:graphicData>
                      </a:graphic>
                    </wp:inline>
                  </w:drawing>
                </w:r>
              </w:del>
            </w:ins>
            <w:del w:id="2407" w:author="User" w:date="2023-03-20T17:01:00Z">
              <w:r w:rsidR="000F1931" w:rsidDel="00B01A85">
                <w:rPr>
                  <w:rFonts w:ascii="Times New Roman" w:hAnsi="Times New Roman"/>
                  <w:noProof/>
                  <w:lang w:eastAsia="ko-KR"/>
                </w:rPr>
                <w:drawing>
                  <wp:inline distT="0" distB="0" distL="0" distR="0" wp14:anchorId="2BE1A9B6" wp14:editId="5F60F841">
                    <wp:extent cx="1620000" cy="1620000"/>
                    <wp:effectExtent l="0" t="0" r="5715" b="5715"/>
                    <wp:docPr id="1076" name="Picture 107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shape1076" descr="A picture containing background patter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935" w:type="pct"/>
            <w:gridSpan w:val="2"/>
            <w:tcPrChange w:id="2408" w:author="User" w:date="2023-03-20T17:24:00Z">
              <w:tcPr>
                <w:tcW w:w="2776" w:type="dxa"/>
                <w:gridSpan w:val="4"/>
              </w:tcPr>
            </w:tcPrChange>
          </w:tcPr>
          <w:p w14:paraId="3C39B9A9" w14:textId="17BB6B3B" w:rsidR="000F1931" w:rsidDel="00B01A85" w:rsidRDefault="000F1931" w:rsidP="00093642">
            <w:pPr>
              <w:pStyle w:val="af5"/>
              <w:pBdr>
                <w:top w:val="none" w:sz="0" w:space="0" w:color="auto"/>
                <w:left w:val="none" w:sz="0" w:space="0" w:color="auto"/>
                <w:bottom w:val="none" w:sz="0" w:space="0" w:color="auto"/>
                <w:right w:val="none" w:sz="0" w:space="0" w:color="auto"/>
              </w:pBdr>
              <w:wordWrap/>
              <w:rPr>
                <w:del w:id="2409" w:author="User" w:date="2023-03-20T17:01:00Z"/>
                <w:rFonts w:ascii="Times New Roman" w:hAnsi="Times New Roman" w:cs="Times New Roman"/>
                <w:lang w:bidi="en-US"/>
              </w:rPr>
            </w:pPr>
            <w:del w:id="2410" w:author="User" w:date="2023-03-20T17:01:00Z">
              <w:r w:rsidDel="00B01A85">
                <w:rPr>
                  <w:rFonts w:ascii="Times New Roman" w:hAnsi="Times New Roman"/>
                  <w:noProof/>
                  <w:lang w:eastAsia="ko-KR"/>
                </w:rPr>
                <w:drawing>
                  <wp:inline distT="0" distB="0" distL="0" distR="0" wp14:anchorId="117CC640" wp14:editId="37030F0B">
                    <wp:extent cx="1620000" cy="1620000"/>
                    <wp:effectExtent l="0" t="0" r="5715" b="5715"/>
                    <wp:docPr id="1077" name="Picture 10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shape1077" descr="A picture containing 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DD3B73" w:rsidDel="00B01A85" w14:paraId="1F0C1F1E" w14:textId="58EE2504" w:rsidTr="0005754D">
        <w:tblPrEx>
          <w:tblPrExChange w:id="2411" w:author="User" w:date="2023-03-20T17:24:00Z">
            <w:tblPrEx>
              <w:tblW w:w="5000" w:type="pct"/>
            </w:tblPrEx>
          </w:tblPrExChange>
        </w:tblPrEx>
        <w:trPr>
          <w:trHeight w:val="20"/>
          <w:jc w:val="right"/>
          <w:ins w:id="2412" w:author="Hi" w:date="2023-03-18T12:37:00Z"/>
          <w:del w:id="2413" w:author="User" w:date="2023-03-20T17:01:00Z"/>
          <w:trPrChange w:id="2414" w:author="User" w:date="2023-03-20T17:24:00Z">
            <w:trPr>
              <w:gridAfter w:val="0"/>
              <w:trHeight w:val="703"/>
              <w:jc w:val="right"/>
            </w:trPr>
          </w:trPrChange>
        </w:trPr>
        <w:tc>
          <w:tcPr>
            <w:tcW w:w="621" w:type="pct"/>
            <w:shd w:val="clear" w:color="auto" w:fill="auto"/>
            <w:tcPrChange w:id="2415" w:author="User" w:date="2023-03-20T17:24:00Z">
              <w:tcPr>
                <w:tcW w:w="833" w:type="pct"/>
                <w:gridSpan w:val="4"/>
                <w:shd w:val="clear" w:color="auto" w:fill="auto"/>
              </w:tcPr>
            </w:tcPrChange>
          </w:tcPr>
          <w:p w14:paraId="10DDE4E1" w14:textId="43016153"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416" w:author="Hi" w:date="2023-03-18T12:37:00Z"/>
                <w:del w:id="2417" w:author="User" w:date="2023-03-20T17:01:00Z"/>
                <w:rFonts w:ascii="Palatino Linotype" w:hAnsi="Palatino Linotype" w:cs="Times New Roman"/>
                <w:noProof/>
                <w:sz w:val="12"/>
                <w:szCs w:val="12"/>
                <w:lang w:eastAsia="ko-KR"/>
                <w:rPrChange w:id="2418" w:author="Hi" w:date="2023-03-18T12:41:00Z">
                  <w:rPr>
                    <w:ins w:id="2419" w:author="Hi" w:date="2023-03-18T12:37:00Z"/>
                    <w:del w:id="2420" w:author="User" w:date="2023-03-20T17:01:00Z"/>
                    <w:rFonts w:ascii="Times New Roman" w:hAnsi="Times New Roman" w:cs="Times New Roman"/>
                    <w:noProof/>
                    <w:lang w:eastAsia="ko-KR"/>
                  </w:rPr>
                </w:rPrChange>
              </w:rPr>
              <w:pPrChange w:id="2421" w:author="Hi" w:date="2023-03-18T12:38:00Z">
                <w:pPr>
                  <w:pStyle w:val="af5"/>
                  <w:pBdr>
                    <w:top w:val="none" w:sz="0" w:space="0" w:color="auto"/>
                    <w:left w:val="none" w:sz="0" w:space="0" w:color="auto"/>
                    <w:bottom w:val="none" w:sz="0" w:space="0" w:color="auto"/>
                    <w:right w:val="none" w:sz="0" w:space="0" w:color="auto"/>
                  </w:pBdr>
                  <w:wordWrap/>
                </w:pPr>
              </w:pPrChange>
            </w:pPr>
            <w:ins w:id="2422" w:author="Hi" w:date="2023-03-18T12:40:00Z">
              <w:del w:id="2423" w:author="User" w:date="2023-03-20T17:01:00Z">
                <w:r w:rsidRPr="00B92B2F" w:rsidDel="00B01A85">
                  <w:rPr>
                    <w:noProof/>
                    <w:sz w:val="12"/>
                    <w:szCs w:val="12"/>
                    <w:lang w:eastAsia="ko-KR"/>
                    <w:rPrChange w:id="2424" w:author="Hi" w:date="2023-03-18T12:41:00Z">
                      <w:rPr>
                        <w:noProof/>
                        <w:sz w:val="14"/>
                        <w:szCs w:val="14"/>
                        <w:lang w:eastAsia="ko-KR"/>
                      </w:rPr>
                    </w:rPrChange>
                  </w:rPr>
                  <w:delText>Chla</w:delText>
                </w:r>
              </w:del>
            </w:ins>
          </w:p>
        </w:tc>
        <w:tc>
          <w:tcPr>
            <w:tcW w:w="640" w:type="pct"/>
            <w:gridSpan w:val="2"/>
            <w:shd w:val="clear" w:color="auto" w:fill="auto"/>
            <w:tcPrChange w:id="2425" w:author="User" w:date="2023-03-20T17:24:00Z">
              <w:tcPr>
                <w:tcW w:w="833" w:type="pct"/>
                <w:gridSpan w:val="3"/>
                <w:shd w:val="clear" w:color="auto" w:fill="auto"/>
              </w:tcPr>
            </w:tcPrChange>
          </w:tcPr>
          <w:p w14:paraId="2BA23626" w14:textId="3343D773"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426" w:author="Hi" w:date="2023-03-18T12:37:00Z"/>
                <w:del w:id="2427" w:author="User" w:date="2023-03-20T17:01:00Z"/>
                <w:rFonts w:ascii="Palatino Linotype" w:hAnsi="Palatino Linotype" w:cs="Times New Roman"/>
                <w:noProof/>
                <w:sz w:val="12"/>
                <w:szCs w:val="12"/>
                <w:lang w:eastAsia="ko-KR"/>
                <w:rPrChange w:id="2428" w:author="Hi" w:date="2023-03-18T12:41:00Z">
                  <w:rPr>
                    <w:ins w:id="2429" w:author="Hi" w:date="2023-03-18T12:37:00Z"/>
                    <w:del w:id="2430" w:author="User" w:date="2023-03-20T17:01:00Z"/>
                    <w:rFonts w:ascii="Times New Roman" w:hAnsi="Times New Roman" w:cs="Times New Roman"/>
                    <w:noProof/>
                    <w:lang w:eastAsia="ko-KR"/>
                  </w:rPr>
                </w:rPrChange>
              </w:rPr>
              <w:pPrChange w:id="2431" w:author="Hi" w:date="2023-03-18T12:38:00Z">
                <w:pPr>
                  <w:pStyle w:val="af5"/>
                  <w:pBdr>
                    <w:top w:val="none" w:sz="0" w:space="0" w:color="auto"/>
                    <w:left w:val="none" w:sz="0" w:space="0" w:color="auto"/>
                    <w:bottom w:val="none" w:sz="0" w:space="0" w:color="auto"/>
                    <w:right w:val="none" w:sz="0" w:space="0" w:color="auto"/>
                  </w:pBdr>
                  <w:wordWrap/>
                </w:pPr>
              </w:pPrChange>
            </w:pPr>
            <w:ins w:id="2432" w:author="Hi" w:date="2023-03-18T12:40:00Z">
              <w:del w:id="2433" w:author="User" w:date="2023-03-20T17:01:00Z">
                <w:r w:rsidRPr="00B92B2F" w:rsidDel="00B01A85">
                  <w:rPr>
                    <w:noProof/>
                    <w:sz w:val="12"/>
                    <w:szCs w:val="12"/>
                    <w:lang w:eastAsia="ko-KR"/>
                    <w:rPrChange w:id="2434" w:author="Hi" w:date="2023-03-18T12:41:00Z">
                      <w:rPr>
                        <w:noProof/>
                        <w:sz w:val="14"/>
                        <w:szCs w:val="14"/>
                        <w:lang w:eastAsia="ko-KR"/>
                      </w:rPr>
                    </w:rPrChange>
                  </w:rPr>
                  <w:delText>LowWaterLevel</w:delText>
                </w:r>
              </w:del>
            </w:ins>
          </w:p>
        </w:tc>
        <w:tc>
          <w:tcPr>
            <w:tcW w:w="935" w:type="pct"/>
            <w:gridSpan w:val="2"/>
            <w:tcPrChange w:id="2435" w:author="User" w:date="2023-03-20T17:24:00Z">
              <w:tcPr>
                <w:tcW w:w="833" w:type="pct"/>
                <w:gridSpan w:val="4"/>
              </w:tcPr>
            </w:tcPrChange>
          </w:tcPr>
          <w:p w14:paraId="0904224E" w14:textId="26B122CD"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436" w:author="Hi" w:date="2023-03-18T12:37:00Z"/>
                <w:del w:id="2437" w:author="User" w:date="2023-03-20T17:01:00Z"/>
                <w:rFonts w:ascii="Palatino Linotype" w:hAnsi="Palatino Linotype" w:cs="Times New Roman"/>
                <w:noProof/>
                <w:sz w:val="12"/>
                <w:szCs w:val="12"/>
                <w:lang w:eastAsia="ko-KR"/>
                <w:rPrChange w:id="2438" w:author="Hi" w:date="2023-03-18T12:41:00Z">
                  <w:rPr>
                    <w:ins w:id="2439" w:author="Hi" w:date="2023-03-18T12:37:00Z"/>
                    <w:del w:id="2440" w:author="User" w:date="2023-03-20T17:01:00Z"/>
                    <w:rFonts w:ascii="Times New Roman" w:hAnsi="Times New Roman" w:cs="Times New Roman"/>
                    <w:noProof/>
                    <w:lang w:eastAsia="ko-KR"/>
                  </w:rPr>
                </w:rPrChange>
              </w:rPr>
              <w:pPrChange w:id="2441" w:author="Hi" w:date="2023-03-18T12:38:00Z">
                <w:pPr>
                  <w:pStyle w:val="af5"/>
                  <w:pBdr>
                    <w:top w:val="none" w:sz="0" w:space="0" w:color="auto"/>
                    <w:left w:val="none" w:sz="0" w:space="0" w:color="auto"/>
                    <w:bottom w:val="none" w:sz="0" w:space="0" w:color="auto"/>
                    <w:right w:val="none" w:sz="0" w:space="0" w:color="auto"/>
                  </w:pBdr>
                  <w:wordWrap/>
                </w:pPr>
              </w:pPrChange>
            </w:pPr>
            <w:ins w:id="2442" w:author="Hi" w:date="2023-03-18T12:40:00Z">
              <w:del w:id="2443" w:author="User" w:date="2023-03-20T17:01:00Z">
                <w:r w:rsidRPr="00B92B2F" w:rsidDel="00B01A85">
                  <w:rPr>
                    <w:noProof/>
                    <w:sz w:val="12"/>
                    <w:szCs w:val="12"/>
                    <w:lang w:eastAsia="ko-KR"/>
                    <w:rPrChange w:id="2444" w:author="Hi" w:date="2023-03-18T12:41:00Z">
                      <w:rPr>
                        <w:noProof/>
                        <w:sz w:val="14"/>
                        <w:szCs w:val="14"/>
                        <w:lang w:eastAsia="ko-KR"/>
                      </w:rPr>
                    </w:rPrChange>
                  </w:rPr>
                  <w:delText>Inflow</w:delText>
                </w:r>
              </w:del>
            </w:ins>
          </w:p>
        </w:tc>
        <w:tc>
          <w:tcPr>
            <w:tcW w:w="935" w:type="pct"/>
            <w:gridSpan w:val="2"/>
            <w:tcPrChange w:id="2445" w:author="User" w:date="2023-03-20T17:24:00Z">
              <w:tcPr>
                <w:tcW w:w="833" w:type="pct"/>
                <w:gridSpan w:val="2"/>
              </w:tcPr>
            </w:tcPrChange>
          </w:tcPr>
          <w:p w14:paraId="7EA4BD49" w14:textId="76874D94"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446" w:author="Hi" w:date="2023-03-18T12:37:00Z"/>
                <w:del w:id="2447" w:author="User" w:date="2023-03-20T17:01:00Z"/>
                <w:rFonts w:ascii="Palatino Linotype" w:hAnsi="Palatino Linotype" w:cs="Times New Roman"/>
                <w:noProof/>
                <w:sz w:val="12"/>
                <w:szCs w:val="12"/>
                <w:lang w:eastAsia="ko-KR"/>
                <w:rPrChange w:id="2448" w:author="Hi" w:date="2023-03-18T12:41:00Z">
                  <w:rPr>
                    <w:ins w:id="2449" w:author="Hi" w:date="2023-03-18T12:37:00Z"/>
                    <w:del w:id="2450" w:author="User" w:date="2023-03-20T17:01:00Z"/>
                    <w:rFonts w:ascii="Times New Roman" w:hAnsi="Times New Roman" w:cs="Times New Roman"/>
                    <w:noProof/>
                    <w:lang w:eastAsia="ko-KR"/>
                  </w:rPr>
                </w:rPrChange>
              </w:rPr>
              <w:pPrChange w:id="2451" w:author="Hi" w:date="2023-03-18T12:38:00Z">
                <w:pPr>
                  <w:pStyle w:val="af5"/>
                  <w:pBdr>
                    <w:top w:val="none" w:sz="0" w:space="0" w:color="auto"/>
                    <w:left w:val="none" w:sz="0" w:space="0" w:color="auto"/>
                    <w:bottom w:val="none" w:sz="0" w:space="0" w:color="auto"/>
                    <w:right w:val="none" w:sz="0" w:space="0" w:color="auto"/>
                  </w:pBdr>
                  <w:wordWrap/>
                </w:pPr>
              </w:pPrChange>
            </w:pPr>
            <w:ins w:id="2452" w:author="Hi" w:date="2023-03-18T12:40:00Z">
              <w:del w:id="2453" w:author="User" w:date="2023-03-20T17:01:00Z">
                <w:r w:rsidRPr="00B92B2F" w:rsidDel="00B01A85">
                  <w:rPr>
                    <w:noProof/>
                    <w:sz w:val="12"/>
                    <w:szCs w:val="12"/>
                    <w:lang w:eastAsia="ko-KR"/>
                    <w:rPrChange w:id="2454" w:author="Hi" w:date="2023-03-18T12:41:00Z">
                      <w:rPr>
                        <w:noProof/>
                        <w:sz w:val="14"/>
                        <w:szCs w:val="14"/>
                        <w:lang w:eastAsia="ko-KR"/>
                      </w:rPr>
                    </w:rPrChange>
                  </w:rPr>
                  <w:delText>Discharge</w:delText>
                </w:r>
              </w:del>
            </w:ins>
          </w:p>
        </w:tc>
        <w:tc>
          <w:tcPr>
            <w:tcW w:w="935" w:type="pct"/>
            <w:gridSpan w:val="2"/>
            <w:tcPrChange w:id="2455" w:author="User" w:date="2023-03-20T17:24:00Z">
              <w:tcPr>
                <w:tcW w:w="833" w:type="pct"/>
                <w:gridSpan w:val="4"/>
              </w:tcPr>
            </w:tcPrChange>
          </w:tcPr>
          <w:p w14:paraId="10FE8725" w14:textId="130174C8"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456" w:author="Hi" w:date="2023-03-18T12:37:00Z"/>
                <w:del w:id="2457" w:author="User" w:date="2023-03-20T17:01:00Z"/>
                <w:rFonts w:ascii="Palatino Linotype" w:hAnsi="Palatino Linotype" w:cs="Times New Roman"/>
                <w:noProof/>
                <w:sz w:val="12"/>
                <w:szCs w:val="12"/>
                <w:lang w:eastAsia="ko-KR"/>
                <w:rPrChange w:id="2458" w:author="Hi" w:date="2023-03-18T12:41:00Z">
                  <w:rPr>
                    <w:ins w:id="2459" w:author="Hi" w:date="2023-03-18T12:37:00Z"/>
                    <w:del w:id="2460" w:author="User" w:date="2023-03-20T17:01:00Z"/>
                    <w:rFonts w:ascii="Times New Roman" w:hAnsi="Times New Roman" w:cs="Times New Roman"/>
                    <w:noProof/>
                    <w:lang w:eastAsia="ko-KR"/>
                  </w:rPr>
                </w:rPrChange>
              </w:rPr>
              <w:pPrChange w:id="2461" w:author="Hi" w:date="2023-03-18T12:38:00Z">
                <w:pPr>
                  <w:pStyle w:val="af5"/>
                  <w:pBdr>
                    <w:top w:val="none" w:sz="0" w:space="0" w:color="auto"/>
                    <w:left w:val="none" w:sz="0" w:space="0" w:color="auto"/>
                    <w:bottom w:val="none" w:sz="0" w:space="0" w:color="auto"/>
                    <w:right w:val="none" w:sz="0" w:space="0" w:color="auto"/>
                  </w:pBdr>
                  <w:wordWrap/>
                </w:pPr>
              </w:pPrChange>
            </w:pPr>
            <w:ins w:id="2462" w:author="Hi" w:date="2023-03-18T12:40:00Z">
              <w:del w:id="2463" w:author="User" w:date="2023-03-20T17:01:00Z">
                <w:r w:rsidRPr="00B92B2F" w:rsidDel="00B01A85">
                  <w:rPr>
                    <w:noProof/>
                    <w:sz w:val="12"/>
                    <w:szCs w:val="12"/>
                    <w:lang w:eastAsia="ko-KR"/>
                    <w:rPrChange w:id="2464" w:author="Hi" w:date="2023-03-18T12:41:00Z">
                      <w:rPr>
                        <w:noProof/>
                        <w:sz w:val="14"/>
                        <w:szCs w:val="14"/>
                        <w:lang w:eastAsia="ko-KR"/>
                      </w:rPr>
                    </w:rPrChange>
                  </w:rPr>
                  <w:delText>Reservoir</w:delText>
                </w:r>
              </w:del>
            </w:ins>
          </w:p>
        </w:tc>
        <w:tc>
          <w:tcPr>
            <w:tcW w:w="935" w:type="pct"/>
            <w:gridSpan w:val="2"/>
            <w:tcPrChange w:id="2465" w:author="User" w:date="2023-03-20T17:24:00Z">
              <w:tcPr>
                <w:tcW w:w="833" w:type="pct"/>
                <w:gridSpan w:val="4"/>
              </w:tcPr>
            </w:tcPrChange>
          </w:tcPr>
          <w:p w14:paraId="0F934008" w14:textId="39E9C9C4" w:rsidR="00DD3B73" w:rsidRPr="00B92B2F" w:rsidDel="00B01A85" w:rsidRDefault="00DD3B73">
            <w:pPr>
              <w:pStyle w:val="af5"/>
              <w:pBdr>
                <w:top w:val="none" w:sz="0" w:space="0" w:color="auto"/>
                <w:left w:val="none" w:sz="0" w:space="0" w:color="auto"/>
                <w:bottom w:val="none" w:sz="0" w:space="0" w:color="auto"/>
                <w:right w:val="none" w:sz="0" w:space="0" w:color="auto"/>
              </w:pBdr>
              <w:wordWrap/>
              <w:jc w:val="center"/>
              <w:rPr>
                <w:ins w:id="2466" w:author="Hi" w:date="2023-03-18T12:37:00Z"/>
                <w:del w:id="2467" w:author="User" w:date="2023-03-20T17:01:00Z"/>
                <w:rFonts w:ascii="Palatino Linotype" w:hAnsi="Palatino Linotype" w:cs="Times New Roman"/>
                <w:noProof/>
                <w:sz w:val="12"/>
                <w:szCs w:val="12"/>
                <w:lang w:eastAsia="ko-KR"/>
                <w:rPrChange w:id="2468" w:author="Hi" w:date="2023-03-18T12:41:00Z">
                  <w:rPr>
                    <w:ins w:id="2469" w:author="Hi" w:date="2023-03-18T12:37:00Z"/>
                    <w:del w:id="2470" w:author="User" w:date="2023-03-20T17:01:00Z"/>
                    <w:rFonts w:ascii="Times New Roman" w:hAnsi="Times New Roman" w:cs="Times New Roman"/>
                    <w:noProof/>
                    <w:lang w:eastAsia="ko-KR"/>
                  </w:rPr>
                </w:rPrChange>
              </w:rPr>
              <w:pPrChange w:id="2471" w:author="Hi" w:date="2023-03-18T12:38:00Z">
                <w:pPr>
                  <w:pStyle w:val="af5"/>
                  <w:pBdr>
                    <w:top w:val="none" w:sz="0" w:space="0" w:color="auto"/>
                    <w:left w:val="none" w:sz="0" w:space="0" w:color="auto"/>
                    <w:bottom w:val="none" w:sz="0" w:space="0" w:color="auto"/>
                    <w:right w:val="none" w:sz="0" w:space="0" w:color="auto"/>
                  </w:pBdr>
                  <w:wordWrap/>
                </w:pPr>
              </w:pPrChange>
            </w:pPr>
          </w:p>
        </w:tc>
      </w:tr>
      <w:tr w:rsidR="000F1931" w:rsidDel="00B01A85" w14:paraId="775B38FD" w14:textId="6C3D6142" w:rsidTr="0005754D">
        <w:tblPrEx>
          <w:tblPrExChange w:id="2472" w:author="User" w:date="2023-03-20T17:24:00Z">
            <w:tblPrEx>
              <w:tblW w:w="12772" w:type="dxa"/>
            </w:tblPrEx>
          </w:tblPrExChange>
        </w:tblPrEx>
        <w:trPr>
          <w:gridAfter w:val="4"/>
          <w:wAfter w:w="1870" w:type="pct"/>
          <w:trHeight w:val="703"/>
          <w:jc w:val="right"/>
          <w:del w:id="2473" w:author="User" w:date="2023-03-20T17:01:00Z"/>
          <w:trPrChange w:id="2474" w:author="User" w:date="2023-03-20T17:24:00Z">
            <w:trPr>
              <w:gridAfter w:val="4"/>
              <w:wAfter w:w="97" w:type="dxa"/>
              <w:trHeight w:val="703"/>
              <w:jc w:val="right"/>
            </w:trPr>
          </w:trPrChange>
        </w:trPr>
        <w:tc>
          <w:tcPr>
            <w:tcW w:w="621" w:type="pct"/>
            <w:tcPrChange w:id="2475" w:author="User" w:date="2023-03-20T17:24:00Z">
              <w:tcPr>
                <w:tcW w:w="2776" w:type="dxa"/>
                <w:gridSpan w:val="2"/>
              </w:tcPr>
            </w:tcPrChange>
          </w:tcPr>
          <w:p w14:paraId="12863295" w14:textId="2E083B08" w:rsidR="000F1931" w:rsidDel="00B01A85" w:rsidRDefault="000F1931" w:rsidP="00093642">
            <w:pPr>
              <w:pStyle w:val="af5"/>
              <w:pBdr>
                <w:top w:val="none" w:sz="0" w:space="0" w:color="auto"/>
                <w:left w:val="none" w:sz="0" w:space="0" w:color="auto"/>
                <w:bottom w:val="none" w:sz="0" w:space="0" w:color="auto"/>
                <w:right w:val="none" w:sz="0" w:space="0" w:color="auto"/>
              </w:pBdr>
              <w:wordWrap/>
              <w:rPr>
                <w:del w:id="2476" w:author="User" w:date="2023-03-20T17:01:00Z"/>
                <w:rFonts w:ascii="Times New Roman" w:hAnsi="Times New Roman" w:cs="Times New Roman"/>
                <w:noProof/>
                <w:lang w:eastAsia="ko-KR"/>
              </w:rPr>
            </w:pPr>
            <w:del w:id="2477" w:author="User" w:date="2023-03-20T17:01:00Z">
              <w:r w:rsidDel="00B01A85">
                <w:rPr>
                  <w:rFonts w:ascii="Times New Roman" w:hAnsi="Times New Roman"/>
                  <w:noProof/>
                  <w:lang w:eastAsia="ko-KR"/>
                </w:rPr>
                <w:drawing>
                  <wp:inline distT="0" distB="0" distL="0" distR="0" wp14:anchorId="54070D61" wp14:editId="543FC274">
                    <wp:extent cx="1620000" cy="1620000"/>
                    <wp:effectExtent l="0" t="0" r="5715" b="5715"/>
                    <wp:docPr id="1078" name="Picture 10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shape1078" descr="A picture containing char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640" w:type="pct"/>
            <w:gridSpan w:val="2"/>
            <w:tcPrChange w:id="2478" w:author="User" w:date="2023-03-20T17:24:00Z">
              <w:tcPr>
                <w:tcW w:w="2776" w:type="dxa"/>
              </w:tcPr>
            </w:tcPrChange>
          </w:tcPr>
          <w:p w14:paraId="414F30A1" w14:textId="3ED2656F" w:rsidR="000F1931" w:rsidDel="00B01A85" w:rsidRDefault="000F1931" w:rsidP="00093642">
            <w:pPr>
              <w:pStyle w:val="af5"/>
              <w:pBdr>
                <w:top w:val="none" w:sz="0" w:space="0" w:color="auto"/>
                <w:left w:val="none" w:sz="0" w:space="0" w:color="auto"/>
                <w:bottom w:val="none" w:sz="0" w:space="0" w:color="auto"/>
                <w:right w:val="none" w:sz="0" w:space="0" w:color="auto"/>
              </w:pBdr>
              <w:wordWrap/>
              <w:rPr>
                <w:del w:id="2479" w:author="User" w:date="2023-03-20T17:01:00Z"/>
                <w:rFonts w:ascii="Times New Roman" w:hAnsi="Times New Roman" w:cs="Times New Roman"/>
                <w:noProof/>
                <w:lang w:eastAsia="ko-KR"/>
              </w:rPr>
            </w:pPr>
            <w:del w:id="2480" w:author="User" w:date="2023-03-20T17:01:00Z">
              <w:r w:rsidDel="00B01A85">
                <w:rPr>
                  <w:rFonts w:ascii="Times New Roman" w:hAnsi="Times New Roman"/>
                  <w:noProof/>
                  <w:lang w:eastAsia="ko-KR"/>
                </w:rPr>
                <w:drawing>
                  <wp:inline distT="0" distB="0" distL="0" distR="0" wp14:anchorId="684F607C" wp14:editId="433D428F">
                    <wp:extent cx="1620000" cy="1620000"/>
                    <wp:effectExtent l="0" t="0" r="5715" b="5715"/>
                    <wp:docPr id="1079" name="Picture 107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shape1079" descr="A picture containing 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935" w:type="pct"/>
            <w:gridSpan w:val="2"/>
            <w:tcPrChange w:id="2481" w:author="User" w:date="2023-03-20T17:24:00Z">
              <w:tcPr>
                <w:tcW w:w="2776" w:type="dxa"/>
              </w:tcPr>
            </w:tcPrChange>
          </w:tcPr>
          <w:p w14:paraId="16097AAA" w14:textId="582453BB" w:rsidR="000F1931" w:rsidDel="00B01A85" w:rsidRDefault="000F1931" w:rsidP="00093642">
            <w:pPr>
              <w:pStyle w:val="af5"/>
              <w:pBdr>
                <w:top w:val="none" w:sz="0" w:space="0" w:color="auto"/>
                <w:left w:val="none" w:sz="0" w:space="0" w:color="auto"/>
                <w:bottom w:val="none" w:sz="0" w:space="0" w:color="auto"/>
                <w:right w:val="none" w:sz="0" w:space="0" w:color="auto"/>
              </w:pBdr>
              <w:wordWrap/>
              <w:rPr>
                <w:del w:id="2482" w:author="User" w:date="2023-03-20T17:01:00Z"/>
                <w:rFonts w:ascii="Times New Roman" w:hAnsi="Times New Roman" w:cs="Times New Roman"/>
                <w:noProof/>
                <w:lang w:eastAsia="ko-KR"/>
              </w:rPr>
            </w:pPr>
            <w:del w:id="2483" w:author="User" w:date="2023-03-20T17:01:00Z">
              <w:r w:rsidDel="00B01A85">
                <w:rPr>
                  <w:rFonts w:ascii="Times New Roman" w:hAnsi="Times New Roman"/>
                  <w:noProof/>
                  <w:lang w:eastAsia="ko-KR"/>
                </w:rPr>
                <w:drawing>
                  <wp:inline distT="0" distB="0" distL="0" distR="0" wp14:anchorId="422B5499" wp14:editId="41027B44">
                    <wp:extent cx="1620000" cy="1620000"/>
                    <wp:effectExtent l="0" t="0" r="5715" b="5715"/>
                    <wp:docPr id="1080" name="Picture 108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shape1080" descr="A picture containing background patter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935" w:type="pct"/>
            <w:gridSpan w:val="2"/>
            <w:tcPrChange w:id="2484" w:author="User" w:date="2023-03-20T17:24:00Z">
              <w:tcPr>
                <w:tcW w:w="2776" w:type="dxa"/>
                <w:gridSpan w:val="3"/>
              </w:tcPr>
            </w:tcPrChange>
          </w:tcPr>
          <w:p w14:paraId="04B38E00" w14:textId="7DD840DD" w:rsidR="000F1931" w:rsidDel="00B01A85" w:rsidRDefault="000F1931" w:rsidP="00093642">
            <w:pPr>
              <w:pStyle w:val="af5"/>
              <w:pBdr>
                <w:top w:val="none" w:sz="0" w:space="0" w:color="auto"/>
                <w:left w:val="none" w:sz="0" w:space="0" w:color="auto"/>
                <w:bottom w:val="none" w:sz="0" w:space="0" w:color="auto"/>
                <w:right w:val="none" w:sz="0" w:space="0" w:color="auto"/>
              </w:pBdr>
              <w:wordWrap/>
              <w:rPr>
                <w:del w:id="2485" w:author="User" w:date="2023-03-20T17:01:00Z"/>
                <w:rFonts w:ascii="Times New Roman" w:hAnsi="Times New Roman" w:cs="Times New Roman"/>
                <w:noProof/>
                <w:lang w:eastAsia="ko-KR"/>
              </w:rPr>
            </w:pPr>
            <w:del w:id="2486" w:author="User" w:date="2023-03-20T17:01:00Z">
              <w:r w:rsidDel="00B01A85">
                <w:rPr>
                  <w:rFonts w:ascii="Times New Roman" w:hAnsi="Times New Roman"/>
                  <w:noProof/>
                  <w:lang w:eastAsia="ko-KR"/>
                </w:rPr>
                <w:drawing>
                  <wp:inline distT="0" distB="0" distL="0" distR="0" wp14:anchorId="663322EF" wp14:editId="2C4FA7FA">
                    <wp:extent cx="1620000" cy="1620000"/>
                    <wp:effectExtent l="0" t="0" r="5715" b="5715"/>
                    <wp:docPr id="1081" name="Picture 108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shape1081" descr="A picture containing q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0F1931" w:rsidDel="00B01A85" w14:paraId="222F804E" w14:textId="1FE1ABA6" w:rsidTr="0005754D">
        <w:tblPrEx>
          <w:tblPrExChange w:id="2487" w:author="User" w:date="2023-03-20T17:24:00Z">
            <w:tblPrEx>
              <w:tblW w:w="12772" w:type="dxa"/>
            </w:tblPrEx>
          </w:tblPrExChange>
        </w:tblPrEx>
        <w:trPr>
          <w:gridAfter w:val="4"/>
          <w:wAfter w:w="1870" w:type="pct"/>
          <w:trHeight w:val="703"/>
          <w:jc w:val="right"/>
          <w:del w:id="2488" w:author="User" w:date="2023-03-20T17:01:00Z"/>
          <w:trPrChange w:id="2489" w:author="User" w:date="2023-03-20T17:24:00Z">
            <w:trPr>
              <w:gridAfter w:val="4"/>
              <w:wAfter w:w="97" w:type="dxa"/>
              <w:trHeight w:val="703"/>
              <w:jc w:val="right"/>
            </w:trPr>
          </w:trPrChange>
        </w:trPr>
        <w:tc>
          <w:tcPr>
            <w:tcW w:w="621" w:type="pct"/>
            <w:tcPrChange w:id="2490" w:author="User" w:date="2023-03-20T17:24:00Z">
              <w:tcPr>
                <w:tcW w:w="2776" w:type="dxa"/>
                <w:gridSpan w:val="2"/>
              </w:tcPr>
            </w:tcPrChange>
          </w:tcPr>
          <w:p w14:paraId="01A63B73" w14:textId="0136540D" w:rsidR="000F1931" w:rsidDel="00B01A85" w:rsidRDefault="000F1931" w:rsidP="00093642">
            <w:pPr>
              <w:pStyle w:val="af5"/>
              <w:pBdr>
                <w:top w:val="none" w:sz="0" w:space="0" w:color="auto"/>
                <w:left w:val="none" w:sz="0" w:space="0" w:color="auto"/>
                <w:bottom w:val="none" w:sz="0" w:space="0" w:color="auto"/>
                <w:right w:val="none" w:sz="0" w:space="0" w:color="auto"/>
              </w:pBdr>
              <w:wordWrap/>
              <w:rPr>
                <w:del w:id="2491" w:author="User" w:date="2023-03-20T17:01:00Z"/>
                <w:rFonts w:ascii="Times New Roman" w:hAnsi="Times New Roman" w:cs="Times New Roman"/>
                <w:noProof/>
                <w:lang w:eastAsia="ko-KR"/>
              </w:rPr>
            </w:pPr>
            <w:del w:id="2492" w:author="User" w:date="2023-03-20T17:01:00Z">
              <w:r w:rsidDel="00B01A85">
                <w:rPr>
                  <w:rFonts w:ascii="Times New Roman" w:hAnsi="Times New Roman"/>
                  <w:noProof/>
                  <w:lang w:eastAsia="ko-KR"/>
                </w:rPr>
                <w:drawing>
                  <wp:inline distT="0" distB="0" distL="0" distR="0" wp14:anchorId="16A24222" wp14:editId="7825CA9A">
                    <wp:extent cx="1620000" cy="1620000"/>
                    <wp:effectExtent l="0" t="0" r="5715" b="5715"/>
                    <wp:docPr id="1082" name="Picture 108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shape1082" descr="A picture containing 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640" w:type="pct"/>
            <w:gridSpan w:val="2"/>
            <w:tcPrChange w:id="2493" w:author="User" w:date="2023-03-20T17:24:00Z">
              <w:tcPr>
                <w:tcW w:w="2776" w:type="dxa"/>
              </w:tcPr>
            </w:tcPrChange>
          </w:tcPr>
          <w:p w14:paraId="61434FDD" w14:textId="1C43336B" w:rsidR="000F1931" w:rsidDel="00B01A85" w:rsidRDefault="000F1931" w:rsidP="00093642">
            <w:pPr>
              <w:pStyle w:val="af5"/>
              <w:pBdr>
                <w:top w:val="none" w:sz="0" w:space="0" w:color="auto"/>
                <w:left w:val="none" w:sz="0" w:space="0" w:color="auto"/>
                <w:bottom w:val="none" w:sz="0" w:space="0" w:color="auto"/>
                <w:right w:val="none" w:sz="0" w:space="0" w:color="auto"/>
              </w:pBdr>
              <w:wordWrap/>
              <w:rPr>
                <w:del w:id="2494" w:author="User" w:date="2023-03-20T17:01:00Z"/>
                <w:rFonts w:ascii="Times New Roman" w:hAnsi="Times New Roman" w:cs="Times New Roman"/>
                <w:noProof/>
                <w:lang w:eastAsia="ko-KR"/>
              </w:rPr>
            </w:pPr>
          </w:p>
        </w:tc>
        <w:tc>
          <w:tcPr>
            <w:tcW w:w="935" w:type="pct"/>
            <w:gridSpan w:val="2"/>
            <w:tcPrChange w:id="2495" w:author="User" w:date="2023-03-20T17:24:00Z">
              <w:tcPr>
                <w:tcW w:w="2776" w:type="dxa"/>
              </w:tcPr>
            </w:tcPrChange>
          </w:tcPr>
          <w:p w14:paraId="6E5BCE1D" w14:textId="5918484B" w:rsidR="000F1931" w:rsidDel="00B01A85" w:rsidRDefault="000F1931" w:rsidP="00093642">
            <w:pPr>
              <w:pStyle w:val="af5"/>
              <w:pBdr>
                <w:top w:val="none" w:sz="0" w:space="0" w:color="auto"/>
                <w:left w:val="none" w:sz="0" w:space="0" w:color="auto"/>
                <w:bottom w:val="none" w:sz="0" w:space="0" w:color="auto"/>
                <w:right w:val="none" w:sz="0" w:space="0" w:color="auto"/>
              </w:pBdr>
              <w:wordWrap/>
              <w:rPr>
                <w:del w:id="2496" w:author="User" w:date="2023-03-20T17:01:00Z"/>
                <w:rFonts w:ascii="Times New Roman" w:hAnsi="Times New Roman" w:cs="Times New Roman"/>
                <w:noProof/>
                <w:lang w:eastAsia="ko-KR"/>
              </w:rPr>
            </w:pPr>
          </w:p>
        </w:tc>
        <w:tc>
          <w:tcPr>
            <w:tcW w:w="935" w:type="pct"/>
            <w:gridSpan w:val="2"/>
            <w:tcPrChange w:id="2497" w:author="User" w:date="2023-03-20T17:24:00Z">
              <w:tcPr>
                <w:tcW w:w="2776" w:type="dxa"/>
                <w:gridSpan w:val="3"/>
              </w:tcPr>
            </w:tcPrChange>
          </w:tcPr>
          <w:p w14:paraId="52FF2B5D" w14:textId="139A41F9" w:rsidR="000F1931" w:rsidDel="00B01A85" w:rsidRDefault="000F1931" w:rsidP="00093642">
            <w:pPr>
              <w:pStyle w:val="af5"/>
              <w:pBdr>
                <w:top w:val="none" w:sz="0" w:space="0" w:color="auto"/>
                <w:left w:val="none" w:sz="0" w:space="0" w:color="auto"/>
                <w:bottom w:val="none" w:sz="0" w:space="0" w:color="auto"/>
                <w:right w:val="none" w:sz="0" w:space="0" w:color="auto"/>
              </w:pBdr>
              <w:wordWrap/>
              <w:rPr>
                <w:del w:id="2498" w:author="User" w:date="2023-03-20T17:01:00Z"/>
                <w:rFonts w:ascii="Times New Roman" w:hAnsi="Times New Roman" w:cs="Times New Roman"/>
                <w:noProof/>
                <w:lang w:eastAsia="ko-KR"/>
              </w:rPr>
            </w:pPr>
          </w:p>
        </w:tc>
      </w:tr>
    </w:tbl>
    <w:tbl>
      <w:tblPr>
        <w:tblStyle w:val="a3"/>
        <w:tblW w:w="5000" w:type="pct"/>
        <w:tblLook w:val="04A0" w:firstRow="1" w:lastRow="0" w:firstColumn="1" w:lastColumn="0" w:noHBand="0" w:noVBand="1"/>
        <w:tblPrChange w:id="2499" w:author="User" w:date="2023-03-20T17:29:00Z">
          <w:tblPr>
            <w:tblStyle w:val="a3"/>
            <w:tblW w:w="4995" w:type="pct"/>
            <w:tblLook w:val="04A0" w:firstRow="1" w:lastRow="0" w:firstColumn="1" w:lastColumn="0" w:noHBand="0" w:noVBand="1"/>
          </w:tblPr>
        </w:tblPrChange>
      </w:tblPr>
      <w:tblGrid>
        <w:gridCol w:w="1745"/>
        <w:gridCol w:w="1745"/>
        <w:gridCol w:w="1744"/>
        <w:gridCol w:w="1744"/>
        <w:gridCol w:w="1744"/>
        <w:gridCol w:w="1744"/>
        <w:tblGridChange w:id="2500">
          <w:tblGrid>
            <w:gridCol w:w="1742"/>
            <w:gridCol w:w="1742"/>
            <w:gridCol w:w="1743"/>
            <w:gridCol w:w="1743"/>
            <w:gridCol w:w="1743"/>
            <w:gridCol w:w="1743"/>
          </w:tblGrid>
        </w:tblGridChange>
      </w:tblGrid>
      <w:tr w:rsidR="0005754D" w14:paraId="61A1DF99" w14:textId="77777777" w:rsidTr="007B57E8">
        <w:trPr>
          <w:ins w:id="2501" w:author="User" w:date="2023-03-20T17:27:00Z"/>
        </w:trPr>
        <w:tc>
          <w:tcPr>
            <w:tcW w:w="832" w:type="pct"/>
            <w:tcBorders>
              <w:top w:val="nil"/>
              <w:left w:val="nil"/>
              <w:bottom w:val="nil"/>
              <w:right w:val="nil"/>
            </w:tcBorders>
            <w:tcPrChange w:id="2502" w:author="User" w:date="2023-03-20T17:29:00Z">
              <w:tcPr>
                <w:tcW w:w="833" w:type="pct"/>
              </w:tcPr>
            </w:tcPrChange>
          </w:tcPr>
          <w:p w14:paraId="08BB512A" w14:textId="37119E20" w:rsidR="0005754D" w:rsidRDefault="007B57E8" w:rsidP="0005754D">
            <w:pPr>
              <w:pStyle w:val="MDPI51figurecaption"/>
              <w:ind w:left="0"/>
              <w:jc w:val="center"/>
              <w:rPr>
                <w:ins w:id="2503" w:author="User" w:date="2023-03-20T17:27:00Z"/>
                <w:b/>
                <w:bCs/>
                <w:highlight w:val="cyan"/>
              </w:rPr>
            </w:pPr>
            <w:ins w:id="2504" w:author="User" w:date="2023-03-20T17:30:00Z">
              <w:r>
                <w:rPr>
                  <w:b/>
                  <w:bCs/>
                  <w:noProof/>
                </w:rPr>
                <w:drawing>
                  <wp:inline distT="0" distB="0" distL="0" distR="0" wp14:anchorId="39EBFF8D" wp14:editId="094B9CE4">
                    <wp:extent cx="1080000" cy="1107638"/>
                    <wp:effectExtent l="0" t="0" r="635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82"/>
                            <a:stretch>
                              <a:fillRect/>
                            </a:stretch>
                          </pic:blipFill>
                          <pic:spPr>
                            <a:xfrm>
                              <a:off x="0" y="0"/>
                              <a:ext cx="1080000" cy="1107638"/>
                            </a:xfrm>
                            <a:prstGeom prst="rect">
                              <a:avLst/>
                            </a:prstGeom>
                          </pic:spPr>
                        </pic:pic>
                      </a:graphicData>
                    </a:graphic>
                  </wp:inline>
                </w:drawing>
              </w:r>
            </w:ins>
          </w:p>
        </w:tc>
        <w:tc>
          <w:tcPr>
            <w:tcW w:w="832" w:type="pct"/>
            <w:tcBorders>
              <w:top w:val="nil"/>
              <w:left w:val="nil"/>
              <w:bottom w:val="nil"/>
              <w:right w:val="nil"/>
            </w:tcBorders>
            <w:tcPrChange w:id="2505" w:author="User" w:date="2023-03-20T17:29:00Z">
              <w:tcPr>
                <w:tcW w:w="833" w:type="pct"/>
              </w:tcPr>
            </w:tcPrChange>
          </w:tcPr>
          <w:p w14:paraId="15255B2D" w14:textId="1365E60E" w:rsidR="0005754D" w:rsidRDefault="007B57E8" w:rsidP="0005754D">
            <w:pPr>
              <w:pStyle w:val="MDPI51figurecaption"/>
              <w:ind w:left="0"/>
              <w:jc w:val="center"/>
              <w:rPr>
                <w:ins w:id="2506" w:author="User" w:date="2023-03-20T17:27:00Z"/>
                <w:b/>
                <w:bCs/>
                <w:highlight w:val="cyan"/>
              </w:rPr>
            </w:pPr>
            <w:ins w:id="2507" w:author="User" w:date="2023-03-20T17:30:00Z">
              <w:r>
                <w:rPr>
                  <w:b/>
                  <w:bCs/>
                  <w:noProof/>
                </w:rPr>
                <w:drawing>
                  <wp:inline distT="0" distB="0" distL="0" distR="0" wp14:anchorId="47375E75" wp14:editId="149BAFA4">
                    <wp:extent cx="1080000" cy="1107638"/>
                    <wp:effectExtent l="0" t="0" r="635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pic:cNvPicPr/>
                          </pic:nvPicPr>
                          <pic:blipFill>
                            <a:blip r:embed="rId83"/>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08" w:author="User" w:date="2023-03-20T17:29:00Z">
              <w:tcPr>
                <w:tcW w:w="833" w:type="pct"/>
              </w:tcPr>
            </w:tcPrChange>
          </w:tcPr>
          <w:p w14:paraId="5527998C" w14:textId="30CB571E" w:rsidR="0005754D" w:rsidRDefault="007B57E8" w:rsidP="0005754D">
            <w:pPr>
              <w:pStyle w:val="MDPI51figurecaption"/>
              <w:ind w:left="0"/>
              <w:jc w:val="center"/>
              <w:rPr>
                <w:ins w:id="2509" w:author="User" w:date="2023-03-20T17:27:00Z"/>
                <w:b/>
                <w:bCs/>
                <w:highlight w:val="cyan"/>
              </w:rPr>
            </w:pPr>
            <w:ins w:id="2510" w:author="User" w:date="2023-03-20T17:30:00Z">
              <w:r>
                <w:rPr>
                  <w:b/>
                  <w:bCs/>
                  <w:noProof/>
                </w:rPr>
                <w:drawing>
                  <wp:inline distT="0" distB="0" distL="0" distR="0" wp14:anchorId="03D9F58A" wp14:editId="6696D92D">
                    <wp:extent cx="1080000" cy="1107638"/>
                    <wp:effectExtent l="0" t="0" r="6350" b="0"/>
                    <wp:docPr id="1042" name="그림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그림 1042"/>
                            <pic:cNvPicPr/>
                          </pic:nvPicPr>
                          <pic:blipFill>
                            <a:blip r:embed="rId84"/>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11" w:author="User" w:date="2023-03-20T17:29:00Z">
              <w:tcPr>
                <w:tcW w:w="833" w:type="pct"/>
              </w:tcPr>
            </w:tcPrChange>
          </w:tcPr>
          <w:p w14:paraId="6B3A85A5" w14:textId="44E66848" w:rsidR="0005754D" w:rsidRDefault="007B57E8" w:rsidP="0005754D">
            <w:pPr>
              <w:pStyle w:val="MDPI51figurecaption"/>
              <w:ind w:left="0"/>
              <w:jc w:val="center"/>
              <w:rPr>
                <w:ins w:id="2512" w:author="User" w:date="2023-03-20T17:27:00Z"/>
                <w:b/>
                <w:bCs/>
                <w:highlight w:val="cyan"/>
              </w:rPr>
            </w:pPr>
            <w:ins w:id="2513" w:author="User" w:date="2023-03-20T17:30:00Z">
              <w:r>
                <w:rPr>
                  <w:b/>
                  <w:bCs/>
                  <w:noProof/>
                </w:rPr>
                <w:drawing>
                  <wp:inline distT="0" distB="0" distL="0" distR="0" wp14:anchorId="563B6FD1" wp14:editId="5DCA3DD6">
                    <wp:extent cx="1080000" cy="1107638"/>
                    <wp:effectExtent l="0" t="0" r="6350" b="0"/>
                    <wp:docPr id="1048" name="그림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그림 1048"/>
                            <pic:cNvPicPr/>
                          </pic:nvPicPr>
                          <pic:blipFill>
                            <a:blip r:embed="rId85"/>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14" w:author="User" w:date="2023-03-20T17:29:00Z">
              <w:tcPr>
                <w:tcW w:w="833" w:type="pct"/>
              </w:tcPr>
            </w:tcPrChange>
          </w:tcPr>
          <w:p w14:paraId="3F25F976" w14:textId="6A3E9F23" w:rsidR="0005754D" w:rsidRDefault="007B57E8" w:rsidP="0005754D">
            <w:pPr>
              <w:pStyle w:val="MDPI51figurecaption"/>
              <w:ind w:left="0"/>
              <w:jc w:val="center"/>
              <w:rPr>
                <w:ins w:id="2515" w:author="User" w:date="2023-03-20T17:27:00Z"/>
                <w:b/>
                <w:bCs/>
                <w:highlight w:val="cyan"/>
              </w:rPr>
            </w:pPr>
            <w:ins w:id="2516" w:author="User" w:date="2023-03-20T17:34:00Z">
              <w:r>
                <w:rPr>
                  <w:b/>
                  <w:bCs/>
                  <w:noProof/>
                </w:rPr>
                <w:drawing>
                  <wp:inline distT="0" distB="0" distL="0" distR="0" wp14:anchorId="7F6BF374" wp14:editId="16AF2337">
                    <wp:extent cx="1080000" cy="1107638"/>
                    <wp:effectExtent l="0" t="0" r="6350" b="0"/>
                    <wp:docPr id="1054" name="그림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그림 1054"/>
                            <pic:cNvPicPr/>
                          </pic:nvPicPr>
                          <pic:blipFill>
                            <a:blip r:embed="rId86"/>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17" w:author="User" w:date="2023-03-20T17:29:00Z">
              <w:tcPr>
                <w:tcW w:w="833" w:type="pct"/>
              </w:tcPr>
            </w:tcPrChange>
          </w:tcPr>
          <w:p w14:paraId="2EDFFAB6" w14:textId="7EE32763" w:rsidR="0005754D" w:rsidRDefault="007B57E8" w:rsidP="0005754D">
            <w:pPr>
              <w:pStyle w:val="MDPI51figurecaption"/>
              <w:ind w:left="0"/>
              <w:jc w:val="center"/>
              <w:rPr>
                <w:ins w:id="2518" w:author="User" w:date="2023-03-20T17:27:00Z"/>
                <w:b/>
                <w:bCs/>
                <w:highlight w:val="cyan"/>
              </w:rPr>
            </w:pPr>
            <w:ins w:id="2519" w:author="User" w:date="2023-03-20T17:34:00Z">
              <w:r>
                <w:rPr>
                  <w:b/>
                  <w:bCs/>
                  <w:noProof/>
                </w:rPr>
                <w:drawing>
                  <wp:inline distT="0" distB="0" distL="0" distR="0" wp14:anchorId="6B6B0104" wp14:editId="06F864AE">
                    <wp:extent cx="1080000" cy="1107638"/>
                    <wp:effectExtent l="0" t="0" r="6350" b="0"/>
                    <wp:docPr id="1091" name="그림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그림 1091"/>
                            <pic:cNvPicPr/>
                          </pic:nvPicPr>
                          <pic:blipFill>
                            <a:blip r:embed="rId87"/>
                            <a:stretch>
                              <a:fillRect/>
                            </a:stretch>
                          </pic:blipFill>
                          <pic:spPr>
                            <a:xfrm>
                              <a:off x="0" y="0"/>
                              <a:ext cx="1080000" cy="1107638"/>
                            </a:xfrm>
                            <a:prstGeom prst="rect">
                              <a:avLst/>
                            </a:prstGeom>
                          </pic:spPr>
                        </pic:pic>
                      </a:graphicData>
                    </a:graphic>
                  </wp:inline>
                </w:drawing>
              </w:r>
            </w:ins>
          </w:p>
        </w:tc>
      </w:tr>
      <w:tr w:rsidR="0005754D" w14:paraId="37632358" w14:textId="77777777" w:rsidTr="007B57E8">
        <w:tblPrEx>
          <w:tblPrExChange w:id="2520" w:author="User" w:date="2023-03-20T17:29:00Z">
            <w:tblPrEx>
              <w:tblW w:w="5000" w:type="pct"/>
            </w:tblPrEx>
          </w:tblPrExChange>
        </w:tblPrEx>
        <w:trPr>
          <w:ins w:id="2521" w:author="User" w:date="2023-03-20T17:27:00Z"/>
          <w:trPrChange w:id="2522" w:author="User" w:date="2023-03-20T17:29:00Z">
            <w:trPr>
              <w:wBefore w:w="2" w:type="pct"/>
              <w:wAfter w:w="2" w:type="pct"/>
            </w:trPr>
          </w:trPrChange>
        </w:trPr>
        <w:tc>
          <w:tcPr>
            <w:tcW w:w="832" w:type="pct"/>
            <w:tcBorders>
              <w:top w:val="nil"/>
              <w:left w:val="nil"/>
              <w:bottom w:val="nil"/>
              <w:right w:val="nil"/>
            </w:tcBorders>
            <w:tcPrChange w:id="2523" w:author="User" w:date="2023-03-20T17:29:00Z">
              <w:tcPr>
                <w:tcW w:w="832" w:type="pct"/>
              </w:tcPr>
            </w:tcPrChange>
          </w:tcPr>
          <w:p w14:paraId="1A0BD55D" w14:textId="6EA504EC" w:rsidR="0005754D" w:rsidRDefault="007B57E8" w:rsidP="0005754D">
            <w:pPr>
              <w:pStyle w:val="MDPI51figurecaption"/>
              <w:ind w:left="0"/>
              <w:jc w:val="center"/>
              <w:rPr>
                <w:ins w:id="2524" w:author="User" w:date="2023-03-20T17:27:00Z"/>
                <w:b/>
                <w:bCs/>
                <w:highlight w:val="cyan"/>
              </w:rPr>
            </w:pPr>
            <w:ins w:id="2525" w:author="User" w:date="2023-03-20T17:35:00Z">
              <w:r>
                <w:rPr>
                  <w:b/>
                  <w:bCs/>
                  <w:noProof/>
                </w:rPr>
                <w:drawing>
                  <wp:inline distT="0" distB="0" distL="0" distR="0" wp14:anchorId="4BBAD17D" wp14:editId="22F13DBB">
                    <wp:extent cx="1080000" cy="1107638"/>
                    <wp:effectExtent l="0" t="0" r="6350" b="0"/>
                    <wp:docPr id="1095" name="그림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그림 1095"/>
                            <pic:cNvPicPr/>
                          </pic:nvPicPr>
                          <pic:blipFill>
                            <a:blip r:embed="rId88"/>
                            <a:stretch>
                              <a:fillRect/>
                            </a:stretch>
                          </pic:blipFill>
                          <pic:spPr>
                            <a:xfrm>
                              <a:off x="0" y="0"/>
                              <a:ext cx="1080000" cy="1107638"/>
                            </a:xfrm>
                            <a:prstGeom prst="rect">
                              <a:avLst/>
                            </a:prstGeom>
                          </pic:spPr>
                        </pic:pic>
                      </a:graphicData>
                    </a:graphic>
                  </wp:inline>
                </w:drawing>
              </w:r>
            </w:ins>
          </w:p>
        </w:tc>
        <w:tc>
          <w:tcPr>
            <w:tcW w:w="832" w:type="pct"/>
            <w:tcBorders>
              <w:top w:val="nil"/>
              <w:left w:val="nil"/>
              <w:bottom w:val="nil"/>
              <w:right w:val="nil"/>
            </w:tcBorders>
            <w:tcPrChange w:id="2526" w:author="User" w:date="2023-03-20T17:29:00Z">
              <w:tcPr>
                <w:tcW w:w="832" w:type="pct"/>
              </w:tcPr>
            </w:tcPrChange>
          </w:tcPr>
          <w:p w14:paraId="53051006" w14:textId="19B360FF" w:rsidR="0005754D" w:rsidRDefault="007B57E8" w:rsidP="0005754D">
            <w:pPr>
              <w:pStyle w:val="MDPI51figurecaption"/>
              <w:ind w:left="0"/>
              <w:jc w:val="center"/>
              <w:rPr>
                <w:ins w:id="2527" w:author="User" w:date="2023-03-20T17:27:00Z"/>
                <w:b/>
                <w:bCs/>
                <w:highlight w:val="cyan"/>
              </w:rPr>
            </w:pPr>
            <w:ins w:id="2528" w:author="User" w:date="2023-03-20T17:35:00Z">
              <w:r>
                <w:rPr>
                  <w:b/>
                  <w:bCs/>
                  <w:noProof/>
                </w:rPr>
                <w:drawing>
                  <wp:inline distT="0" distB="0" distL="0" distR="0" wp14:anchorId="119CCEE9" wp14:editId="41591185">
                    <wp:extent cx="1080000" cy="1107638"/>
                    <wp:effectExtent l="0" t="0" r="6350" b="0"/>
                    <wp:docPr id="1099" name="그림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그림 1099"/>
                            <pic:cNvPicPr/>
                          </pic:nvPicPr>
                          <pic:blipFill>
                            <a:blip r:embed="rId89"/>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29" w:author="User" w:date="2023-03-20T17:29:00Z">
              <w:tcPr>
                <w:tcW w:w="833" w:type="pct"/>
              </w:tcPr>
            </w:tcPrChange>
          </w:tcPr>
          <w:p w14:paraId="04449BB6" w14:textId="29994580" w:rsidR="0005754D" w:rsidRDefault="00997C6D" w:rsidP="0005754D">
            <w:pPr>
              <w:pStyle w:val="MDPI51figurecaption"/>
              <w:ind w:left="0"/>
              <w:jc w:val="center"/>
              <w:rPr>
                <w:ins w:id="2530" w:author="User" w:date="2023-03-20T17:27:00Z"/>
                <w:b/>
                <w:bCs/>
                <w:highlight w:val="cyan"/>
              </w:rPr>
            </w:pPr>
            <w:ins w:id="2531" w:author="User" w:date="2023-03-20T17:56:00Z">
              <w:r>
                <w:rPr>
                  <w:b/>
                  <w:bCs/>
                  <w:noProof/>
                </w:rPr>
                <w:drawing>
                  <wp:inline distT="0" distB="0" distL="0" distR="0" wp14:anchorId="780BFDC3" wp14:editId="1013D66E">
                    <wp:extent cx="1080000" cy="1107638"/>
                    <wp:effectExtent l="0" t="0" r="6350" b="0"/>
                    <wp:docPr id="1177" name="그림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그림 1177"/>
                            <pic:cNvPicPr/>
                          </pic:nvPicPr>
                          <pic:blipFill>
                            <a:blip r:embed="rId90"/>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32" w:author="User" w:date="2023-03-20T17:29:00Z">
              <w:tcPr>
                <w:tcW w:w="833" w:type="pct"/>
              </w:tcPr>
            </w:tcPrChange>
          </w:tcPr>
          <w:p w14:paraId="57164D50" w14:textId="5AC07380" w:rsidR="0005754D" w:rsidRDefault="00997C6D" w:rsidP="0005754D">
            <w:pPr>
              <w:pStyle w:val="MDPI51figurecaption"/>
              <w:ind w:left="0"/>
              <w:jc w:val="center"/>
              <w:rPr>
                <w:ins w:id="2533" w:author="User" w:date="2023-03-20T17:27:00Z"/>
                <w:b/>
                <w:bCs/>
                <w:highlight w:val="cyan"/>
              </w:rPr>
            </w:pPr>
            <w:ins w:id="2534" w:author="User" w:date="2023-03-20T17:56:00Z">
              <w:r>
                <w:rPr>
                  <w:b/>
                  <w:bCs/>
                  <w:noProof/>
                </w:rPr>
                <w:drawing>
                  <wp:inline distT="0" distB="0" distL="0" distR="0" wp14:anchorId="241BECA3" wp14:editId="23F690A9">
                    <wp:extent cx="1080000" cy="1107638"/>
                    <wp:effectExtent l="0" t="0" r="6350" b="0"/>
                    <wp:docPr id="1184" name="그림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그림 1184"/>
                            <pic:cNvPicPr/>
                          </pic:nvPicPr>
                          <pic:blipFill>
                            <a:blip r:embed="rId91"/>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35" w:author="User" w:date="2023-03-20T17:29:00Z">
              <w:tcPr>
                <w:tcW w:w="833" w:type="pct"/>
              </w:tcPr>
            </w:tcPrChange>
          </w:tcPr>
          <w:p w14:paraId="0DA0D8BF" w14:textId="34263044" w:rsidR="0005754D" w:rsidRDefault="00997C6D" w:rsidP="0005754D">
            <w:pPr>
              <w:pStyle w:val="MDPI51figurecaption"/>
              <w:ind w:left="0"/>
              <w:jc w:val="center"/>
              <w:rPr>
                <w:ins w:id="2536" w:author="User" w:date="2023-03-20T17:27:00Z"/>
                <w:b/>
                <w:bCs/>
                <w:highlight w:val="cyan"/>
              </w:rPr>
            </w:pPr>
            <w:ins w:id="2537" w:author="User" w:date="2023-03-20T17:56:00Z">
              <w:r>
                <w:rPr>
                  <w:b/>
                  <w:bCs/>
                  <w:noProof/>
                </w:rPr>
                <w:drawing>
                  <wp:inline distT="0" distB="0" distL="0" distR="0" wp14:anchorId="381665A3" wp14:editId="371B9E54">
                    <wp:extent cx="1080000" cy="1107638"/>
                    <wp:effectExtent l="0" t="0" r="6350" b="0"/>
                    <wp:docPr id="1185" name="그림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그림 1185"/>
                            <pic:cNvPicPr/>
                          </pic:nvPicPr>
                          <pic:blipFill>
                            <a:blip r:embed="rId92"/>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38" w:author="User" w:date="2023-03-20T17:29:00Z">
              <w:tcPr>
                <w:tcW w:w="833" w:type="pct"/>
              </w:tcPr>
            </w:tcPrChange>
          </w:tcPr>
          <w:p w14:paraId="6EA7D354" w14:textId="4C277EFD" w:rsidR="0005754D" w:rsidRDefault="00997C6D" w:rsidP="0005754D">
            <w:pPr>
              <w:pStyle w:val="MDPI51figurecaption"/>
              <w:ind w:left="0"/>
              <w:jc w:val="center"/>
              <w:rPr>
                <w:ins w:id="2539" w:author="User" w:date="2023-03-20T17:27:00Z"/>
                <w:b/>
                <w:bCs/>
                <w:highlight w:val="cyan"/>
              </w:rPr>
            </w:pPr>
            <w:ins w:id="2540" w:author="User" w:date="2023-03-20T17:56:00Z">
              <w:r>
                <w:rPr>
                  <w:b/>
                  <w:bCs/>
                  <w:noProof/>
                </w:rPr>
                <w:drawing>
                  <wp:inline distT="0" distB="0" distL="0" distR="0" wp14:anchorId="223F948A" wp14:editId="32E515CD">
                    <wp:extent cx="1080000" cy="1107638"/>
                    <wp:effectExtent l="0" t="0" r="6350" b="0"/>
                    <wp:docPr id="1186" name="그림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그림 1186"/>
                            <pic:cNvPicPr/>
                          </pic:nvPicPr>
                          <pic:blipFill>
                            <a:blip r:embed="rId93"/>
                            <a:stretch>
                              <a:fillRect/>
                            </a:stretch>
                          </pic:blipFill>
                          <pic:spPr>
                            <a:xfrm>
                              <a:off x="0" y="0"/>
                              <a:ext cx="1080000" cy="1107638"/>
                            </a:xfrm>
                            <a:prstGeom prst="rect">
                              <a:avLst/>
                            </a:prstGeom>
                          </pic:spPr>
                        </pic:pic>
                      </a:graphicData>
                    </a:graphic>
                  </wp:inline>
                </w:drawing>
              </w:r>
            </w:ins>
          </w:p>
        </w:tc>
      </w:tr>
      <w:tr w:rsidR="0005754D" w14:paraId="2BEB8F55" w14:textId="77777777" w:rsidTr="007B57E8">
        <w:tblPrEx>
          <w:tblPrExChange w:id="2541" w:author="User" w:date="2023-03-20T17:29:00Z">
            <w:tblPrEx>
              <w:tblW w:w="5000" w:type="pct"/>
            </w:tblPrEx>
          </w:tblPrExChange>
        </w:tblPrEx>
        <w:trPr>
          <w:ins w:id="2542" w:author="User" w:date="2023-03-20T17:27:00Z"/>
          <w:trPrChange w:id="2543" w:author="User" w:date="2023-03-20T17:29:00Z">
            <w:trPr>
              <w:wBefore w:w="2" w:type="pct"/>
              <w:wAfter w:w="2" w:type="pct"/>
            </w:trPr>
          </w:trPrChange>
        </w:trPr>
        <w:tc>
          <w:tcPr>
            <w:tcW w:w="832" w:type="pct"/>
            <w:tcBorders>
              <w:top w:val="nil"/>
              <w:left w:val="nil"/>
              <w:bottom w:val="nil"/>
              <w:right w:val="nil"/>
            </w:tcBorders>
            <w:tcPrChange w:id="2544" w:author="User" w:date="2023-03-20T17:29:00Z">
              <w:tcPr>
                <w:tcW w:w="832" w:type="pct"/>
              </w:tcPr>
            </w:tcPrChange>
          </w:tcPr>
          <w:p w14:paraId="714FBB1C" w14:textId="1E50423F" w:rsidR="0005754D" w:rsidRDefault="00997C6D" w:rsidP="0005754D">
            <w:pPr>
              <w:pStyle w:val="MDPI51figurecaption"/>
              <w:ind w:left="0"/>
              <w:jc w:val="center"/>
              <w:rPr>
                <w:ins w:id="2545" w:author="User" w:date="2023-03-20T17:27:00Z"/>
                <w:b/>
                <w:bCs/>
                <w:highlight w:val="cyan"/>
              </w:rPr>
            </w:pPr>
            <w:ins w:id="2546" w:author="User" w:date="2023-03-20T17:57:00Z">
              <w:r>
                <w:rPr>
                  <w:b/>
                  <w:bCs/>
                  <w:noProof/>
                </w:rPr>
                <w:drawing>
                  <wp:inline distT="0" distB="0" distL="0" distR="0" wp14:anchorId="080A3FC9" wp14:editId="077107BD">
                    <wp:extent cx="1080000" cy="1107638"/>
                    <wp:effectExtent l="0" t="0" r="6350" b="0"/>
                    <wp:docPr id="1187" name="그림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그림 1187"/>
                            <pic:cNvPicPr/>
                          </pic:nvPicPr>
                          <pic:blipFill>
                            <a:blip r:embed="rId94"/>
                            <a:stretch>
                              <a:fillRect/>
                            </a:stretch>
                          </pic:blipFill>
                          <pic:spPr>
                            <a:xfrm>
                              <a:off x="0" y="0"/>
                              <a:ext cx="1080000" cy="1107638"/>
                            </a:xfrm>
                            <a:prstGeom prst="rect">
                              <a:avLst/>
                            </a:prstGeom>
                          </pic:spPr>
                        </pic:pic>
                      </a:graphicData>
                    </a:graphic>
                  </wp:inline>
                </w:drawing>
              </w:r>
            </w:ins>
          </w:p>
        </w:tc>
        <w:tc>
          <w:tcPr>
            <w:tcW w:w="832" w:type="pct"/>
            <w:tcBorders>
              <w:top w:val="nil"/>
              <w:left w:val="nil"/>
              <w:bottom w:val="nil"/>
              <w:right w:val="nil"/>
            </w:tcBorders>
            <w:tcPrChange w:id="2547" w:author="User" w:date="2023-03-20T17:29:00Z">
              <w:tcPr>
                <w:tcW w:w="832" w:type="pct"/>
              </w:tcPr>
            </w:tcPrChange>
          </w:tcPr>
          <w:p w14:paraId="1ACA20B4" w14:textId="6F8E0FFA" w:rsidR="0005754D" w:rsidRDefault="00997C6D" w:rsidP="0005754D">
            <w:pPr>
              <w:pStyle w:val="MDPI51figurecaption"/>
              <w:ind w:left="0"/>
              <w:jc w:val="center"/>
              <w:rPr>
                <w:ins w:id="2548" w:author="User" w:date="2023-03-20T17:27:00Z"/>
                <w:b/>
                <w:bCs/>
                <w:highlight w:val="cyan"/>
              </w:rPr>
            </w:pPr>
            <w:ins w:id="2549" w:author="User" w:date="2023-03-20T17:57:00Z">
              <w:r>
                <w:rPr>
                  <w:b/>
                  <w:bCs/>
                  <w:noProof/>
                </w:rPr>
                <w:drawing>
                  <wp:inline distT="0" distB="0" distL="0" distR="0" wp14:anchorId="3807DC50" wp14:editId="160BD917">
                    <wp:extent cx="1080000" cy="1107638"/>
                    <wp:effectExtent l="0" t="0" r="6350" b="0"/>
                    <wp:docPr id="1222" name="그림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그림 1222"/>
                            <pic:cNvPicPr/>
                          </pic:nvPicPr>
                          <pic:blipFill>
                            <a:blip r:embed="rId95"/>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50" w:author="User" w:date="2023-03-20T17:29:00Z">
              <w:tcPr>
                <w:tcW w:w="833" w:type="pct"/>
              </w:tcPr>
            </w:tcPrChange>
          </w:tcPr>
          <w:p w14:paraId="575552DC" w14:textId="36B882D6" w:rsidR="0005754D" w:rsidRDefault="00997C6D" w:rsidP="0005754D">
            <w:pPr>
              <w:pStyle w:val="MDPI51figurecaption"/>
              <w:ind w:left="0"/>
              <w:jc w:val="center"/>
              <w:rPr>
                <w:ins w:id="2551" w:author="User" w:date="2023-03-20T17:27:00Z"/>
                <w:b/>
                <w:bCs/>
                <w:highlight w:val="cyan"/>
              </w:rPr>
            </w:pPr>
            <w:ins w:id="2552" w:author="User" w:date="2023-03-20T17:57:00Z">
              <w:r>
                <w:rPr>
                  <w:b/>
                  <w:bCs/>
                  <w:noProof/>
                </w:rPr>
                <w:drawing>
                  <wp:inline distT="0" distB="0" distL="0" distR="0" wp14:anchorId="5F8019AB" wp14:editId="05C882B4">
                    <wp:extent cx="1080000" cy="1107638"/>
                    <wp:effectExtent l="0" t="0" r="6350" b="0"/>
                    <wp:docPr id="1223" name="그림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그림 1223"/>
                            <pic:cNvPicPr/>
                          </pic:nvPicPr>
                          <pic:blipFill>
                            <a:blip r:embed="rId96"/>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53" w:author="User" w:date="2023-03-20T17:29:00Z">
              <w:tcPr>
                <w:tcW w:w="833" w:type="pct"/>
              </w:tcPr>
            </w:tcPrChange>
          </w:tcPr>
          <w:p w14:paraId="7F58A7F8" w14:textId="301E9B0F" w:rsidR="0005754D" w:rsidRDefault="00997C6D" w:rsidP="0005754D">
            <w:pPr>
              <w:pStyle w:val="MDPI51figurecaption"/>
              <w:ind w:left="0"/>
              <w:jc w:val="center"/>
              <w:rPr>
                <w:ins w:id="2554" w:author="User" w:date="2023-03-20T17:27:00Z"/>
                <w:b/>
                <w:bCs/>
                <w:highlight w:val="cyan"/>
              </w:rPr>
            </w:pPr>
            <w:ins w:id="2555" w:author="User" w:date="2023-03-20T17:57:00Z">
              <w:r>
                <w:rPr>
                  <w:b/>
                  <w:bCs/>
                  <w:noProof/>
                </w:rPr>
                <w:drawing>
                  <wp:inline distT="0" distB="0" distL="0" distR="0" wp14:anchorId="212F5E2D" wp14:editId="539C989F">
                    <wp:extent cx="1080000" cy="1107638"/>
                    <wp:effectExtent l="0" t="0" r="6350" b="0"/>
                    <wp:docPr id="1224" name="그림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그림 1224"/>
                            <pic:cNvPicPr/>
                          </pic:nvPicPr>
                          <pic:blipFill>
                            <a:blip r:embed="rId97"/>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56" w:author="User" w:date="2023-03-20T17:29:00Z">
              <w:tcPr>
                <w:tcW w:w="833" w:type="pct"/>
              </w:tcPr>
            </w:tcPrChange>
          </w:tcPr>
          <w:p w14:paraId="0730E46F" w14:textId="346750F2" w:rsidR="0005754D" w:rsidRDefault="00997C6D" w:rsidP="0005754D">
            <w:pPr>
              <w:pStyle w:val="MDPI51figurecaption"/>
              <w:ind w:left="0"/>
              <w:jc w:val="center"/>
              <w:rPr>
                <w:ins w:id="2557" w:author="User" w:date="2023-03-20T17:27:00Z"/>
                <w:b/>
                <w:bCs/>
                <w:highlight w:val="cyan"/>
              </w:rPr>
            </w:pPr>
            <w:ins w:id="2558" w:author="User" w:date="2023-03-20T17:57:00Z">
              <w:r>
                <w:rPr>
                  <w:b/>
                  <w:bCs/>
                  <w:noProof/>
                </w:rPr>
                <w:drawing>
                  <wp:inline distT="0" distB="0" distL="0" distR="0" wp14:anchorId="7A9927E8" wp14:editId="402B3A69">
                    <wp:extent cx="1080000" cy="1107638"/>
                    <wp:effectExtent l="0" t="0" r="6350" b="0"/>
                    <wp:docPr id="1225" name="그림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그림 1225"/>
                            <pic:cNvPicPr/>
                          </pic:nvPicPr>
                          <pic:blipFill>
                            <a:blip r:embed="rId98"/>
                            <a:stretch>
                              <a:fillRect/>
                            </a:stretch>
                          </pic:blipFill>
                          <pic:spPr>
                            <a:xfrm>
                              <a:off x="0" y="0"/>
                              <a:ext cx="1080000" cy="1107638"/>
                            </a:xfrm>
                            <a:prstGeom prst="rect">
                              <a:avLst/>
                            </a:prstGeom>
                          </pic:spPr>
                        </pic:pic>
                      </a:graphicData>
                    </a:graphic>
                  </wp:inline>
                </w:drawing>
              </w:r>
            </w:ins>
          </w:p>
        </w:tc>
        <w:tc>
          <w:tcPr>
            <w:tcW w:w="833" w:type="pct"/>
            <w:tcBorders>
              <w:top w:val="nil"/>
              <w:left w:val="nil"/>
              <w:bottom w:val="nil"/>
              <w:right w:val="nil"/>
            </w:tcBorders>
            <w:tcPrChange w:id="2559" w:author="User" w:date="2023-03-20T17:29:00Z">
              <w:tcPr>
                <w:tcW w:w="833" w:type="pct"/>
              </w:tcPr>
            </w:tcPrChange>
          </w:tcPr>
          <w:p w14:paraId="79B83C3B" w14:textId="77777777" w:rsidR="0005754D" w:rsidRDefault="0005754D" w:rsidP="0005754D">
            <w:pPr>
              <w:pStyle w:val="MDPI51figurecaption"/>
              <w:ind w:left="0"/>
              <w:jc w:val="center"/>
              <w:rPr>
                <w:ins w:id="2560" w:author="User" w:date="2023-03-20T17:27:00Z"/>
                <w:b/>
                <w:bCs/>
                <w:highlight w:val="cyan"/>
              </w:rPr>
            </w:pPr>
          </w:p>
        </w:tc>
      </w:tr>
    </w:tbl>
    <w:p w14:paraId="79FB5BE0" w14:textId="77777777" w:rsidR="0005754D" w:rsidRDefault="0005754D" w:rsidP="0005754D">
      <w:pPr>
        <w:pStyle w:val="MDPI51figurecaption"/>
        <w:ind w:left="0" w:firstLine="2"/>
        <w:jc w:val="center"/>
        <w:rPr>
          <w:ins w:id="2561" w:author="User" w:date="2023-03-20T17:26:00Z"/>
          <w:b/>
          <w:bCs/>
          <w:highlight w:val="cyan"/>
        </w:rPr>
      </w:pPr>
    </w:p>
    <w:p w14:paraId="1359EAEF" w14:textId="66AF9BDD" w:rsidR="003304E4" w:rsidDel="0083244E" w:rsidRDefault="003304E4">
      <w:pPr>
        <w:pStyle w:val="MDPI51figurecaption"/>
        <w:ind w:left="0" w:firstLine="3"/>
        <w:jc w:val="center"/>
        <w:rPr>
          <w:del w:id="2562" w:author="Hi" w:date="2023-03-18T11:43:00Z"/>
        </w:rPr>
        <w:pPrChange w:id="2563" w:author="User" w:date="2023-03-20T17:24:00Z">
          <w:pPr>
            <w:pStyle w:val="MDPI51figurecaption"/>
          </w:pPr>
        </w:pPrChange>
      </w:pPr>
      <w:r w:rsidRPr="004F6D9B">
        <w:rPr>
          <w:b/>
          <w:bCs/>
          <w:highlight w:val="cyan"/>
          <w:rPrChange w:id="2564" w:author="HSY" w:date="2023-03-18T03:21:00Z">
            <w:rPr>
              <w:b/>
              <w:bCs/>
            </w:rPr>
          </w:rPrChange>
        </w:rPr>
        <w:t>Figure 14.</w:t>
      </w:r>
      <w:r w:rsidRPr="004F6D9B">
        <w:rPr>
          <w:highlight w:val="cyan"/>
          <w:rPrChange w:id="2565" w:author="HSY" w:date="2023-03-18T03:21:00Z">
            <w:rPr/>
          </w:rPrChange>
        </w:rPr>
        <w:t xml:space="preserve"> </w:t>
      </w:r>
      <w:del w:id="2566" w:author="Author" w:date="2023-03-17T07:19:00Z">
        <w:r w:rsidRPr="004F6D9B">
          <w:rPr>
            <w:highlight w:val="cyan"/>
            <w:rPrChange w:id="2567" w:author="HSY" w:date="2023-03-18T03:21:00Z">
              <w:rPr/>
            </w:rPrChange>
          </w:rPr>
          <w:delText>Pattern analysis-based self</w:delText>
        </w:r>
      </w:del>
      <w:ins w:id="2568" w:author="Author" w:date="2023-03-17T07:19:00Z">
        <w:r w:rsidR="00845BAB" w:rsidRPr="004F6D9B">
          <w:rPr>
            <w:highlight w:val="cyan"/>
            <w:rPrChange w:id="2569" w:author="HSY" w:date="2023-03-18T03:21:00Z">
              <w:rPr/>
            </w:rPrChange>
          </w:rPr>
          <w:t>Self</w:t>
        </w:r>
      </w:ins>
      <w:r w:rsidR="00845BAB" w:rsidRPr="004F6D9B">
        <w:rPr>
          <w:highlight w:val="cyan"/>
          <w:rPrChange w:id="2570" w:author="HSY" w:date="2023-03-18T03:21:00Z">
            <w:rPr/>
          </w:rPrChange>
        </w:rPr>
        <w:t xml:space="preserve">-organizing map </w:t>
      </w:r>
      <w:r w:rsidRPr="004F6D9B">
        <w:rPr>
          <w:highlight w:val="cyan"/>
          <w:rPrChange w:id="2571" w:author="HSY" w:date="2023-03-18T03:21:00Z">
            <w:rPr/>
          </w:rPrChange>
        </w:rPr>
        <w:t xml:space="preserve">for </w:t>
      </w:r>
      <w:del w:id="2572" w:author="Author" w:date="2023-03-17T07:19:00Z">
        <w:r w:rsidRPr="004F6D9B">
          <w:rPr>
            <w:highlight w:val="cyan"/>
            <w:rPrChange w:id="2573" w:author="HSY" w:date="2023-03-18T03:21:00Z">
              <w:rPr/>
            </w:rPrChange>
          </w:rPr>
          <w:delText>sampling</w:delText>
        </w:r>
      </w:del>
      <w:ins w:id="2574" w:author="Author" w:date="2023-03-17T07:19:00Z">
        <w:r w:rsidR="008010CA" w:rsidRPr="004F6D9B">
          <w:rPr>
            <w:highlight w:val="cyan"/>
            <w:rPrChange w:id="2575" w:author="HSY" w:date="2023-03-18T03:21:00Z">
              <w:rPr/>
            </w:rPrChange>
          </w:rPr>
          <w:t>s</w:t>
        </w:r>
      </w:ins>
      <w:ins w:id="2576" w:author="HSY" w:date="2023-03-18T03:17:00Z">
        <w:r w:rsidR="002C7359" w:rsidRPr="004F6D9B">
          <w:rPr>
            <w:rFonts w:eastAsia="맑은 고딕"/>
            <w:highlight w:val="cyan"/>
            <w:lang w:eastAsia="ko-KR"/>
            <w:rPrChange w:id="2577" w:author="HSY" w:date="2023-03-18T03:21:00Z">
              <w:rPr>
                <w:rFonts w:eastAsia="맑은 고딕"/>
                <w:lang w:eastAsia="ko-KR"/>
              </w:rPr>
            </w:rPrChange>
          </w:rPr>
          <w:t>ampling</w:t>
        </w:r>
      </w:ins>
      <w:ins w:id="2578" w:author="Author" w:date="2023-03-17T07:19:00Z">
        <w:del w:id="2579" w:author="HSY" w:date="2023-03-18T03:17:00Z">
          <w:r w:rsidR="008010CA" w:rsidRPr="004F6D9B" w:rsidDel="002C7359">
            <w:rPr>
              <w:highlight w:val="cyan"/>
              <w:rPrChange w:id="2580" w:author="HSY" w:date="2023-03-18T03:21:00Z">
                <w:rPr/>
              </w:rPrChange>
            </w:rPr>
            <w:delText>urvey</w:delText>
          </w:r>
        </w:del>
      </w:ins>
      <w:r w:rsidRPr="004F6D9B">
        <w:rPr>
          <w:highlight w:val="cyan"/>
          <w:rPrChange w:id="2581" w:author="HSY" w:date="2023-03-18T03:21:00Z">
            <w:rPr/>
          </w:rPrChange>
        </w:rPr>
        <w:t xml:space="preserve"> site J1.</w:t>
      </w:r>
    </w:p>
    <w:p w14:paraId="363B3E2C" w14:textId="77777777" w:rsidR="0083244E" w:rsidRDefault="0083244E">
      <w:pPr>
        <w:pStyle w:val="MDPI51figurecaption"/>
        <w:ind w:left="0" w:firstLine="2"/>
        <w:jc w:val="center"/>
        <w:rPr>
          <w:ins w:id="2582" w:author="User" w:date="2023-03-20T17:06:00Z"/>
        </w:rPr>
        <w:pPrChange w:id="2583" w:author="User" w:date="2023-03-20T17:24:00Z">
          <w:pPr>
            <w:pStyle w:val="MDPI51figurecaption"/>
          </w:pPr>
        </w:pPrChange>
      </w:pPr>
    </w:p>
    <w:tbl>
      <w:tblPr>
        <w:tblStyle w:val="a3"/>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584" w:author="User" w:date="2023-03-20T17:59:00Z">
          <w:tblPr>
            <w:tblStyle w:val="a3"/>
            <w:tblW w:w="4995" w:type="pct"/>
            <w:tblInd w:w="2608" w:type="dxa"/>
            <w:tblLook w:val="04A0" w:firstRow="1" w:lastRow="0" w:firstColumn="1" w:lastColumn="0" w:noHBand="0" w:noVBand="1"/>
          </w:tblPr>
        </w:tblPrChange>
      </w:tblPr>
      <w:tblGrid>
        <w:gridCol w:w="1745"/>
        <w:gridCol w:w="1745"/>
        <w:gridCol w:w="1744"/>
        <w:gridCol w:w="1744"/>
        <w:gridCol w:w="1744"/>
        <w:gridCol w:w="1744"/>
        <w:tblGridChange w:id="2585">
          <w:tblGrid>
            <w:gridCol w:w="1742"/>
            <w:gridCol w:w="1742"/>
            <w:gridCol w:w="1743"/>
            <w:gridCol w:w="1743"/>
            <w:gridCol w:w="1743"/>
            <w:gridCol w:w="1743"/>
          </w:tblGrid>
        </w:tblGridChange>
      </w:tblGrid>
      <w:tr w:rsidR="0083244E" w14:paraId="6D2A961D" w14:textId="77777777" w:rsidTr="00057F2C">
        <w:trPr>
          <w:ins w:id="2586" w:author="User" w:date="2023-03-20T17:06:00Z"/>
        </w:trPr>
        <w:tc>
          <w:tcPr>
            <w:tcW w:w="833" w:type="pct"/>
            <w:tcPrChange w:id="2587" w:author="User" w:date="2023-03-20T17:59:00Z">
              <w:tcPr>
                <w:tcW w:w="833" w:type="pct"/>
              </w:tcPr>
            </w:tcPrChange>
          </w:tcPr>
          <w:p w14:paraId="15A7C4AB" w14:textId="50C141A3" w:rsidR="0083244E" w:rsidRDefault="00E2361B">
            <w:pPr>
              <w:pStyle w:val="MDPI51figurecaption"/>
              <w:ind w:left="0"/>
              <w:jc w:val="center"/>
              <w:rPr>
                <w:ins w:id="2588" w:author="User" w:date="2023-03-20T17:06:00Z"/>
              </w:rPr>
              <w:pPrChange w:id="2589" w:author="User" w:date="2023-03-20T17:58:00Z">
                <w:pPr>
                  <w:pStyle w:val="MDPI51figurecaption"/>
                  <w:ind w:left="0"/>
                </w:pPr>
              </w:pPrChange>
            </w:pPr>
            <w:ins w:id="2590" w:author="User" w:date="2023-03-20T17:59:00Z">
              <w:r>
                <w:rPr>
                  <w:noProof/>
                </w:rPr>
                <w:drawing>
                  <wp:inline distT="0" distB="0" distL="0" distR="0" wp14:anchorId="20FFEF98" wp14:editId="329AF1B0">
                    <wp:extent cx="1080000" cy="1107638"/>
                    <wp:effectExtent l="0" t="0" r="6350" b="0"/>
                    <wp:docPr id="1227" name="그림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그림 1227"/>
                            <pic:cNvPicPr/>
                          </pic:nvPicPr>
                          <pic:blipFill>
                            <a:blip r:embed="rId99"/>
                            <a:stretch>
                              <a:fillRect/>
                            </a:stretch>
                          </pic:blipFill>
                          <pic:spPr>
                            <a:xfrm>
                              <a:off x="0" y="0"/>
                              <a:ext cx="1080000" cy="1107638"/>
                            </a:xfrm>
                            <a:prstGeom prst="rect">
                              <a:avLst/>
                            </a:prstGeom>
                          </pic:spPr>
                        </pic:pic>
                      </a:graphicData>
                    </a:graphic>
                  </wp:inline>
                </w:drawing>
              </w:r>
            </w:ins>
          </w:p>
        </w:tc>
        <w:tc>
          <w:tcPr>
            <w:tcW w:w="833" w:type="pct"/>
            <w:tcPrChange w:id="2591" w:author="User" w:date="2023-03-20T17:59:00Z">
              <w:tcPr>
                <w:tcW w:w="833" w:type="pct"/>
              </w:tcPr>
            </w:tcPrChange>
          </w:tcPr>
          <w:p w14:paraId="60309468" w14:textId="5407E521" w:rsidR="0083244E" w:rsidRDefault="00E2361B">
            <w:pPr>
              <w:pStyle w:val="MDPI51figurecaption"/>
              <w:ind w:left="0"/>
              <w:jc w:val="center"/>
              <w:rPr>
                <w:ins w:id="2592" w:author="User" w:date="2023-03-20T17:06:00Z"/>
              </w:rPr>
              <w:pPrChange w:id="2593" w:author="User" w:date="2023-03-20T17:58:00Z">
                <w:pPr>
                  <w:pStyle w:val="MDPI51figurecaption"/>
                  <w:ind w:left="0"/>
                </w:pPr>
              </w:pPrChange>
            </w:pPr>
            <w:ins w:id="2594" w:author="User" w:date="2023-03-20T18:00:00Z">
              <w:r>
                <w:rPr>
                  <w:noProof/>
                </w:rPr>
                <w:drawing>
                  <wp:inline distT="0" distB="0" distL="0" distR="0" wp14:anchorId="4DEE1375" wp14:editId="7D3C10E6">
                    <wp:extent cx="1080000" cy="1107638"/>
                    <wp:effectExtent l="0" t="0" r="6350" b="0"/>
                    <wp:docPr id="1228" name="그림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그림 1228"/>
                            <pic:cNvPicPr/>
                          </pic:nvPicPr>
                          <pic:blipFill>
                            <a:blip r:embed="rId100"/>
                            <a:stretch>
                              <a:fillRect/>
                            </a:stretch>
                          </pic:blipFill>
                          <pic:spPr>
                            <a:xfrm>
                              <a:off x="0" y="0"/>
                              <a:ext cx="1080000" cy="1107638"/>
                            </a:xfrm>
                            <a:prstGeom prst="rect">
                              <a:avLst/>
                            </a:prstGeom>
                          </pic:spPr>
                        </pic:pic>
                      </a:graphicData>
                    </a:graphic>
                  </wp:inline>
                </w:drawing>
              </w:r>
            </w:ins>
          </w:p>
        </w:tc>
        <w:tc>
          <w:tcPr>
            <w:tcW w:w="833" w:type="pct"/>
            <w:tcPrChange w:id="2595" w:author="User" w:date="2023-03-20T17:59:00Z">
              <w:tcPr>
                <w:tcW w:w="833" w:type="pct"/>
              </w:tcPr>
            </w:tcPrChange>
          </w:tcPr>
          <w:p w14:paraId="42BA5424" w14:textId="7F99C990" w:rsidR="0083244E" w:rsidRDefault="00E2361B">
            <w:pPr>
              <w:pStyle w:val="MDPI51figurecaption"/>
              <w:ind w:left="0"/>
              <w:jc w:val="center"/>
              <w:rPr>
                <w:ins w:id="2596" w:author="User" w:date="2023-03-20T17:06:00Z"/>
              </w:rPr>
              <w:pPrChange w:id="2597" w:author="User" w:date="2023-03-20T17:58:00Z">
                <w:pPr>
                  <w:pStyle w:val="MDPI51figurecaption"/>
                  <w:ind w:left="0"/>
                </w:pPr>
              </w:pPrChange>
            </w:pPr>
            <w:ins w:id="2598" w:author="User" w:date="2023-03-20T18:00:00Z">
              <w:r>
                <w:rPr>
                  <w:noProof/>
                </w:rPr>
                <w:drawing>
                  <wp:inline distT="0" distB="0" distL="0" distR="0" wp14:anchorId="49D6A32E" wp14:editId="140618FF">
                    <wp:extent cx="1080000" cy="1107638"/>
                    <wp:effectExtent l="0" t="0" r="6350" b="0"/>
                    <wp:docPr id="1229" name="그림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그림 1229"/>
                            <pic:cNvPicPr/>
                          </pic:nvPicPr>
                          <pic:blipFill>
                            <a:blip r:embed="rId101"/>
                            <a:stretch>
                              <a:fillRect/>
                            </a:stretch>
                          </pic:blipFill>
                          <pic:spPr>
                            <a:xfrm>
                              <a:off x="0" y="0"/>
                              <a:ext cx="1080000" cy="1107638"/>
                            </a:xfrm>
                            <a:prstGeom prst="rect">
                              <a:avLst/>
                            </a:prstGeom>
                          </pic:spPr>
                        </pic:pic>
                      </a:graphicData>
                    </a:graphic>
                  </wp:inline>
                </w:drawing>
              </w:r>
            </w:ins>
          </w:p>
        </w:tc>
        <w:tc>
          <w:tcPr>
            <w:tcW w:w="833" w:type="pct"/>
            <w:tcPrChange w:id="2599" w:author="User" w:date="2023-03-20T17:59:00Z">
              <w:tcPr>
                <w:tcW w:w="833" w:type="pct"/>
              </w:tcPr>
            </w:tcPrChange>
          </w:tcPr>
          <w:p w14:paraId="013AB44F" w14:textId="7BB1EE25" w:rsidR="0083244E" w:rsidRDefault="00E2361B">
            <w:pPr>
              <w:pStyle w:val="MDPI51figurecaption"/>
              <w:ind w:left="0"/>
              <w:jc w:val="center"/>
              <w:rPr>
                <w:ins w:id="2600" w:author="User" w:date="2023-03-20T17:06:00Z"/>
              </w:rPr>
              <w:pPrChange w:id="2601" w:author="User" w:date="2023-03-20T17:58:00Z">
                <w:pPr>
                  <w:pStyle w:val="MDPI51figurecaption"/>
                  <w:ind w:left="0"/>
                </w:pPr>
              </w:pPrChange>
            </w:pPr>
            <w:ins w:id="2602" w:author="User" w:date="2023-03-20T18:00:00Z">
              <w:r>
                <w:rPr>
                  <w:noProof/>
                </w:rPr>
                <w:drawing>
                  <wp:inline distT="0" distB="0" distL="0" distR="0" wp14:anchorId="7409F9D9" wp14:editId="6FD9094E">
                    <wp:extent cx="1080000" cy="1107638"/>
                    <wp:effectExtent l="0" t="0" r="6350" b="0"/>
                    <wp:docPr id="1230" name="그림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그림 1230"/>
                            <pic:cNvPicPr/>
                          </pic:nvPicPr>
                          <pic:blipFill>
                            <a:blip r:embed="rId102"/>
                            <a:stretch>
                              <a:fillRect/>
                            </a:stretch>
                          </pic:blipFill>
                          <pic:spPr>
                            <a:xfrm>
                              <a:off x="0" y="0"/>
                              <a:ext cx="1080000" cy="1107638"/>
                            </a:xfrm>
                            <a:prstGeom prst="rect">
                              <a:avLst/>
                            </a:prstGeom>
                          </pic:spPr>
                        </pic:pic>
                      </a:graphicData>
                    </a:graphic>
                  </wp:inline>
                </w:drawing>
              </w:r>
            </w:ins>
          </w:p>
        </w:tc>
        <w:tc>
          <w:tcPr>
            <w:tcW w:w="833" w:type="pct"/>
            <w:tcPrChange w:id="2603" w:author="User" w:date="2023-03-20T17:59:00Z">
              <w:tcPr>
                <w:tcW w:w="833" w:type="pct"/>
              </w:tcPr>
            </w:tcPrChange>
          </w:tcPr>
          <w:p w14:paraId="4423FC43" w14:textId="2D82C7E8" w:rsidR="0083244E" w:rsidRDefault="00E2361B">
            <w:pPr>
              <w:pStyle w:val="MDPI51figurecaption"/>
              <w:ind w:left="0"/>
              <w:jc w:val="center"/>
              <w:rPr>
                <w:ins w:id="2604" w:author="User" w:date="2023-03-20T17:06:00Z"/>
              </w:rPr>
              <w:pPrChange w:id="2605" w:author="User" w:date="2023-03-20T17:58:00Z">
                <w:pPr>
                  <w:pStyle w:val="MDPI51figurecaption"/>
                  <w:ind w:left="0"/>
                </w:pPr>
              </w:pPrChange>
            </w:pPr>
            <w:ins w:id="2606" w:author="User" w:date="2023-03-20T18:00:00Z">
              <w:r>
                <w:rPr>
                  <w:noProof/>
                </w:rPr>
                <w:drawing>
                  <wp:inline distT="0" distB="0" distL="0" distR="0" wp14:anchorId="0D3BED2B" wp14:editId="211DC550">
                    <wp:extent cx="1080000" cy="1107638"/>
                    <wp:effectExtent l="0" t="0" r="6350" b="0"/>
                    <wp:docPr id="1231" name="그림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그림 1231"/>
                            <pic:cNvPicPr/>
                          </pic:nvPicPr>
                          <pic:blipFill>
                            <a:blip r:embed="rId103"/>
                            <a:stretch>
                              <a:fillRect/>
                            </a:stretch>
                          </pic:blipFill>
                          <pic:spPr>
                            <a:xfrm>
                              <a:off x="0" y="0"/>
                              <a:ext cx="1080000" cy="1107638"/>
                            </a:xfrm>
                            <a:prstGeom prst="rect">
                              <a:avLst/>
                            </a:prstGeom>
                          </pic:spPr>
                        </pic:pic>
                      </a:graphicData>
                    </a:graphic>
                  </wp:inline>
                </w:drawing>
              </w:r>
            </w:ins>
          </w:p>
        </w:tc>
        <w:tc>
          <w:tcPr>
            <w:tcW w:w="833" w:type="pct"/>
            <w:tcPrChange w:id="2607" w:author="User" w:date="2023-03-20T17:59:00Z">
              <w:tcPr>
                <w:tcW w:w="833" w:type="pct"/>
              </w:tcPr>
            </w:tcPrChange>
          </w:tcPr>
          <w:p w14:paraId="33916DB5" w14:textId="3E061CC3" w:rsidR="0083244E" w:rsidRDefault="00E2361B">
            <w:pPr>
              <w:pStyle w:val="MDPI51figurecaption"/>
              <w:ind w:left="0"/>
              <w:jc w:val="center"/>
              <w:rPr>
                <w:ins w:id="2608" w:author="User" w:date="2023-03-20T17:06:00Z"/>
              </w:rPr>
              <w:pPrChange w:id="2609" w:author="User" w:date="2023-03-20T17:58:00Z">
                <w:pPr>
                  <w:pStyle w:val="MDPI51figurecaption"/>
                  <w:ind w:left="0"/>
                </w:pPr>
              </w:pPrChange>
            </w:pPr>
            <w:ins w:id="2610" w:author="User" w:date="2023-03-20T18:00:00Z">
              <w:r>
                <w:rPr>
                  <w:noProof/>
                </w:rPr>
                <w:drawing>
                  <wp:inline distT="0" distB="0" distL="0" distR="0" wp14:anchorId="0B8A3970" wp14:editId="18ED5B5E">
                    <wp:extent cx="1080000" cy="1107638"/>
                    <wp:effectExtent l="0" t="0" r="6350" b="0"/>
                    <wp:docPr id="1232" name="그림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그림 1232"/>
                            <pic:cNvPicPr/>
                          </pic:nvPicPr>
                          <pic:blipFill>
                            <a:blip r:embed="rId104"/>
                            <a:stretch>
                              <a:fillRect/>
                            </a:stretch>
                          </pic:blipFill>
                          <pic:spPr>
                            <a:xfrm>
                              <a:off x="0" y="0"/>
                              <a:ext cx="1080000" cy="1107638"/>
                            </a:xfrm>
                            <a:prstGeom prst="rect">
                              <a:avLst/>
                            </a:prstGeom>
                          </pic:spPr>
                        </pic:pic>
                      </a:graphicData>
                    </a:graphic>
                  </wp:inline>
                </w:drawing>
              </w:r>
            </w:ins>
          </w:p>
        </w:tc>
      </w:tr>
      <w:tr w:rsidR="0083244E" w14:paraId="25F21E2B" w14:textId="77777777" w:rsidTr="00057F2C">
        <w:trPr>
          <w:ins w:id="2611" w:author="User" w:date="2023-03-20T17:06:00Z"/>
        </w:trPr>
        <w:tc>
          <w:tcPr>
            <w:tcW w:w="833" w:type="pct"/>
            <w:tcPrChange w:id="2612" w:author="User" w:date="2023-03-20T17:59:00Z">
              <w:tcPr>
                <w:tcW w:w="833" w:type="pct"/>
              </w:tcPr>
            </w:tcPrChange>
          </w:tcPr>
          <w:p w14:paraId="15CDBCD1" w14:textId="3DFFB3CF" w:rsidR="0083244E" w:rsidRDefault="007B3541">
            <w:pPr>
              <w:pStyle w:val="MDPI51figurecaption"/>
              <w:ind w:left="0"/>
              <w:jc w:val="center"/>
              <w:rPr>
                <w:ins w:id="2613" w:author="User" w:date="2023-03-20T17:06:00Z"/>
              </w:rPr>
              <w:pPrChange w:id="2614" w:author="User" w:date="2023-03-20T17:58:00Z">
                <w:pPr>
                  <w:pStyle w:val="MDPI51figurecaption"/>
                  <w:ind w:left="0"/>
                </w:pPr>
              </w:pPrChange>
            </w:pPr>
            <w:ins w:id="2615" w:author="User" w:date="2023-03-20T18:01:00Z">
              <w:r>
                <w:rPr>
                  <w:noProof/>
                </w:rPr>
                <w:drawing>
                  <wp:inline distT="0" distB="0" distL="0" distR="0" wp14:anchorId="15A1D508" wp14:editId="46E40513">
                    <wp:extent cx="1080000" cy="1107638"/>
                    <wp:effectExtent l="0" t="0" r="6350" b="0"/>
                    <wp:docPr id="1233" name="그림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그림 1233"/>
                            <pic:cNvPicPr/>
                          </pic:nvPicPr>
                          <pic:blipFill>
                            <a:blip r:embed="rId105"/>
                            <a:stretch>
                              <a:fillRect/>
                            </a:stretch>
                          </pic:blipFill>
                          <pic:spPr>
                            <a:xfrm>
                              <a:off x="0" y="0"/>
                              <a:ext cx="1080000" cy="1107638"/>
                            </a:xfrm>
                            <a:prstGeom prst="rect">
                              <a:avLst/>
                            </a:prstGeom>
                          </pic:spPr>
                        </pic:pic>
                      </a:graphicData>
                    </a:graphic>
                  </wp:inline>
                </w:drawing>
              </w:r>
            </w:ins>
          </w:p>
        </w:tc>
        <w:tc>
          <w:tcPr>
            <w:tcW w:w="833" w:type="pct"/>
            <w:tcPrChange w:id="2616" w:author="User" w:date="2023-03-20T17:59:00Z">
              <w:tcPr>
                <w:tcW w:w="833" w:type="pct"/>
              </w:tcPr>
            </w:tcPrChange>
          </w:tcPr>
          <w:p w14:paraId="10D14F28" w14:textId="5C32D802" w:rsidR="0083244E" w:rsidRDefault="007B3541">
            <w:pPr>
              <w:pStyle w:val="MDPI51figurecaption"/>
              <w:ind w:left="0"/>
              <w:jc w:val="center"/>
              <w:rPr>
                <w:ins w:id="2617" w:author="User" w:date="2023-03-20T17:06:00Z"/>
              </w:rPr>
              <w:pPrChange w:id="2618" w:author="User" w:date="2023-03-20T17:58:00Z">
                <w:pPr>
                  <w:pStyle w:val="MDPI51figurecaption"/>
                  <w:ind w:left="0"/>
                </w:pPr>
              </w:pPrChange>
            </w:pPr>
            <w:ins w:id="2619" w:author="User" w:date="2023-03-20T18:01:00Z">
              <w:r>
                <w:rPr>
                  <w:noProof/>
                </w:rPr>
                <w:drawing>
                  <wp:inline distT="0" distB="0" distL="0" distR="0" wp14:anchorId="2595ADC7" wp14:editId="35253A93">
                    <wp:extent cx="1080000" cy="1107638"/>
                    <wp:effectExtent l="0" t="0" r="6350" b="0"/>
                    <wp:docPr id="1234" name="그림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그림 1234"/>
                            <pic:cNvPicPr/>
                          </pic:nvPicPr>
                          <pic:blipFill>
                            <a:blip r:embed="rId106"/>
                            <a:stretch>
                              <a:fillRect/>
                            </a:stretch>
                          </pic:blipFill>
                          <pic:spPr>
                            <a:xfrm>
                              <a:off x="0" y="0"/>
                              <a:ext cx="1080000" cy="1107638"/>
                            </a:xfrm>
                            <a:prstGeom prst="rect">
                              <a:avLst/>
                            </a:prstGeom>
                          </pic:spPr>
                        </pic:pic>
                      </a:graphicData>
                    </a:graphic>
                  </wp:inline>
                </w:drawing>
              </w:r>
            </w:ins>
          </w:p>
        </w:tc>
        <w:tc>
          <w:tcPr>
            <w:tcW w:w="833" w:type="pct"/>
            <w:tcPrChange w:id="2620" w:author="User" w:date="2023-03-20T17:59:00Z">
              <w:tcPr>
                <w:tcW w:w="833" w:type="pct"/>
              </w:tcPr>
            </w:tcPrChange>
          </w:tcPr>
          <w:p w14:paraId="48D671F8" w14:textId="63BFFDC9" w:rsidR="0083244E" w:rsidRDefault="007B3541">
            <w:pPr>
              <w:pStyle w:val="MDPI51figurecaption"/>
              <w:ind w:left="0"/>
              <w:jc w:val="center"/>
              <w:rPr>
                <w:ins w:id="2621" w:author="User" w:date="2023-03-20T17:06:00Z"/>
              </w:rPr>
              <w:pPrChange w:id="2622" w:author="User" w:date="2023-03-20T17:58:00Z">
                <w:pPr>
                  <w:pStyle w:val="MDPI51figurecaption"/>
                  <w:ind w:left="0"/>
                </w:pPr>
              </w:pPrChange>
            </w:pPr>
            <w:ins w:id="2623" w:author="User" w:date="2023-03-20T18:01:00Z">
              <w:r>
                <w:rPr>
                  <w:noProof/>
                </w:rPr>
                <w:drawing>
                  <wp:inline distT="0" distB="0" distL="0" distR="0" wp14:anchorId="57780320" wp14:editId="42B25245">
                    <wp:extent cx="1080000" cy="1107638"/>
                    <wp:effectExtent l="0" t="0" r="6350" b="0"/>
                    <wp:docPr id="1235" name="그림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그림 1235"/>
                            <pic:cNvPicPr/>
                          </pic:nvPicPr>
                          <pic:blipFill>
                            <a:blip r:embed="rId107"/>
                            <a:stretch>
                              <a:fillRect/>
                            </a:stretch>
                          </pic:blipFill>
                          <pic:spPr>
                            <a:xfrm>
                              <a:off x="0" y="0"/>
                              <a:ext cx="1080000" cy="1107638"/>
                            </a:xfrm>
                            <a:prstGeom prst="rect">
                              <a:avLst/>
                            </a:prstGeom>
                          </pic:spPr>
                        </pic:pic>
                      </a:graphicData>
                    </a:graphic>
                  </wp:inline>
                </w:drawing>
              </w:r>
            </w:ins>
          </w:p>
        </w:tc>
        <w:tc>
          <w:tcPr>
            <w:tcW w:w="833" w:type="pct"/>
            <w:tcPrChange w:id="2624" w:author="User" w:date="2023-03-20T17:59:00Z">
              <w:tcPr>
                <w:tcW w:w="833" w:type="pct"/>
              </w:tcPr>
            </w:tcPrChange>
          </w:tcPr>
          <w:p w14:paraId="65DF1906" w14:textId="6F0FA9AB" w:rsidR="0083244E" w:rsidRDefault="007B3541">
            <w:pPr>
              <w:pStyle w:val="MDPI51figurecaption"/>
              <w:ind w:left="0"/>
              <w:jc w:val="center"/>
              <w:rPr>
                <w:ins w:id="2625" w:author="User" w:date="2023-03-20T17:06:00Z"/>
              </w:rPr>
              <w:pPrChange w:id="2626" w:author="User" w:date="2023-03-20T17:58:00Z">
                <w:pPr>
                  <w:pStyle w:val="MDPI51figurecaption"/>
                  <w:ind w:left="0"/>
                </w:pPr>
              </w:pPrChange>
            </w:pPr>
            <w:ins w:id="2627" w:author="User" w:date="2023-03-20T18:01:00Z">
              <w:r>
                <w:rPr>
                  <w:noProof/>
                </w:rPr>
                <w:drawing>
                  <wp:inline distT="0" distB="0" distL="0" distR="0" wp14:anchorId="46ECFA9C" wp14:editId="5DDDFFF7">
                    <wp:extent cx="1080000" cy="1107638"/>
                    <wp:effectExtent l="0" t="0" r="6350" b="0"/>
                    <wp:docPr id="1236" name="그림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그림 1236"/>
                            <pic:cNvPicPr/>
                          </pic:nvPicPr>
                          <pic:blipFill>
                            <a:blip r:embed="rId108"/>
                            <a:stretch>
                              <a:fillRect/>
                            </a:stretch>
                          </pic:blipFill>
                          <pic:spPr>
                            <a:xfrm>
                              <a:off x="0" y="0"/>
                              <a:ext cx="1080000" cy="1107638"/>
                            </a:xfrm>
                            <a:prstGeom prst="rect">
                              <a:avLst/>
                            </a:prstGeom>
                          </pic:spPr>
                        </pic:pic>
                      </a:graphicData>
                    </a:graphic>
                  </wp:inline>
                </w:drawing>
              </w:r>
            </w:ins>
          </w:p>
        </w:tc>
        <w:tc>
          <w:tcPr>
            <w:tcW w:w="833" w:type="pct"/>
            <w:tcPrChange w:id="2628" w:author="User" w:date="2023-03-20T17:59:00Z">
              <w:tcPr>
                <w:tcW w:w="833" w:type="pct"/>
              </w:tcPr>
            </w:tcPrChange>
          </w:tcPr>
          <w:p w14:paraId="3ACFE488" w14:textId="4601CA90" w:rsidR="0083244E" w:rsidRDefault="007B3541">
            <w:pPr>
              <w:pStyle w:val="MDPI51figurecaption"/>
              <w:ind w:left="0"/>
              <w:jc w:val="center"/>
              <w:rPr>
                <w:ins w:id="2629" w:author="User" w:date="2023-03-20T17:06:00Z"/>
              </w:rPr>
              <w:pPrChange w:id="2630" w:author="User" w:date="2023-03-20T17:58:00Z">
                <w:pPr>
                  <w:pStyle w:val="MDPI51figurecaption"/>
                  <w:ind w:left="0"/>
                </w:pPr>
              </w:pPrChange>
            </w:pPr>
            <w:ins w:id="2631" w:author="User" w:date="2023-03-20T18:01:00Z">
              <w:r>
                <w:rPr>
                  <w:noProof/>
                </w:rPr>
                <w:drawing>
                  <wp:inline distT="0" distB="0" distL="0" distR="0" wp14:anchorId="4DC4C00B" wp14:editId="47821916">
                    <wp:extent cx="1080000" cy="1107638"/>
                    <wp:effectExtent l="0" t="0" r="6350" b="0"/>
                    <wp:docPr id="1237" name="그림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그림 1237"/>
                            <pic:cNvPicPr/>
                          </pic:nvPicPr>
                          <pic:blipFill>
                            <a:blip r:embed="rId109"/>
                            <a:stretch>
                              <a:fillRect/>
                            </a:stretch>
                          </pic:blipFill>
                          <pic:spPr>
                            <a:xfrm>
                              <a:off x="0" y="0"/>
                              <a:ext cx="1080000" cy="1107638"/>
                            </a:xfrm>
                            <a:prstGeom prst="rect">
                              <a:avLst/>
                            </a:prstGeom>
                          </pic:spPr>
                        </pic:pic>
                      </a:graphicData>
                    </a:graphic>
                  </wp:inline>
                </w:drawing>
              </w:r>
            </w:ins>
          </w:p>
        </w:tc>
        <w:tc>
          <w:tcPr>
            <w:tcW w:w="833" w:type="pct"/>
            <w:tcPrChange w:id="2632" w:author="User" w:date="2023-03-20T17:59:00Z">
              <w:tcPr>
                <w:tcW w:w="833" w:type="pct"/>
              </w:tcPr>
            </w:tcPrChange>
          </w:tcPr>
          <w:p w14:paraId="547EF7B8" w14:textId="551DBCBA" w:rsidR="0083244E" w:rsidRDefault="007B3541">
            <w:pPr>
              <w:pStyle w:val="MDPI51figurecaption"/>
              <w:ind w:left="0"/>
              <w:jc w:val="center"/>
              <w:rPr>
                <w:ins w:id="2633" w:author="User" w:date="2023-03-20T17:06:00Z"/>
              </w:rPr>
              <w:pPrChange w:id="2634" w:author="User" w:date="2023-03-20T17:58:00Z">
                <w:pPr>
                  <w:pStyle w:val="MDPI51figurecaption"/>
                  <w:ind w:left="0"/>
                </w:pPr>
              </w:pPrChange>
            </w:pPr>
            <w:ins w:id="2635" w:author="User" w:date="2023-03-20T18:02:00Z">
              <w:r>
                <w:rPr>
                  <w:noProof/>
                </w:rPr>
                <w:drawing>
                  <wp:inline distT="0" distB="0" distL="0" distR="0" wp14:anchorId="70DE1571" wp14:editId="22E1BE9C">
                    <wp:extent cx="1080000" cy="1107638"/>
                    <wp:effectExtent l="0" t="0" r="6350" b="0"/>
                    <wp:docPr id="1238" name="그림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그림 1238"/>
                            <pic:cNvPicPr/>
                          </pic:nvPicPr>
                          <pic:blipFill>
                            <a:blip r:embed="rId110"/>
                            <a:stretch>
                              <a:fillRect/>
                            </a:stretch>
                          </pic:blipFill>
                          <pic:spPr>
                            <a:xfrm>
                              <a:off x="0" y="0"/>
                              <a:ext cx="1080000" cy="1107638"/>
                            </a:xfrm>
                            <a:prstGeom prst="rect">
                              <a:avLst/>
                            </a:prstGeom>
                          </pic:spPr>
                        </pic:pic>
                      </a:graphicData>
                    </a:graphic>
                  </wp:inline>
                </w:drawing>
              </w:r>
            </w:ins>
          </w:p>
        </w:tc>
      </w:tr>
      <w:tr w:rsidR="0083244E" w14:paraId="52C88666" w14:textId="77777777" w:rsidTr="00057F2C">
        <w:trPr>
          <w:ins w:id="2636" w:author="User" w:date="2023-03-20T17:06:00Z"/>
        </w:trPr>
        <w:tc>
          <w:tcPr>
            <w:tcW w:w="833" w:type="pct"/>
            <w:tcPrChange w:id="2637" w:author="User" w:date="2023-03-20T17:59:00Z">
              <w:tcPr>
                <w:tcW w:w="833" w:type="pct"/>
              </w:tcPr>
            </w:tcPrChange>
          </w:tcPr>
          <w:p w14:paraId="547C26AB" w14:textId="50500B0E" w:rsidR="0083244E" w:rsidRDefault="007B3541">
            <w:pPr>
              <w:pStyle w:val="MDPI51figurecaption"/>
              <w:ind w:left="0"/>
              <w:jc w:val="center"/>
              <w:rPr>
                <w:ins w:id="2638" w:author="User" w:date="2023-03-20T17:06:00Z"/>
              </w:rPr>
              <w:pPrChange w:id="2639" w:author="User" w:date="2023-03-20T17:58:00Z">
                <w:pPr>
                  <w:pStyle w:val="MDPI51figurecaption"/>
                  <w:ind w:left="0"/>
                </w:pPr>
              </w:pPrChange>
            </w:pPr>
            <w:ins w:id="2640" w:author="User" w:date="2023-03-20T18:02:00Z">
              <w:r>
                <w:rPr>
                  <w:noProof/>
                </w:rPr>
                <w:lastRenderedPageBreak/>
                <w:drawing>
                  <wp:inline distT="0" distB="0" distL="0" distR="0" wp14:anchorId="29C50436" wp14:editId="6984CDA8">
                    <wp:extent cx="1080000" cy="1107638"/>
                    <wp:effectExtent l="0" t="0" r="6350" b="0"/>
                    <wp:docPr id="1239" name="그림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그림 1239"/>
                            <pic:cNvPicPr/>
                          </pic:nvPicPr>
                          <pic:blipFill>
                            <a:blip r:embed="rId111"/>
                            <a:stretch>
                              <a:fillRect/>
                            </a:stretch>
                          </pic:blipFill>
                          <pic:spPr>
                            <a:xfrm>
                              <a:off x="0" y="0"/>
                              <a:ext cx="1080000" cy="1107638"/>
                            </a:xfrm>
                            <a:prstGeom prst="rect">
                              <a:avLst/>
                            </a:prstGeom>
                          </pic:spPr>
                        </pic:pic>
                      </a:graphicData>
                    </a:graphic>
                  </wp:inline>
                </w:drawing>
              </w:r>
            </w:ins>
          </w:p>
        </w:tc>
        <w:tc>
          <w:tcPr>
            <w:tcW w:w="833" w:type="pct"/>
            <w:tcPrChange w:id="2641" w:author="User" w:date="2023-03-20T17:59:00Z">
              <w:tcPr>
                <w:tcW w:w="833" w:type="pct"/>
              </w:tcPr>
            </w:tcPrChange>
          </w:tcPr>
          <w:p w14:paraId="39E4602A" w14:textId="02D7FFBD" w:rsidR="0083244E" w:rsidRDefault="007B3541">
            <w:pPr>
              <w:pStyle w:val="MDPI51figurecaption"/>
              <w:ind w:left="0"/>
              <w:jc w:val="center"/>
              <w:rPr>
                <w:ins w:id="2642" w:author="User" w:date="2023-03-20T17:06:00Z"/>
              </w:rPr>
              <w:pPrChange w:id="2643" w:author="User" w:date="2023-03-20T17:58:00Z">
                <w:pPr>
                  <w:pStyle w:val="MDPI51figurecaption"/>
                  <w:ind w:left="0"/>
                </w:pPr>
              </w:pPrChange>
            </w:pPr>
            <w:ins w:id="2644" w:author="User" w:date="2023-03-20T18:02:00Z">
              <w:r>
                <w:rPr>
                  <w:noProof/>
                </w:rPr>
                <w:drawing>
                  <wp:inline distT="0" distB="0" distL="0" distR="0" wp14:anchorId="337AA697" wp14:editId="74B8CD0F">
                    <wp:extent cx="1080000" cy="1107638"/>
                    <wp:effectExtent l="0" t="0" r="6350" b="0"/>
                    <wp:docPr id="1240" name="그림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그림 1240"/>
                            <pic:cNvPicPr/>
                          </pic:nvPicPr>
                          <pic:blipFill>
                            <a:blip r:embed="rId112"/>
                            <a:stretch>
                              <a:fillRect/>
                            </a:stretch>
                          </pic:blipFill>
                          <pic:spPr>
                            <a:xfrm>
                              <a:off x="0" y="0"/>
                              <a:ext cx="1080000" cy="1107638"/>
                            </a:xfrm>
                            <a:prstGeom prst="rect">
                              <a:avLst/>
                            </a:prstGeom>
                          </pic:spPr>
                        </pic:pic>
                      </a:graphicData>
                    </a:graphic>
                  </wp:inline>
                </w:drawing>
              </w:r>
            </w:ins>
          </w:p>
        </w:tc>
        <w:tc>
          <w:tcPr>
            <w:tcW w:w="833" w:type="pct"/>
            <w:tcPrChange w:id="2645" w:author="User" w:date="2023-03-20T17:59:00Z">
              <w:tcPr>
                <w:tcW w:w="833" w:type="pct"/>
              </w:tcPr>
            </w:tcPrChange>
          </w:tcPr>
          <w:p w14:paraId="0949F045" w14:textId="3110F4E8" w:rsidR="0083244E" w:rsidRDefault="007B3541">
            <w:pPr>
              <w:pStyle w:val="MDPI51figurecaption"/>
              <w:ind w:left="0"/>
              <w:jc w:val="center"/>
              <w:rPr>
                <w:ins w:id="2646" w:author="User" w:date="2023-03-20T17:06:00Z"/>
              </w:rPr>
              <w:pPrChange w:id="2647" w:author="User" w:date="2023-03-20T17:58:00Z">
                <w:pPr>
                  <w:pStyle w:val="MDPI51figurecaption"/>
                  <w:ind w:left="0"/>
                </w:pPr>
              </w:pPrChange>
            </w:pPr>
            <w:ins w:id="2648" w:author="User" w:date="2023-03-20T18:03:00Z">
              <w:r>
                <w:rPr>
                  <w:noProof/>
                </w:rPr>
                <w:drawing>
                  <wp:inline distT="0" distB="0" distL="0" distR="0" wp14:anchorId="72902C3D" wp14:editId="06C76173">
                    <wp:extent cx="1080000" cy="1107638"/>
                    <wp:effectExtent l="0" t="0" r="6350" b="0"/>
                    <wp:docPr id="1241" name="그림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그림 1241"/>
                            <pic:cNvPicPr/>
                          </pic:nvPicPr>
                          <pic:blipFill>
                            <a:blip r:embed="rId113"/>
                            <a:stretch>
                              <a:fillRect/>
                            </a:stretch>
                          </pic:blipFill>
                          <pic:spPr>
                            <a:xfrm>
                              <a:off x="0" y="0"/>
                              <a:ext cx="1080000" cy="1107638"/>
                            </a:xfrm>
                            <a:prstGeom prst="rect">
                              <a:avLst/>
                            </a:prstGeom>
                          </pic:spPr>
                        </pic:pic>
                      </a:graphicData>
                    </a:graphic>
                  </wp:inline>
                </w:drawing>
              </w:r>
            </w:ins>
          </w:p>
        </w:tc>
        <w:tc>
          <w:tcPr>
            <w:tcW w:w="833" w:type="pct"/>
            <w:tcPrChange w:id="2649" w:author="User" w:date="2023-03-20T17:59:00Z">
              <w:tcPr>
                <w:tcW w:w="833" w:type="pct"/>
              </w:tcPr>
            </w:tcPrChange>
          </w:tcPr>
          <w:p w14:paraId="749345B4" w14:textId="63B893E3" w:rsidR="0083244E" w:rsidRDefault="007B3541">
            <w:pPr>
              <w:pStyle w:val="MDPI51figurecaption"/>
              <w:ind w:left="0"/>
              <w:jc w:val="center"/>
              <w:rPr>
                <w:ins w:id="2650" w:author="User" w:date="2023-03-20T17:06:00Z"/>
              </w:rPr>
              <w:pPrChange w:id="2651" w:author="User" w:date="2023-03-20T17:58:00Z">
                <w:pPr>
                  <w:pStyle w:val="MDPI51figurecaption"/>
                  <w:ind w:left="0"/>
                </w:pPr>
              </w:pPrChange>
            </w:pPr>
            <w:ins w:id="2652" w:author="User" w:date="2023-03-20T18:03:00Z">
              <w:r>
                <w:rPr>
                  <w:noProof/>
                </w:rPr>
                <w:drawing>
                  <wp:inline distT="0" distB="0" distL="0" distR="0" wp14:anchorId="3B0E5198" wp14:editId="57FA271D">
                    <wp:extent cx="1080000" cy="1107638"/>
                    <wp:effectExtent l="0" t="0" r="6350" b="0"/>
                    <wp:docPr id="1242" name="그림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그림 1242"/>
                            <pic:cNvPicPr/>
                          </pic:nvPicPr>
                          <pic:blipFill>
                            <a:blip r:embed="rId114"/>
                            <a:stretch>
                              <a:fillRect/>
                            </a:stretch>
                          </pic:blipFill>
                          <pic:spPr>
                            <a:xfrm>
                              <a:off x="0" y="0"/>
                              <a:ext cx="1080000" cy="1107638"/>
                            </a:xfrm>
                            <a:prstGeom prst="rect">
                              <a:avLst/>
                            </a:prstGeom>
                          </pic:spPr>
                        </pic:pic>
                      </a:graphicData>
                    </a:graphic>
                  </wp:inline>
                </w:drawing>
              </w:r>
            </w:ins>
          </w:p>
        </w:tc>
        <w:tc>
          <w:tcPr>
            <w:tcW w:w="833" w:type="pct"/>
            <w:tcPrChange w:id="2653" w:author="User" w:date="2023-03-20T17:59:00Z">
              <w:tcPr>
                <w:tcW w:w="833" w:type="pct"/>
              </w:tcPr>
            </w:tcPrChange>
          </w:tcPr>
          <w:p w14:paraId="50E604E6" w14:textId="4EF65EFC" w:rsidR="0083244E" w:rsidRDefault="007B3541">
            <w:pPr>
              <w:pStyle w:val="MDPI51figurecaption"/>
              <w:ind w:left="0"/>
              <w:jc w:val="center"/>
              <w:rPr>
                <w:ins w:id="2654" w:author="User" w:date="2023-03-20T17:06:00Z"/>
              </w:rPr>
              <w:pPrChange w:id="2655" w:author="User" w:date="2023-03-20T17:58:00Z">
                <w:pPr>
                  <w:pStyle w:val="MDPI51figurecaption"/>
                  <w:ind w:left="0"/>
                </w:pPr>
              </w:pPrChange>
            </w:pPr>
            <w:ins w:id="2656" w:author="User" w:date="2023-03-20T18:03:00Z">
              <w:r>
                <w:rPr>
                  <w:noProof/>
                </w:rPr>
                <w:drawing>
                  <wp:inline distT="0" distB="0" distL="0" distR="0" wp14:anchorId="5CA6BC91" wp14:editId="5ED0D849">
                    <wp:extent cx="1080000" cy="1107638"/>
                    <wp:effectExtent l="0" t="0" r="6350" b="0"/>
                    <wp:docPr id="1243" name="그림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그림 1243"/>
                            <pic:cNvPicPr/>
                          </pic:nvPicPr>
                          <pic:blipFill>
                            <a:blip r:embed="rId115"/>
                            <a:stretch>
                              <a:fillRect/>
                            </a:stretch>
                          </pic:blipFill>
                          <pic:spPr>
                            <a:xfrm>
                              <a:off x="0" y="0"/>
                              <a:ext cx="1080000" cy="1107638"/>
                            </a:xfrm>
                            <a:prstGeom prst="rect">
                              <a:avLst/>
                            </a:prstGeom>
                          </pic:spPr>
                        </pic:pic>
                      </a:graphicData>
                    </a:graphic>
                  </wp:inline>
                </w:drawing>
              </w:r>
            </w:ins>
          </w:p>
        </w:tc>
        <w:tc>
          <w:tcPr>
            <w:tcW w:w="833" w:type="pct"/>
            <w:tcPrChange w:id="2657" w:author="User" w:date="2023-03-20T17:59:00Z">
              <w:tcPr>
                <w:tcW w:w="833" w:type="pct"/>
              </w:tcPr>
            </w:tcPrChange>
          </w:tcPr>
          <w:p w14:paraId="2356C4CC" w14:textId="77777777" w:rsidR="0083244E" w:rsidRDefault="0083244E">
            <w:pPr>
              <w:pStyle w:val="MDPI51figurecaption"/>
              <w:ind w:left="0"/>
              <w:jc w:val="center"/>
              <w:rPr>
                <w:ins w:id="2658" w:author="User" w:date="2023-03-20T17:06:00Z"/>
              </w:rPr>
              <w:pPrChange w:id="2659" w:author="User" w:date="2023-03-20T17:58:00Z">
                <w:pPr>
                  <w:pStyle w:val="MDPI51figurecaption"/>
                  <w:ind w:left="0"/>
                </w:pPr>
              </w:pPrChange>
            </w:pPr>
          </w:p>
        </w:tc>
      </w:tr>
    </w:tbl>
    <w:p w14:paraId="467127C7" w14:textId="77777777" w:rsidR="0083244E" w:rsidRDefault="0083244E">
      <w:pPr>
        <w:pStyle w:val="MDPI51figurecaption"/>
        <w:ind w:left="0"/>
        <w:rPr>
          <w:ins w:id="2660" w:author="User" w:date="2023-03-20T17:03:00Z"/>
        </w:rPr>
        <w:pPrChange w:id="2661" w:author="User" w:date="2023-03-20T17:08:00Z">
          <w:pPr>
            <w:pStyle w:val="MDPI51figurecaption"/>
          </w:pPr>
        </w:pPrChange>
      </w:pPr>
    </w:p>
    <w:tbl>
      <w:tblPr>
        <w:tblStyle w:val="a3"/>
        <w:tblW w:w="4372"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662" w:author="User" w:date="2023-03-20T17:05:00Z">
          <w:tblPr>
            <w:tblStyle w:val="a3"/>
            <w:tblW w:w="4372"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335"/>
        <w:gridCol w:w="1952"/>
        <w:gridCol w:w="1952"/>
        <w:gridCol w:w="1952"/>
        <w:gridCol w:w="1952"/>
        <w:tblGridChange w:id="2663">
          <w:tblGrid>
            <w:gridCol w:w="1335"/>
            <w:gridCol w:w="1952"/>
            <w:gridCol w:w="1952"/>
            <w:gridCol w:w="1952"/>
            <w:gridCol w:w="1952"/>
          </w:tblGrid>
        </w:tblGridChange>
      </w:tblGrid>
      <w:tr w:rsidR="0083244E" w:rsidDel="0083244E" w14:paraId="471772BE" w14:textId="77777777" w:rsidTr="0083244E">
        <w:trPr>
          <w:trHeight w:val="703"/>
          <w:jc w:val="right"/>
          <w:del w:id="2664" w:author="User" w:date="2023-03-20T17:02:00Z"/>
          <w:trPrChange w:id="2665" w:author="User" w:date="2023-03-20T17:05:00Z">
            <w:trPr>
              <w:trHeight w:val="703"/>
              <w:jc w:val="right"/>
            </w:trPr>
          </w:trPrChange>
        </w:trPr>
        <w:tc>
          <w:tcPr>
            <w:tcW w:w="730" w:type="pct"/>
            <w:tcPrChange w:id="2666" w:author="User" w:date="2023-03-20T17:05:00Z">
              <w:tcPr>
                <w:tcW w:w="730" w:type="pct"/>
              </w:tcPr>
            </w:tcPrChange>
          </w:tcPr>
          <w:p w14:paraId="3719AE66" w14:textId="05A1DE48"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667" w:author="User" w:date="2023-03-20T17:02:00Z"/>
                <w:rFonts w:ascii="Times New Roman" w:hAnsi="Times New Roman" w:cs="Times New Roman"/>
                <w:noProof/>
                <w:lang w:eastAsia="ko-KR"/>
              </w:rPr>
            </w:pPr>
            <w:ins w:id="2668" w:author="HSY" w:date="2023-03-18T03:06:00Z">
              <w:del w:id="2669" w:author="User" w:date="2023-03-20T17:02:00Z">
                <w:r w:rsidDel="0083244E">
                  <w:rPr>
                    <w:rFonts w:ascii="Times New Roman" w:hAnsi="Times New Roman"/>
                    <w:noProof/>
                    <w:lang w:eastAsia="ko-KR"/>
                  </w:rPr>
                  <w:drawing>
                    <wp:inline distT="0" distB="0" distL="0" distR="0" wp14:anchorId="72D2B68E" wp14:editId="34EE4F67">
                      <wp:extent cx="1008000" cy="1037863"/>
                      <wp:effectExtent l="0" t="0" r="1905" b="0"/>
                      <wp:docPr id="1043"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이미지"/>
                              <pic:cNvPicPr/>
                            </pic:nvPicPr>
                            <pic:blipFill rotWithShape="1">
                              <a:blip r:embed="rId100">
                                <a:extLst>
                                  <a:ext uri="{28A0092B-C50C-407E-A947-70E740481C1C}">
                                    <a14:useLocalDpi xmlns:a14="http://schemas.microsoft.com/office/drawing/2010/main" val="0"/>
                                  </a:ext>
                                </a:extLst>
                              </a:blip>
                              <a:srcRect l="13613" t="10078" r="5365" b="6499"/>
                              <a:stretch/>
                            </pic:blipFill>
                            <pic:spPr bwMode="auto">
                              <a:xfrm>
                                <a:off x="0" y="0"/>
                                <a:ext cx="1008000" cy="1037863"/>
                              </a:xfrm>
                              <a:prstGeom prst="rect">
                                <a:avLst/>
                              </a:prstGeom>
                              <a:ln>
                                <a:noFill/>
                              </a:ln>
                              <a:extLst>
                                <a:ext uri="{53640926-AAD7-44D8-BBD7-CCE9431645EC}">
                                  <a14:shadowObscured xmlns:a14="http://schemas.microsoft.com/office/drawing/2010/main"/>
                                </a:ext>
                              </a:extLst>
                            </pic:spPr>
                          </pic:pic>
                        </a:graphicData>
                      </a:graphic>
                    </wp:inline>
                  </w:drawing>
                </w:r>
              </w:del>
            </w:ins>
            <w:ins w:id="2670" w:author="HSY" w:date="2023-03-18T03:09:00Z">
              <w:del w:id="2671" w:author="User" w:date="2023-03-20T17:02:00Z">
                <w:r w:rsidDel="0083244E">
                  <w:rPr>
                    <w:rFonts w:ascii="Times New Roman" w:hAnsi="Times New Roman"/>
                    <w:noProof/>
                    <w:lang w:eastAsia="ko-KR"/>
                  </w:rPr>
                  <w:drawing>
                    <wp:inline distT="0" distB="0" distL="0" distR="0" wp14:anchorId="478BB3A6" wp14:editId="2C692B5F">
                      <wp:extent cx="1041911" cy="1144270"/>
                      <wp:effectExtent l="0" t="0" r="6350" b="0"/>
                      <wp:docPr id="105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이미지"/>
                              <pic:cNvPicPr/>
                            </pic:nvPicPr>
                            <pic:blipFill rotWithShape="1">
                              <a:blip r:embed="rId106">
                                <a:extLst>
                                  <a:ext uri="{28A0092B-C50C-407E-A947-70E740481C1C}">
                                    <a14:useLocalDpi xmlns:a14="http://schemas.microsoft.com/office/drawing/2010/main" val="0"/>
                                  </a:ext>
                                </a:extLst>
                              </a:blip>
                              <a:srcRect l="8945"/>
                              <a:stretch/>
                            </pic:blipFill>
                            <pic:spPr bwMode="auto">
                              <a:xfrm>
                                <a:off x="0" y="0"/>
                                <a:ext cx="1042394" cy="11448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1067" w:type="pct"/>
            <w:tcPrChange w:id="2672" w:author="User" w:date="2023-03-20T17:05:00Z">
              <w:tcPr>
                <w:tcW w:w="1067" w:type="pct"/>
              </w:tcPr>
            </w:tcPrChange>
          </w:tcPr>
          <w:p w14:paraId="78935846" w14:textId="13A6010D"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673" w:author="User" w:date="2023-03-20T17:02:00Z"/>
                <w:rFonts w:ascii="Times New Roman" w:hAnsi="Times New Roman" w:cs="Times New Roman"/>
                <w:lang w:bidi="en-US"/>
              </w:rPr>
            </w:pPr>
            <w:ins w:id="2674" w:author="HSY" w:date="2023-03-18T03:07:00Z">
              <w:del w:id="2675" w:author="User" w:date="2023-03-20T17:02:00Z">
                <w:r w:rsidDel="0083244E">
                  <w:rPr>
                    <w:rFonts w:ascii="Times New Roman" w:hAnsi="Times New Roman"/>
                    <w:noProof/>
                    <w:lang w:eastAsia="ko-KR"/>
                  </w:rPr>
                  <w:drawing>
                    <wp:inline distT="0" distB="0" distL="0" distR="0" wp14:anchorId="7678071B" wp14:editId="1B466D4C">
                      <wp:extent cx="1022929" cy="1044000"/>
                      <wp:effectExtent l="0" t="0" r="6350" b="3810"/>
                      <wp:docPr id="1044"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이미지"/>
                              <pic:cNvPicPr/>
                            </pic:nvPicPr>
                            <pic:blipFill rotWithShape="1">
                              <a:blip r:embed="rId101">
                                <a:extLst>
                                  <a:ext uri="{28A0092B-C50C-407E-A947-70E740481C1C}">
                                    <a14:useLocalDpi xmlns:a14="http://schemas.microsoft.com/office/drawing/2010/main" val="0"/>
                                  </a:ext>
                                </a:extLst>
                              </a:blip>
                              <a:srcRect l="12076" t="9733" r="5757" b="6407"/>
                              <a:stretch/>
                            </pic:blipFill>
                            <pic:spPr bwMode="auto">
                              <a:xfrm>
                                <a:off x="0" y="0"/>
                                <a:ext cx="1022929" cy="1044000"/>
                              </a:xfrm>
                              <a:prstGeom prst="rect">
                                <a:avLst/>
                              </a:prstGeom>
                              <a:ln>
                                <a:noFill/>
                              </a:ln>
                              <a:extLst>
                                <a:ext uri="{53640926-AAD7-44D8-BBD7-CCE9431645EC}">
                                  <a14:shadowObscured xmlns:a14="http://schemas.microsoft.com/office/drawing/2010/main"/>
                                </a:ext>
                              </a:extLst>
                            </pic:spPr>
                          </pic:pic>
                        </a:graphicData>
                      </a:graphic>
                    </wp:inline>
                  </w:drawing>
                </w:r>
              </w:del>
            </w:ins>
            <w:ins w:id="2676" w:author="HSY" w:date="2023-03-18T03:09:00Z">
              <w:del w:id="2677" w:author="User" w:date="2023-03-20T17:02:00Z">
                <w:r w:rsidDel="0083244E">
                  <w:rPr>
                    <w:rFonts w:ascii="Times New Roman" w:hAnsi="Times New Roman"/>
                    <w:noProof/>
                    <w:lang w:eastAsia="ko-KR"/>
                  </w:rPr>
                  <w:drawing>
                    <wp:inline distT="0" distB="0" distL="0" distR="0" wp14:anchorId="6130EF82" wp14:editId="1008FA94">
                      <wp:extent cx="1035088" cy="1144270"/>
                      <wp:effectExtent l="0" t="0" r="0" b="0"/>
                      <wp:docPr id="1049" name="Picture 1091"/>
                      <wp:cNvGraphicFramePr/>
                      <a:graphic xmlns:a="http://schemas.openxmlformats.org/drawingml/2006/main">
                        <a:graphicData uri="http://schemas.openxmlformats.org/drawingml/2006/picture">
                          <pic:pic xmlns:pic="http://schemas.openxmlformats.org/drawingml/2006/picture">
                            <pic:nvPicPr>
                              <pic:cNvPr id="1091" name="이미지"/>
                              <pic:cNvPicPr/>
                            </pic:nvPicPr>
                            <pic:blipFill rotWithShape="1">
                              <a:blip r:embed="rId107">
                                <a:extLst>
                                  <a:ext uri="{28A0092B-C50C-407E-A947-70E740481C1C}">
                                    <a14:useLocalDpi xmlns:a14="http://schemas.microsoft.com/office/drawing/2010/main" val="0"/>
                                  </a:ext>
                                </a:extLst>
                              </a:blip>
                              <a:srcRect l="9542"/>
                              <a:stretch/>
                            </pic:blipFill>
                            <pic:spPr bwMode="auto">
                              <a:xfrm>
                                <a:off x="0" y="0"/>
                                <a:ext cx="1035567" cy="1144800"/>
                              </a:xfrm>
                              <a:prstGeom prst="rect">
                                <a:avLst/>
                              </a:prstGeom>
                              <a:ln>
                                <a:noFill/>
                              </a:ln>
                              <a:extLst>
                                <a:ext uri="{53640926-AAD7-44D8-BBD7-CCE9431645EC}">
                                  <a14:shadowObscured xmlns:a14="http://schemas.microsoft.com/office/drawing/2010/main"/>
                                </a:ext>
                              </a:extLst>
                            </pic:spPr>
                          </pic:pic>
                        </a:graphicData>
                      </a:graphic>
                    </wp:inline>
                  </w:drawing>
                </w:r>
              </w:del>
            </w:ins>
            <w:del w:id="2678" w:author="User" w:date="2023-03-20T17:02:00Z">
              <w:r w:rsidDel="0083244E">
                <w:rPr>
                  <w:rFonts w:ascii="Times New Roman" w:hAnsi="Times New Roman"/>
                  <w:noProof/>
                  <w:lang w:eastAsia="ko-KR"/>
                </w:rPr>
                <w:drawing>
                  <wp:inline distT="0" distB="0" distL="0" distR="0" wp14:anchorId="429CF1E4" wp14:editId="148883D3">
                    <wp:extent cx="1620000" cy="1620000"/>
                    <wp:effectExtent l="0" t="0" r="5715" b="571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이미지"/>
                            <pic:cNvPicPr/>
                          </pic:nvPicPr>
                          <pic:blipFill>
                            <a:blip r:embed="rId99">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1067" w:type="pct"/>
            <w:shd w:val="clear" w:color="auto" w:fill="auto"/>
            <w:tcPrChange w:id="2679" w:author="User" w:date="2023-03-20T17:05:00Z">
              <w:tcPr>
                <w:tcW w:w="1067" w:type="pct"/>
                <w:shd w:val="clear" w:color="auto" w:fill="auto"/>
              </w:tcPr>
            </w:tcPrChange>
          </w:tcPr>
          <w:p w14:paraId="47AE6200" w14:textId="5FA2C73F"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680" w:author="User" w:date="2023-03-20T17:02:00Z"/>
                <w:rFonts w:ascii="Times New Roman" w:hAnsi="Times New Roman" w:cs="Times New Roman"/>
                <w:lang w:bidi="en-US"/>
              </w:rPr>
            </w:pPr>
            <w:ins w:id="2681" w:author="HSY" w:date="2023-03-18T03:07:00Z">
              <w:del w:id="2682" w:author="User" w:date="2023-03-20T17:02:00Z">
                <w:r w:rsidDel="0083244E">
                  <w:rPr>
                    <w:rFonts w:ascii="Times New Roman" w:hAnsi="Times New Roman"/>
                    <w:noProof/>
                    <w:lang w:eastAsia="ko-KR"/>
                  </w:rPr>
                  <w:drawing>
                    <wp:inline distT="0" distB="0" distL="0" distR="0" wp14:anchorId="7969CA1E" wp14:editId="5EFF4897">
                      <wp:extent cx="1048775" cy="1044000"/>
                      <wp:effectExtent l="0" t="0" r="0" b="3810"/>
                      <wp:docPr id="1045"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이미지"/>
                              <pic:cNvPicPr/>
                            </pic:nvPicPr>
                            <pic:blipFill rotWithShape="1">
                              <a:blip r:embed="rId102">
                                <a:extLst>
                                  <a:ext uri="{28A0092B-C50C-407E-A947-70E740481C1C}">
                                    <a14:useLocalDpi xmlns:a14="http://schemas.microsoft.com/office/drawing/2010/main" val="0"/>
                                  </a:ext>
                                </a:extLst>
                              </a:blip>
                              <a:srcRect l="10284" t="10076" r="5914" b="6503"/>
                              <a:stretch/>
                            </pic:blipFill>
                            <pic:spPr bwMode="auto">
                              <a:xfrm>
                                <a:off x="0" y="0"/>
                                <a:ext cx="1048775" cy="1044000"/>
                              </a:xfrm>
                              <a:prstGeom prst="rect">
                                <a:avLst/>
                              </a:prstGeom>
                              <a:ln>
                                <a:noFill/>
                              </a:ln>
                              <a:extLst>
                                <a:ext uri="{53640926-AAD7-44D8-BBD7-CCE9431645EC}">
                                  <a14:shadowObscured xmlns:a14="http://schemas.microsoft.com/office/drawing/2010/main"/>
                                </a:ext>
                              </a:extLst>
                            </pic:spPr>
                          </pic:pic>
                        </a:graphicData>
                      </a:graphic>
                    </wp:inline>
                  </w:drawing>
                </w:r>
              </w:del>
            </w:ins>
            <w:ins w:id="2683" w:author="HSY" w:date="2023-03-18T03:09:00Z">
              <w:del w:id="2684" w:author="User" w:date="2023-03-20T17:02:00Z">
                <w:r w:rsidDel="0083244E">
                  <w:rPr>
                    <w:rFonts w:ascii="Times New Roman" w:hAnsi="Times New Roman"/>
                    <w:noProof/>
                    <w:lang w:eastAsia="ko-KR"/>
                  </w:rPr>
                  <w:drawing>
                    <wp:inline distT="0" distB="0" distL="0" distR="0" wp14:anchorId="37A5A17A" wp14:editId="37C67397">
                      <wp:extent cx="1035088" cy="1144270"/>
                      <wp:effectExtent l="0" t="0" r="0" b="0"/>
                      <wp:docPr id="1051"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이미지"/>
                              <pic:cNvPicPr/>
                            </pic:nvPicPr>
                            <pic:blipFill rotWithShape="1">
                              <a:blip r:embed="rId108">
                                <a:extLst>
                                  <a:ext uri="{28A0092B-C50C-407E-A947-70E740481C1C}">
                                    <a14:useLocalDpi xmlns:a14="http://schemas.microsoft.com/office/drawing/2010/main" val="0"/>
                                  </a:ext>
                                </a:extLst>
                              </a:blip>
                              <a:srcRect l="9542"/>
                              <a:stretch/>
                            </pic:blipFill>
                            <pic:spPr bwMode="auto">
                              <a:xfrm>
                                <a:off x="0" y="0"/>
                                <a:ext cx="1035567" cy="1144800"/>
                              </a:xfrm>
                              <a:prstGeom prst="rect">
                                <a:avLst/>
                              </a:prstGeom>
                              <a:ln>
                                <a:noFill/>
                              </a:ln>
                              <a:extLst>
                                <a:ext uri="{53640926-AAD7-44D8-BBD7-CCE9431645EC}">
                                  <a14:shadowObscured xmlns:a14="http://schemas.microsoft.com/office/drawing/2010/main"/>
                                </a:ext>
                              </a:extLst>
                            </pic:spPr>
                          </pic:pic>
                        </a:graphicData>
                      </a:graphic>
                    </wp:inline>
                  </w:drawing>
                </w:r>
              </w:del>
            </w:ins>
            <w:del w:id="2685" w:author="User" w:date="2023-03-20T17:02:00Z">
              <w:r w:rsidDel="0083244E">
                <w:rPr>
                  <w:rFonts w:ascii="Times New Roman" w:hAnsi="Times New Roman"/>
                  <w:noProof/>
                  <w:lang w:eastAsia="ko-KR"/>
                </w:rPr>
                <w:drawing>
                  <wp:inline distT="0" distB="0" distL="0" distR="0" wp14:anchorId="75319656" wp14:editId="27EFECF1">
                    <wp:extent cx="1620000" cy="1620000"/>
                    <wp:effectExtent l="0" t="0" r="5715" b="571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이미지"/>
                            <pic:cNvPicPr/>
                          </pic:nvPicPr>
                          <pic:blipFill>
                            <a:blip r:embed="rId100">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1067" w:type="pct"/>
            <w:shd w:val="clear" w:color="auto" w:fill="auto"/>
            <w:tcPrChange w:id="2686" w:author="User" w:date="2023-03-20T17:05:00Z">
              <w:tcPr>
                <w:tcW w:w="1067" w:type="pct"/>
                <w:shd w:val="clear" w:color="auto" w:fill="auto"/>
              </w:tcPr>
            </w:tcPrChange>
          </w:tcPr>
          <w:p w14:paraId="07F27B7C" w14:textId="68466D35"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687" w:author="User" w:date="2023-03-20T17:02:00Z"/>
                <w:rFonts w:ascii="Times New Roman" w:hAnsi="Times New Roman" w:cs="Times New Roman"/>
                <w:lang w:bidi="en-US"/>
              </w:rPr>
            </w:pPr>
            <w:ins w:id="2688" w:author="HSY" w:date="2023-03-18T03:07:00Z">
              <w:del w:id="2689" w:author="User" w:date="2023-03-20T17:02:00Z">
                <w:r w:rsidDel="0083244E">
                  <w:rPr>
                    <w:rFonts w:ascii="Times New Roman" w:hAnsi="Times New Roman"/>
                    <w:noProof/>
                    <w:lang w:eastAsia="ko-KR"/>
                  </w:rPr>
                  <w:drawing>
                    <wp:inline distT="0" distB="0" distL="0" distR="0" wp14:anchorId="784B33A6" wp14:editId="26995715">
                      <wp:extent cx="1008000" cy="1046499"/>
                      <wp:effectExtent l="0" t="0" r="1905" b="1270"/>
                      <wp:docPr id="1046"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이미지"/>
                              <pic:cNvPicPr/>
                            </pic:nvPicPr>
                            <pic:blipFill rotWithShape="1">
                              <a:blip r:embed="rId103">
                                <a:extLst>
                                  <a:ext uri="{28A0092B-C50C-407E-A947-70E740481C1C}">
                                    <a14:useLocalDpi xmlns:a14="http://schemas.microsoft.com/office/drawing/2010/main" val="0"/>
                                  </a:ext>
                                </a:extLst>
                              </a:blip>
                              <a:srcRect l="13712" t="10074" r="5588" b="6143"/>
                              <a:stretch/>
                            </pic:blipFill>
                            <pic:spPr bwMode="auto">
                              <a:xfrm>
                                <a:off x="0" y="0"/>
                                <a:ext cx="1008000" cy="1046499"/>
                              </a:xfrm>
                              <a:prstGeom prst="rect">
                                <a:avLst/>
                              </a:prstGeom>
                              <a:ln>
                                <a:noFill/>
                              </a:ln>
                              <a:extLst>
                                <a:ext uri="{53640926-AAD7-44D8-BBD7-CCE9431645EC}">
                                  <a14:shadowObscured xmlns:a14="http://schemas.microsoft.com/office/drawing/2010/main"/>
                                </a:ext>
                              </a:extLst>
                            </pic:spPr>
                          </pic:pic>
                        </a:graphicData>
                      </a:graphic>
                    </wp:inline>
                  </w:drawing>
                </w:r>
              </w:del>
            </w:ins>
            <w:ins w:id="2690" w:author="HSY" w:date="2023-03-18T03:09:00Z">
              <w:del w:id="2691" w:author="User" w:date="2023-03-20T17:02:00Z">
                <w:r w:rsidDel="0083244E">
                  <w:rPr>
                    <w:rFonts w:ascii="Times New Roman" w:hAnsi="Times New Roman"/>
                    <w:noProof/>
                    <w:lang w:eastAsia="ko-KR"/>
                  </w:rPr>
                  <w:drawing>
                    <wp:inline distT="0" distB="0" distL="0" distR="0" wp14:anchorId="42622983" wp14:editId="4DDF62B2">
                      <wp:extent cx="1035088" cy="1144270"/>
                      <wp:effectExtent l="0" t="0" r="0" b="0"/>
                      <wp:docPr id="1052" name="Picture 1093"/>
                      <wp:cNvGraphicFramePr/>
                      <a:graphic xmlns:a="http://schemas.openxmlformats.org/drawingml/2006/main">
                        <a:graphicData uri="http://schemas.openxmlformats.org/drawingml/2006/picture">
                          <pic:pic xmlns:pic="http://schemas.openxmlformats.org/drawingml/2006/picture">
                            <pic:nvPicPr>
                              <pic:cNvPr id="1093" name="이미지"/>
                              <pic:cNvPicPr/>
                            </pic:nvPicPr>
                            <pic:blipFill rotWithShape="1">
                              <a:blip r:embed="rId109">
                                <a:extLst>
                                  <a:ext uri="{28A0092B-C50C-407E-A947-70E740481C1C}">
                                    <a14:useLocalDpi xmlns:a14="http://schemas.microsoft.com/office/drawing/2010/main" val="0"/>
                                  </a:ext>
                                </a:extLst>
                              </a:blip>
                              <a:srcRect l="9542"/>
                              <a:stretch/>
                            </pic:blipFill>
                            <pic:spPr bwMode="auto">
                              <a:xfrm>
                                <a:off x="0" y="0"/>
                                <a:ext cx="1035567" cy="1144800"/>
                              </a:xfrm>
                              <a:prstGeom prst="rect">
                                <a:avLst/>
                              </a:prstGeom>
                              <a:ln>
                                <a:noFill/>
                              </a:ln>
                              <a:extLst>
                                <a:ext uri="{53640926-AAD7-44D8-BBD7-CCE9431645EC}">
                                  <a14:shadowObscured xmlns:a14="http://schemas.microsoft.com/office/drawing/2010/main"/>
                                </a:ext>
                              </a:extLst>
                            </pic:spPr>
                          </pic:pic>
                        </a:graphicData>
                      </a:graphic>
                    </wp:inline>
                  </w:drawing>
                </w:r>
              </w:del>
            </w:ins>
            <w:del w:id="2692" w:author="User" w:date="2023-03-20T17:02:00Z">
              <w:r w:rsidDel="0083244E">
                <w:rPr>
                  <w:rFonts w:ascii="Times New Roman" w:hAnsi="Times New Roman"/>
                  <w:noProof/>
                  <w:lang w:eastAsia="ko-KR"/>
                </w:rPr>
                <w:drawing>
                  <wp:inline distT="0" distB="0" distL="0" distR="0" wp14:anchorId="112EF4B0" wp14:editId="53430E92">
                    <wp:extent cx="1620000" cy="1620000"/>
                    <wp:effectExtent l="0" t="0" r="5715" b="571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이미지"/>
                            <pic:cNvPicPr/>
                          </pic:nvPicPr>
                          <pic:blipFill>
                            <a:blip r:embed="rId101">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1067" w:type="pct"/>
            <w:shd w:val="clear" w:color="auto" w:fill="auto"/>
            <w:tcPrChange w:id="2693" w:author="User" w:date="2023-03-20T17:05:00Z">
              <w:tcPr>
                <w:tcW w:w="1067" w:type="pct"/>
                <w:shd w:val="clear" w:color="auto" w:fill="auto"/>
              </w:tcPr>
            </w:tcPrChange>
          </w:tcPr>
          <w:p w14:paraId="7C780395" w14:textId="4B634096"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694" w:author="User" w:date="2023-03-20T17:02:00Z"/>
                <w:rFonts w:ascii="Times New Roman" w:hAnsi="Times New Roman" w:cs="Times New Roman"/>
                <w:lang w:bidi="en-US"/>
              </w:rPr>
            </w:pPr>
            <w:ins w:id="2695" w:author="HSY" w:date="2023-03-18T03:07:00Z">
              <w:del w:id="2696" w:author="User" w:date="2023-03-20T17:02:00Z">
                <w:r w:rsidDel="0083244E">
                  <w:rPr>
                    <w:rFonts w:ascii="Times New Roman" w:hAnsi="Times New Roman"/>
                    <w:noProof/>
                    <w:lang w:eastAsia="ko-KR"/>
                  </w:rPr>
                  <w:drawing>
                    <wp:inline distT="0" distB="0" distL="0" distR="0" wp14:anchorId="5B0AAA7B" wp14:editId="3A4E5A52">
                      <wp:extent cx="1008000" cy="1046500"/>
                      <wp:effectExtent l="0" t="0" r="1905" b="1270"/>
                      <wp:docPr id="1047"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이미지"/>
                              <pic:cNvPicPr/>
                            </pic:nvPicPr>
                            <pic:blipFill rotWithShape="1">
                              <a:blip r:embed="rId104">
                                <a:extLst>
                                  <a:ext uri="{28A0092B-C50C-407E-A947-70E740481C1C}">
                                    <a14:useLocalDpi xmlns:a14="http://schemas.microsoft.com/office/drawing/2010/main" val="0"/>
                                  </a:ext>
                                </a:extLst>
                              </a:blip>
                              <a:srcRect l="13466" t="9733" r="5760" b="6409"/>
                              <a:stretch/>
                            </pic:blipFill>
                            <pic:spPr bwMode="auto">
                              <a:xfrm>
                                <a:off x="0" y="0"/>
                                <a:ext cx="1008000" cy="1046500"/>
                              </a:xfrm>
                              <a:prstGeom prst="rect">
                                <a:avLst/>
                              </a:prstGeom>
                              <a:ln>
                                <a:noFill/>
                              </a:ln>
                              <a:extLst>
                                <a:ext uri="{53640926-AAD7-44D8-BBD7-CCE9431645EC}">
                                  <a14:shadowObscured xmlns:a14="http://schemas.microsoft.com/office/drawing/2010/main"/>
                                </a:ext>
                              </a:extLst>
                            </pic:spPr>
                          </pic:pic>
                        </a:graphicData>
                      </a:graphic>
                    </wp:inline>
                  </w:drawing>
                </w:r>
              </w:del>
            </w:ins>
            <w:ins w:id="2697" w:author="HSY" w:date="2023-03-18T03:10:00Z">
              <w:del w:id="2698" w:author="User" w:date="2023-03-20T17:02:00Z">
                <w:r w:rsidDel="0083244E">
                  <w:rPr>
                    <w:rFonts w:ascii="Times New Roman" w:hAnsi="Times New Roman"/>
                    <w:noProof/>
                    <w:lang w:eastAsia="ko-KR"/>
                  </w:rPr>
                  <w:drawing>
                    <wp:inline distT="0" distB="0" distL="0" distR="0" wp14:anchorId="05F3E809" wp14:editId="2389FC1E">
                      <wp:extent cx="1035088" cy="1144270"/>
                      <wp:effectExtent l="0" t="0" r="0" b="0"/>
                      <wp:docPr id="1053"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이미지"/>
                              <pic:cNvPicPr/>
                            </pic:nvPicPr>
                            <pic:blipFill rotWithShape="1">
                              <a:blip r:embed="rId110">
                                <a:extLst>
                                  <a:ext uri="{28A0092B-C50C-407E-A947-70E740481C1C}">
                                    <a14:useLocalDpi xmlns:a14="http://schemas.microsoft.com/office/drawing/2010/main" val="0"/>
                                  </a:ext>
                                </a:extLst>
                              </a:blip>
                              <a:srcRect l="9542"/>
                              <a:stretch/>
                            </pic:blipFill>
                            <pic:spPr bwMode="auto">
                              <a:xfrm>
                                <a:off x="0" y="0"/>
                                <a:ext cx="1035567" cy="1144800"/>
                              </a:xfrm>
                              <a:prstGeom prst="rect">
                                <a:avLst/>
                              </a:prstGeom>
                              <a:ln>
                                <a:noFill/>
                              </a:ln>
                              <a:extLst>
                                <a:ext uri="{53640926-AAD7-44D8-BBD7-CCE9431645EC}">
                                  <a14:shadowObscured xmlns:a14="http://schemas.microsoft.com/office/drawing/2010/main"/>
                                </a:ext>
                              </a:extLst>
                            </pic:spPr>
                          </pic:pic>
                        </a:graphicData>
                      </a:graphic>
                    </wp:inline>
                  </w:drawing>
                </w:r>
              </w:del>
            </w:ins>
            <w:del w:id="2699" w:author="User" w:date="2023-03-20T17:02:00Z">
              <w:r w:rsidDel="0083244E">
                <w:rPr>
                  <w:rFonts w:ascii="Times New Roman" w:hAnsi="Times New Roman"/>
                  <w:noProof/>
                  <w:lang w:eastAsia="ko-KR"/>
                </w:rPr>
                <w:drawing>
                  <wp:inline distT="0" distB="0" distL="0" distR="0" wp14:anchorId="33B24924" wp14:editId="5B3B93D9">
                    <wp:extent cx="1620000" cy="1620000"/>
                    <wp:effectExtent l="0" t="0" r="5715" b="571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이미지"/>
                            <pic:cNvPicPr/>
                          </pic:nvPicPr>
                          <pic:blipFill>
                            <a:blip r:embed="rId102">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83244E" w:rsidRPr="00C520E3" w:rsidDel="0083244E" w14:paraId="6999B4C5" w14:textId="77777777" w:rsidTr="0083244E">
        <w:trPr>
          <w:trHeight w:val="20"/>
          <w:jc w:val="right"/>
          <w:ins w:id="2700" w:author="Hi" w:date="2023-03-18T12:54:00Z"/>
          <w:del w:id="2701" w:author="User" w:date="2023-03-20T17:02:00Z"/>
          <w:trPrChange w:id="2702" w:author="User" w:date="2023-03-20T17:05:00Z">
            <w:trPr>
              <w:trHeight w:val="20"/>
              <w:jc w:val="right"/>
            </w:trPr>
          </w:trPrChange>
        </w:trPr>
        <w:tc>
          <w:tcPr>
            <w:tcW w:w="730" w:type="pct"/>
            <w:tcPrChange w:id="2703" w:author="User" w:date="2023-03-20T17:05:00Z">
              <w:tcPr>
                <w:tcW w:w="730" w:type="pct"/>
              </w:tcPr>
            </w:tcPrChange>
          </w:tcPr>
          <w:p w14:paraId="5C0E8FA8" w14:textId="7C721CFD" w:rsidR="0083244E" w:rsidRPr="00C520E3" w:rsidDel="0083244E" w:rsidRDefault="0083244E">
            <w:pPr>
              <w:pStyle w:val="af5"/>
              <w:pBdr>
                <w:top w:val="none" w:sz="0" w:space="0" w:color="auto"/>
                <w:left w:val="none" w:sz="0" w:space="0" w:color="auto"/>
                <w:bottom w:val="none" w:sz="0" w:space="0" w:color="auto"/>
                <w:right w:val="none" w:sz="0" w:space="0" w:color="auto"/>
              </w:pBdr>
              <w:wordWrap/>
              <w:jc w:val="center"/>
              <w:rPr>
                <w:ins w:id="2704" w:author="Hi" w:date="2023-03-18T12:54:00Z"/>
                <w:del w:id="2705" w:author="User" w:date="2023-03-20T17:02:00Z"/>
                <w:rFonts w:ascii="Palatino Linotype" w:hAnsi="Palatino Linotype" w:cs="Times New Roman"/>
                <w:noProof/>
                <w:sz w:val="12"/>
                <w:szCs w:val="12"/>
                <w:lang w:eastAsia="ko-KR"/>
                <w:rPrChange w:id="2706" w:author="Hi" w:date="2023-03-18T12:54:00Z">
                  <w:rPr>
                    <w:ins w:id="2707" w:author="Hi" w:date="2023-03-18T12:54:00Z"/>
                    <w:del w:id="2708" w:author="User" w:date="2023-03-20T17:02:00Z"/>
                    <w:rFonts w:ascii="Times New Roman" w:hAnsi="Times New Roman" w:cs="Times New Roman"/>
                    <w:noProof/>
                    <w:lang w:eastAsia="ko-KR"/>
                  </w:rPr>
                </w:rPrChange>
              </w:rPr>
              <w:pPrChange w:id="2709" w:author="Hi" w:date="2023-03-18T12:54:00Z">
                <w:pPr>
                  <w:pStyle w:val="af5"/>
                  <w:pBdr>
                    <w:top w:val="none" w:sz="0" w:space="0" w:color="auto"/>
                    <w:left w:val="none" w:sz="0" w:space="0" w:color="auto"/>
                    <w:bottom w:val="none" w:sz="0" w:space="0" w:color="auto"/>
                    <w:right w:val="none" w:sz="0" w:space="0" w:color="auto"/>
                  </w:pBdr>
                  <w:wordWrap/>
                </w:pPr>
              </w:pPrChange>
            </w:pPr>
            <w:ins w:id="2710" w:author="Hi" w:date="2023-03-18T12:54:00Z">
              <w:del w:id="2711" w:author="User" w:date="2023-03-20T17:02:00Z">
                <w:r w:rsidDel="0083244E">
                  <w:rPr>
                    <w:rFonts w:ascii="Palatino Linotype" w:hAnsi="Palatino Linotype" w:cs="Times New Roman" w:hint="eastAsia"/>
                    <w:noProof/>
                    <w:sz w:val="12"/>
                    <w:szCs w:val="12"/>
                    <w:lang w:eastAsia="ko-KR"/>
                  </w:rPr>
                  <w:delText>COD</w:delText>
                </w:r>
              </w:del>
            </w:ins>
          </w:p>
        </w:tc>
        <w:tc>
          <w:tcPr>
            <w:tcW w:w="1067" w:type="pct"/>
            <w:tcPrChange w:id="2712" w:author="User" w:date="2023-03-20T17:05:00Z">
              <w:tcPr>
                <w:tcW w:w="1067" w:type="pct"/>
              </w:tcPr>
            </w:tcPrChange>
          </w:tcPr>
          <w:p w14:paraId="35A9F513" w14:textId="659B50BE" w:rsidR="0083244E" w:rsidRPr="00C520E3" w:rsidDel="0083244E" w:rsidRDefault="0083244E">
            <w:pPr>
              <w:pStyle w:val="af5"/>
              <w:pBdr>
                <w:top w:val="none" w:sz="0" w:space="0" w:color="auto"/>
                <w:left w:val="none" w:sz="0" w:space="0" w:color="auto"/>
                <w:bottom w:val="none" w:sz="0" w:space="0" w:color="auto"/>
                <w:right w:val="none" w:sz="0" w:space="0" w:color="auto"/>
              </w:pBdr>
              <w:wordWrap/>
              <w:jc w:val="center"/>
              <w:rPr>
                <w:ins w:id="2713" w:author="Hi" w:date="2023-03-18T12:54:00Z"/>
                <w:del w:id="2714" w:author="User" w:date="2023-03-20T17:02:00Z"/>
                <w:rFonts w:ascii="Palatino Linotype" w:hAnsi="Palatino Linotype" w:cs="Times New Roman"/>
                <w:noProof/>
                <w:sz w:val="12"/>
                <w:szCs w:val="12"/>
                <w:lang w:eastAsia="ko-KR"/>
                <w:rPrChange w:id="2715" w:author="Hi" w:date="2023-03-18T12:54:00Z">
                  <w:rPr>
                    <w:ins w:id="2716" w:author="Hi" w:date="2023-03-18T12:54:00Z"/>
                    <w:del w:id="2717" w:author="User" w:date="2023-03-20T17:02:00Z"/>
                    <w:rFonts w:ascii="Times New Roman" w:hAnsi="Times New Roman" w:cs="Times New Roman"/>
                    <w:noProof/>
                    <w:lang w:eastAsia="ko-KR"/>
                  </w:rPr>
                </w:rPrChange>
              </w:rPr>
              <w:pPrChange w:id="2718" w:author="Hi" w:date="2023-03-18T12:54:00Z">
                <w:pPr>
                  <w:pStyle w:val="af5"/>
                  <w:pBdr>
                    <w:top w:val="none" w:sz="0" w:space="0" w:color="auto"/>
                    <w:left w:val="none" w:sz="0" w:space="0" w:color="auto"/>
                    <w:bottom w:val="none" w:sz="0" w:space="0" w:color="auto"/>
                    <w:right w:val="none" w:sz="0" w:space="0" w:color="auto"/>
                  </w:pBdr>
                  <w:wordWrap/>
                </w:pPr>
              </w:pPrChange>
            </w:pPr>
            <w:ins w:id="2719" w:author="Hi" w:date="2023-03-18T12:54:00Z">
              <w:del w:id="2720" w:author="User" w:date="2023-03-20T17:02:00Z">
                <w:r w:rsidDel="0083244E">
                  <w:rPr>
                    <w:rFonts w:ascii="Palatino Linotype" w:hAnsi="Palatino Linotype" w:cs="Times New Roman" w:hint="eastAsia"/>
                    <w:noProof/>
                    <w:sz w:val="12"/>
                    <w:szCs w:val="12"/>
                    <w:lang w:eastAsia="ko-KR"/>
                  </w:rPr>
                  <w:delText>TN</w:delText>
                </w:r>
              </w:del>
            </w:ins>
          </w:p>
        </w:tc>
        <w:tc>
          <w:tcPr>
            <w:tcW w:w="1067" w:type="pct"/>
            <w:shd w:val="clear" w:color="auto" w:fill="auto"/>
            <w:tcPrChange w:id="2721" w:author="User" w:date="2023-03-20T17:05:00Z">
              <w:tcPr>
                <w:tcW w:w="1067" w:type="pct"/>
                <w:shd w:val="clear" w:color="auto" w:fill="auto"/>
              </w:tcPr>
            </w:tcPrChange>
          </w:tcPr>
          <w:p w14:paraId="542BB9F6" w14:textId="3FEDC0F6" w:rsidR="0083244E" w:rsidRPr="00C520E3" w:rsidDel="0083244E" w:rsidRDefault="0083244E">
            <w:pPr>
              <w:pStyle w:val="af5"/>
              <w:pBdr>
                <w:top w:val="none" w:sz="0" w:space="0" w:color="auto"/>
                <w:left w:val="none" w:sz="0" w:space="0" w:color="auto"/>
                <w:bottom w:val="none" w:sz="0" w:space="0" w:color="auto"/>
                <w:right w:val="none" w:sz="0" w:space="0" w:color="auto"/>
              </w:pBdr>
              <w:wordWrap/>
              <w:jc w:val="center"/>
              <w:rPr>
                <w:ins w:id="2722" w:author="Hi" w:date="2023-03-18T12:54:00Z"/>
                <w:del w:id="2723" w:author="User" w:date="2023-03-20T17:02:00Z"/>
                <w:rFonts w:ascii="Palatino Linotype" w:hAnsi="Palatino Linotype" w:cs="Times New Roman"/>
                <w:noProof/>
                <w:sz w:val="12"/>
                <w:szCs w:val="12"/>
                <w:lang w:eastAsia="ko-KR"/>
                <w:rPrChange w:id="2724" w:author="Hi" w:date="2023-03-18T12:54:00Z">
                  <w:rPr>
                    <w:ins w:id="2725" w:author="Hi" w:date="2023-03-18T12:54:00Z"/>
                    <w:del w:id="2726" w:author="User" w:date="2023-03-20T17:02:00Z"/>
                    <w:rFonts w:ascii="Times New Roman" w:hAnsi="Times New Roman" w:cs="Times New Roman"/>
                    <w:noProof/>
                    <w:lang w:eastAsia="ko-KR"/>
                  </w:rPr>
                </w:rPrChange>
              </w:rPr>
              <w:pPrChange w:id="2727" w:author="Hi" w:date="2023-03-18T12:54:00Z">
                <w:pPr>
                  <w:pStyle w:val="af5"/>
                  <w:pBdr>
                    <w:top w:val="none" w:sz="0" w:space="0" w:color="auto"/>
                    <w:left w:val="none" w:sz="0" w:space="0" w:color="auto"/>
                    <w:bottom w:val="none" w:sz="0" w:space="0" w:color="auto"/>
                    <w:right w:val="none" w:sz="0" w:space="0" w:color="auto"/>
                  </w:pBdr>
                  <w:wordWrap/>
                </w:pPr>
              </w:pPrChange>
            </w:pPr>
            <w:ins w:id="2728" w:author="Hi" w:date="2023-03-18T12:54:00Z">
              <w:del w:id="2729" w:author="User" w:date="2023-03-20T17:02:00Z">
                <w:r w:rsidDel="0083244E">
                  <w:rPr>
                    <w:rFonts w:ascii="Palatino Linotype" w:hAnsi="Palatino Linotype" w:cs="Times New Roman" w:hint="eastAsia"/>
                    <w:noProof/>
                    <w:sz w:val="12"/>
                    <w:szCs w:val="12"/>
                    <w:lang w:eastAsia="ko-KR"/>
                  </w:rPr>
                  <w:delText>TP</w:delText>
                </w:r>
              </w:del>
            </w:ins>
          </w:p>
        </w:tc>
        <w:tc>
          <w:tcPr>
            <w:tcW w:w="1067" w:type="pct"/>
            <w:shd w:val="clear" w:color="auto" w:fill="auto"/>
            <w:tcPrChange w:id="2730" w:author="User" w:date="2023-03-20T17:05:00Z">
              <w:tcPr>
                <w:tcW w:w="1067" w:type="pct"/>
                <w:shd w:val="clear" w:color="auto" w:fill="auto"/>
              </w:tcPr>
            </w:tcPrChange>
          </w:tcPr>
          <w:p w14:paraId="2C89E6F6" w14:textId="555B2231" w:rsidR="0083244E" w:rsidRPr="00C520E3" w:rsidDel="0083244E" w:rsidRDefault="0083244E">
            <w:pPr>
              <w:pStyle w:val="af5"/>
              <w:pBdr>
                <w:top w:val="none" w:sz="0" w:space="0" w:color="auto"/>
                <w:left w:val="none" w:sz="0" w:space="0" w:color="auto"/>
                <w:bottom w:val="none" w:sz="0" w:space="0" w:color="auto"/>
                <w:right w:val="none" w:sz="0" w:space="0" w:color="auto"/>
              </w:pBdr>
              <w:wordWrap/>
              <w:jc w:val="center"/>
              <w:rPr>
                <w:ins w:id="2731" w:author="Hi" w:date="2023-03-18T12:54:00Z"/>
                <w:del w:id="2732" w:author="User" w:date="2023-03-20T17:02:00Z"/>
                <w:rFonts w:ascii="Palatino Linotype" w:hAnsi="Palatino Linotype" w:cs="Times New Roman"/>
                <w:noProof/>
                <w:sz w:val="12"/>
                <w:szCs w:val="12"/>
                <w:lang w:eastAsia="ko-KR"/>
                <w:rPrChange w:id="2733" w:author="Hi" w:date="2023-03-18T12:54:00Z">
                  <w:rPr>
                    <w:ins w:id="2734" w:author="Hi" w:date="2023-03-18T12:54:00Z"/>
                    <w:del w:id="2735" w:author="User" w:date="2023-03-20T17:02:00Z"/>
                    <w:rFonts w:ascii="Times New Roman" w:hAnsi="Times New Roman" w:cs="Times New Roman"/>
                    <w:noProof/>
                    <w:lang w:eastAsia="ko-KR"/>
                  </w:rPr>
                </w:rPrChange>
              </w:rPr>
              <w:pPrChange w:id="2736" w:author="Hi" w:date="2023-03-18T12:54:00Z">
                <w:pPr>
                  <w:pStyle w:val="af5"/>
                  <w:pBdr>
                    <w:top w:val="none" w:sz="0" w:space="0" w:color="auto"/>
                    <w:left w:val="none" w:sz="0" w:space="0" w:color="auto"/>
                    <w:bottom w:val="none" w:sz="0" w:space="0" w:color="auto"/>
                    <w:right w:val="none" w:sz="0" w:space="0" w:color="auto"/>
                  </w:pBdr>
                  <w:wordWrap/>
                </w:pPr>
              </w:pPrChange>
            </w:pPr>
            <w:ins w:id="2737" w:author="Hi" w:date="2023-03-18T12:54:00Z">
              <w:del w:id="2738" w:author="User" w:date="2023-03-20T17:02:00Z">
                <w:r w:rsidDel="0083244E">
                  <w:rPr>
                    <w:rFonts w:ascii="Palatino Linotype" w:hAnsi="Palatino Linotype" w:cs="Times New Roman" w:hint="eastAsia"/>
                    <w:noProof/>
                    <w:sz w:val="12"/>
                    <w:szCs w:val="12"/>
                    <w:lang w:eastAsia="ko-KR"/>
                  </w:rPr>
                  <w:delText>TOC</w:delText>
                </w:r>
              </w:del>
            </w:ins>
          </w:p>
        </w:tc>
        <w:tc>
          <w:tcPr>
            <w:tcW w:w="1067" w:type="pct"/>
            <w:shd w:val="clear" w:color="auto" w:fill="auto"/>
            <w:tcPrChange w:id="2739" w:author="User" w:date="2023-03-20T17:05:00Z">
              <w:tcPr>
                <w:tcW w:w="1067" w:type="pct"/>
                <w:shd w:val="clear" w:color="auto" w:fill="auto"/>
              </w:tcPr>
            </w:tcPrChange>
          </w:tcPr>
          <w:p w14:paraId="416E47FB" w14:textId="1E79A0F2" w:rsidR="0083244E" w:rsidRPr="00C520E3" w:rsidDel="0083244E" w:rsidRDefault="0083244E">
            <w:pPr>
              <w:pStyle w:val="af5"/>
              <w:pBdr>
                <w:top w:val="none" w:sz="0" w:space="0" w:color="auto"/>
                <w:left w:val="none" w:sz="0" w:space="0" w:color="auto"/>
                <w:bottom w:val="none" w:sz="0" w:space="0" w:color="auto"/>
                <w:right w:val="none" w:sz="0" w:space="0" w:color="auto"/>
              </w:pBdr>
              <w:wordWrap/>
              <w:jc w:val="center"/>
              <w:rPr>
                <w:ins w:id="2740" w:author="Hi" w:date="2023-03-18T12:54:00Z"/>
                <w:del w:id="2741" w:author="User" w:date="2023-03-20T17:02:00Z"/>
                <w:rFonts w:ascii="Palatino Linotype" w:hAnsi="Palatino Linotype" w:cs="Times New Roman"/>
                <w:noProof/>
                <w:sz w:val="12"/>
                <w:szCs w:val="12"/>
                <w:lang w:eastAsia="ko-KR"/>
                <w:rPrChange w:id="2742" w:author="Hi" w:date="2023-03-18T12:54:00Z">
                  <w:rPr>
                    <w:ins w:id="2743" w:author="Hi" w:date="2023-03-18T12:54:00Z"/>
                    <w:del w:id="2744" w:author="User" w:date="2023-03-20T17:02:00Z"/>
                    <w:rFonts w:ascii="Times New Roman" w:hAnsi="Times New Roman" w:cs="Times New Roman"/>
                    <w:noProof/>
                    <w:lang w:eastAsia="ko-KR"/>
                  </w:rPr>
                </w:rPrChange>
              </w:rPr>
              <w:pPrChange w:id="2745" w:author="Hi" w:date="2023-03-18T12:54:00Z">
                <w:pPr>
                  <w:pStyle w:val="af5"/>
                  <w:pBdr>
                    <w:top w:val="none" w:sz="0" w:space="0" w:color="auto"/>
                    <w:left w:val="none" w:sz="0" w:space="0" w:color="auto"/>
                    <w:bottom w:val="none" w:sz="0" w:space="0" w:color="auto"/>
                    <w:right w:val="none" w:sz="0" w:space="0" w:color="auto"/>
                  </w:pBdr>
                  <w:wordWrap/>
                </w:pPr>
              </w:pPrChange>
            </w:pPr>
            <w:ins w:id="2746" w:author="Hi" w:date="2023-03-18T12:54:00Z">
              <w:del w:id="2747" w:author="User" w:date="2023-03-20T17:02:00Z">
                <w:r w:rsidDel="0083244E">
                  <w:rPr>
                    <w:rFonts w:ascii="Palatino Linotype" w:hAnsi="Palatino Linotype" w:cs="Times New Roman" w:hint="eastAsia"/>
                    <w:noProof/>
                    <w:sz w:val="12"/>
                    <w:szCs w:val="12"/>
                    <w:lang w:eastAsia="ko-KR"/>
                  </w:rPr>
                  <w:delText>SS</w:delText>
                </w:r>
              </w:del>
            </w:ins>
          </w:p>
        </w:tc>
      </w:tr>
      <w:tr w:rsidR="0083244E" w:rsidDel="0083244E" w14:paraId="48B8C9ED" w14:textId="77777777" w:rsidTr="0083244E">
        <w:trPr>
          <w:trHeight w:val="703"/>
          <w:jc w:val="right"/>
          <w:ins w:id="2748" w:author="Hi" w:date="2023-03-18T12:52:00Z"/>
          <w:del w:id="2749" w:author="User" w:date="2023-03-20T17:02:00Z"/>
          <w:trPrChange w:id="2750" w:author="User" w:date="2023-03-20T17:05:00Z">
            <w:trPr>
              <w:trHeight w:val="703"/>
              <w:jc w:val="right"/>
            </w:trPr>
          </w:trPrChange>
        </w:trPr>
        <w:tc>
          <w:tcPr>
            <w:tcW w:w="730" w:type="pct"/>
            <w:tcPrChange w:id="2751" w:author="User" w:date="2023-03-20T17:05:00Z">
              <w:tcPr>
                <w:tcW w:w="730" w:type="pct"/>
              </w:tcPr>
            </w:tcPrChange>
          </w:tcPr>
          <w:p w14:paraId="533B8BFC" w14:textId="146DD56E" w:rsidR="0083244E" w:rsidDel="0083244E" w:rsidRDefault="0083244E" w:rsidP="00093642">
            <w:pPr>
              <w:pStyle w:val="af5"/>
              <w:pBdr>
                <w:top w:val="none" w:sz="0" w:space="0" w:color="auto"/>
                <w:left w:val="none" w:sz="0" w:space="0" w:color="auto"/>
                <w:bottom w:val="none" w:sz="0" w:space="0" w:color="auto"/>
                <w:right w:val="none" w:sz="0" w:space="0" w:color="auto"/>
              </w:pBdr>
              <w:wordWrap/>
              <w:rPr>
                <w:ins w:id="2752" w:author="Hi" w:date="2023-03-18T12:52:00Z"/>
                <w:del w:id="2753" w:author="User" w:date="2023-03-20T17:02:00Z"/>
                <w:rFonts w:ascii="Times New Roman" w:hAnsi="Times New Roman" w:cs="Times New Roman"/>
                <w:noProof/>
                <w:lang w:eastAsia="ko-KR"/>
              </w:rPr>
            </w:pPr>
            <w:ins w:id="2754" w:author="Hi" w:date="2023-03-18T12:52:00Z">
              <w:del w:id="2755" w:author="User" w:date="2023-03-20T17:02:00Z">
                <w:r w:rsidDel="0083244E">
                  <w:rPr>
                    <w:rFonts w:ascii="Times New Roman" w:hAnsi="Times New Roman"/>
                    <w:noProof/>
                    <w:lang w:eastAsia="ko-KR"/>
                  </w:rPr>
                  <w:drawing>
                    <wp:inline distT="0" distB="0" distL="0" distR="0" wp14:anchorId="045B95D6" wp14:editId="25E2FD04">
                      <wp:extent cx="1008000" cy="1047407"/>
                      <wp:effectExtent l="0" t="0" r="1905" b="635"/>
                      <wp:docPr id="1178"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이미지"/>
                              <pic:cNvPicPr/>
                            </pic:nvPicPr>
                            <pic:blipFill rotWithShape="1">
                              <a:blip r:embed="rId106">
                                <a:extLst>
                                  <a:ext uri="{28A0092B-C50C-407E-A947-70E740481C1C}">
                                    <a14:useLocalDpi xmlns:a14="http://schemas.microsoft.com/office/drawing/2010/main" val="0"/>
                                  </a:ext>
                                </a:extLst>
                              </a:blip>
                              <a:srcRect l="13876" t="9733" r="5105" b="6081"/>
                              <a:stretch/>
                            </pic:blipFill>
                            <pic:spPr bwMode="auto">
                              <a:xfrm>
                                <a:off x="0" y="0"/>
                                <a:ext cx="1008000" cy="104740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1067" w:type="pct"/>
            <w:shd w:val="clear" w:color="auto" w:fill="auto"/>
            <w:tcPrChange w:id="2756" w:author="User" w:date="2023-03-20T17:05:00Z">
              <w:tcPr>
                <w:tcW w:w="1067" w:type="pct"/>
                <w:shd w:val="clear" w:color="auto" w:fill="auto"/>
              </w:tcPr>
            </w:tcPrChange>
          </w:tcPr>
          <w:p w14:paraId="2E761C2A" w14:textId="5865055F" w:rsidR="0083244E" w:rsidDel="0083244E" w:rsidRDefault="0083244E" w:rsidP="00093642">
            <w:pPr>
              <w:pStyle w:val="af5"/>
              <w:pBdr>
                <w:top w:val="none" w:sz="0" w:space="0" w:color="auto"/>
                <w:left w:val="none" w:sz="0" w:space="0" w:color="auto"/>
                <w:bottom w:val="none" w:sz="0" w:space="0" w:color="auto"/>
                <w:right w:val="none" w:sz="0" w:space="0" w:color="auto"/>
              </w:pBdr>
              <w:wordWrap/>
              <w:rPr>
                <w:ins w:id="2757" w:author="Hi" w:date="2023-03-18T12:52:00Z"/>
                <w:del w:id="2758" w:author="User" w:date="2023-03-20T17:02:00Z"/>
                <w:rFonts w:ascii="Times New Roman" w:hAnsi="Times New Roman" w:cs="Times New Roman"/>
                <w:noProof/>
                <w:lang w:eastAsia="ko-KR"/>
              </w:rPr>
            </w:pPr>
            <w:ins w:id="2759" w:author="Hi" w:date="2023-03-18T12:53:00Z">
              <w:del w:id="2760" w:author="User" w:date="2023-03-20T17:02:00Z">
                <w:r w:rsidDel="0083244E">
                  <w:rPr>
                    <w:rFonts w:ascii="Times New Roman" w:hAnsi="Times New Roman"/>
                    <w:noProof/>
                    <w:lang w:eastAsia="ko-KR"/>
                  </w:rPr>
                  <w:drawing>
                    <wp:inline distT="0" distB="0" distL="0" distR="0" wp14:anchorId="6F93627F" wp14:editId="4A24F5E4">
                      <wp:extent cx="1008000" cy="1044000"/>
                      <wp:effectExtent l="0" t="0" r="1905" b="3810"/>
                      <wp:docPr id="1179" name="Picture 1091"/>
                      <wp:cNvGraphicFramePr/>
                      <a:graphic xmlns:a="http://schemas.openxmlformats.org/drawingml/2006/main">
                        <a:graphicData uri="http://schemas.openxmlformats.org/drawingml/2006/picture">
                          <pic:pic xmlns:pic="http://schemas.openxmlformats.org/drawingml/2006/picture">
                            <pic:nvPicPr>
                              <pic:cNvPr id="1091" name="이미지"/>
                              <pic:cNvPicPr/>
                            </pic:nvPicPr>
                            <pic:blipFill rotWithShape="1">
                              <a:blip r:embed="rId107">
                                <a:extLst>
                                  <a:ext uri="{28A0092B-C50C-407E-A947-70E740481C1C}">
                                    <a14:useLocalDpi xmlns:a14="http://schemas.microsoft.com/office/drawing/2010/main" val="0"/>
                                  </a:ext>
                                </a:extLst>
                              </a:blip>
                              <a:srcRect l="14754" t="10075" r="5578" b="6130"/>
                              <a:stretch/>
                            </pic:blipFill>
                            <pic:spPr bwMode="auto">
                              <a:xfrm>
                                <a:off x="0" y="0"/>
                                <a:ext cx="1008000" cy="10440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1067" w:type="pct"/>
            <w:shd w:val="clear" w:color="auto" w:fill="auto"/>
            <w:tcPrChange w:id="2761" w:author="User" w:date="2023-03-20T17:05:00Z">
              <w:tcPr>
                <w:tcW w:w="1067" w:type="pct"/>
                <w:shd w:val="clear" w:color="auto" w:fill="auto"/>
              </w:tcPr>
            </w:tcPrChange>
          </w:tcPr>
          <w:p w14:paraId="04233407" w14:textId="31BE27C8" w:rsidR="0083244E" w:rsidDel="0083244E" w:rsidRDefault="0083244E" w:rsidP="00093642">
            <w:pPr>
              <w:pStyle w:val="af5"/>
              <w:pBdr>
                <w:top w:val="none" w:sz="0" w:space="0" w:color="auto"/>
                <w:left w:val="none" w:sz="0" w:space="0" w:color="auto"/>
                <w:bottom w:val="none" w:sz="0" w:space="0" w:color="auto"/>
                <w:right w:val="none" w:sz="0" w:space="0" w:color="auto"/>
              </w:pBdr>
              <w:wordWrap/>
              <w:rPr>
                <w:ins w:id="2762" w:author="Hi" w:date="2023-03-18T12:52:00Z"/>
                <w:del w:id="2763" w:author="User" w:date="2023-03-20T17:02:00Z"/>
                <w:rFonts w:ascii="Times New Roman" w:hAnsi="Times New Roman" w:cs="Times New Roman"/>
                <w:noProof/>
                <w:lang w:eastAsia="ko-KR"/>
              </w:rPr>
            </w:pPr>
            <w:ins w:id="2764" w:author="Hi" w:date="2023-03-18T12:53:00Z">
              <w:del w:id="2765" w:author="User" w:date="2023-03-20T17:02:00Z">
                <w:r w:rsidDel="0083244E">
                  <w:rPr>
                    <w:rFonts w:ascii="Times New Roman" w:hAnsi="Times New Roman"/>
                    <w:noProof/>
                    <w:lang w:eastAsia="ko-KR"/>
                  </w:rPr>
                  <w:drawing>
                    <wp:inline distT="0" distB="0" distL="0" distR="0" wp14:anchorId="454E1038" wp14:editId="2A7CCBFE">
                      <wp:extent cx="1008000" cy="1069349"/>
                      <wp:effectExtent l="0" t="0" r="1905" b="0"/>
                      <wp:docPr id="1180"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이미지"/>
                              <pic:cNvPicPr/>
                            </pic:nvPicPr>
                            <pic:blipFill rotWithShape="1">
                              <a:blip r:embed="rId108">
                                <a:extLst>
                                  <a:ext uri="{28A0092B-C50C-407E-A947-70E740481C1C}">
                                    <a14:useLocalDpi xmlns:a14="http://schemas.microsoft.com/office/drawing/2010/main" val="0"/>
                                  </a:ext>
                                </a:extLst>
                              </a:blip>
                              <a:srcRect l="14756" t="9381" r="5604" b="6131"/>
                              <a:stretch/>
                            </pic:blipFill>
                            <pic:spPr bwMode="auto">
                              <a:xfrm>
                                <a:off x="0" y="0"/>
                                <a:ext cx="1008000" cy="1069349"/>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1067" w:type="pct"/>
            <w:shd w:val="clear" w:color="auto" w:fill="auto"/>
            <w:tcPrChange w:id="2766" w:author="User" w:date="2023-03-20T17:05:00Z">
              <w:tcPr>
                <w:tcW w:w="1067" w:type="pct"/>
                <w:shd w:val="clear" w:color="auto" w:fill="auto"/>
              </w:tcPr>
            </w:tcPrChange>
          </w:tcPr>
          <w:p w14:paraId="558FAFEE" w14:textId="5B5FABEF" w:rsidR="0083244E" w:rsidDel="0083244E" w:rsidRDefault="0083244E" w:rsidP="00093642">
            <w:pPr>
              <w:pStyle w:val="af5"/>
              <w:pBdr>
                <w:top w:val="none" w:sz="0" w:space="0" w:color="auto"/>
                <w:left w:val="none" w:sz="0" w:space="0" w:color="auto"/>
                <w:bottom w:val="none" w:sz="0" w:space="0" w:color="auto"/>
                <w:right w:val="none" w:sz="0" w:space="0" w:color="auto"/>
              </w:pBdr>
              <w:wordWrap/>
              <w:rPr>
                <w:ins w:id="2767" w:author="Hi" w:date="2023-03-18T12:52:00Z"/>
                <w:del w:id="2768" w:author="User" w:date="2023-03-20T17:02:00Z"/>
                <w:rFonts w:ascii="Times New Roman" w:hAnsi="Times New Roman" w:cs="Times New Roman"/>
                <w:noProof/>
                <w:lang w:eastAsia="ko-KR"/>
              </w:rPr>
            </w:pPr>
            <w:ins w:id="2769" w:author="Hi" w:date="2023-03-18T12:53:00Z">
              <w:del w:id="2770" w:author="User" w:date="2023-03-20T17:02:00Z">
                <w:r w:rsidDel="0083244E">
                  <w:rPr>
                    <w:rFonts w:ascii="Times New Roman" w:hAnsi="Times New Roman"/>
                    <w:noProof/>
                    <w:lang w:eastAsia="ko-KR"/>
                  </w:rPr>
                  <w:drawing>
                    <wp:inline distT="0" distB="0" distL="0" distR="0" wp14:anchorId="58D3006A" wp14:editId="15E43AB0">
                      <wp:extent cx="1008000" cy="1044000"/>
                      <wp:effectExtent l="0" t="0" r="1905" b="3810"/>
                      <wp:docPr id="1181" name="Picture 1093"/>
                      <wp:cNvGraphicFramePr/>
                      <a:graphic xmlns:a="http://schemas.openxmlformats.org/drawingml/2006/main">
                        <a:graphicData uri="http://schemas.openxmlformats.org/drawingml/2006/picture">
                          <pic:pic xmlns:pic="http://schemas.openxmlformats.org/drawingml/2006/picture">
                            <pic:nvPicPr>
                              <pic:cNvPr id="1093" name="이미지"/>
                              <pic:cNvPicPr/>
                            </pic:nvPicPr>
                            <pic:blipFill rotWithShape="1">
                              <a:blip r:embed="rId109">
                                <a:extLst>
                                  <a:ext uri="{28A0092B-C50C-407E-A947-70E740481C1C}">
                                    <a14:useLocalDpi xmlns:a14="http://schemas.microsoft.com/office/drawing/2010/main" val="0"/>
                                  </a:ext>
                                </a:extLst>
                              </a:blip>
                              <a:srcRect l="14406" t="9033" r="5989" b="6517"/>
                              <a:stretch/>
                            </pic:blipFill>
                            <pic:spPr bwMode="auto">
                              <a:xfrm>
                                <a:off x="0" y="0"/>
                                <a:ext cx="1008000" cy="10440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1067" w:type="pct"/>
            <w:shd w:val="clear" w:color="auto" w:fill="auto"/>
            <w:tcPrChange w:id="2771" w:author="User" w:date="2023-03-20T17:05:00Z">
              <w:tcPr>
                <w:tcW w:w="1067" w:type="pct"/>
                <w:shd w:val="clear" w:color="auto" w:fill="auto"/>
              </w:tcPr>
            </w:tcPrChange>
          </w:tcPr>
          <w:p w14:paraId="045D30EE" w14:textId="2A46C69A" w:rsidR="0083244E" w:rsidDel="0083244E" w:rsidRDefault="0083244E" w:rsidP="00093642">
            <w:pPr>
              <w:pStyle w:val="af5"/>
              <w:pBdr>
                <w:top w:val="none" w:sz="0" w:space="0" w:color="auto"/>
                <w:left w:val="none" w:sz="0" w:space="0" w:color="auto"/>
                <w:bottom w:val="none" w:sz="0" w:space="0" w:color="auto"/>
                <w:right w:val="none" w:sz="0" w:space="0" w:color="auto"/>
              </w:pBdr>
              <w:wordWrap/>
              <w:rPr>
                <w:ins w:id="2772" w:author="Hi" w:date="2023-03-18T12:52:00Z"/>
                <w:del w:id="2773" w:author="User" w:date="2023-03-20T17:02:00Z"/>
                <w:rFonts w:ascii="Times New Roman" w:hAnsi="Times New Roman" w:cs="Times New Roman"/>
                <w:noProof/>
                <w:lang w:eastAsia="ko-KR"/>
              </w:rPr>
            </w:pPr>
            <w:ins w:id="2774" w:author="Hi" w:date="2023-03-18T12:53:00Z">
              <w:del w:id="2775" w:author="User" w:date="2023-03-20T17:02:00Z">
                <w:r w:rsidDel="0083244E">
                  <w:rPr>
                    <w:rFonts w:ascii="Times New Roman" w:hAnsi="Times New Roman"/>
                    <w:noProof/>
                    <w:lang w:eastAsia="ko-KR"/>
                  </w:rPr>
                  <w:drawing>
                    <wp:inline distT="0" distB="0" distL="0" distR="0" wp14:anchorId="6954CE27" wp14:editId="00D1C79D">
                      <wp:extent cx="1008000" cy="1055901"/>
                      <wp:effectExtent l="0" t="0" r="1905" b="0"/>
                      <wp:docPr id="1182"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이미지"/>
                              <pic:cNvPicPr/>
                            </pic:nvPicPr>
                            <pic:blipFill rotWithShape="1">
                              <a:blip r:embed="rId110">
                                <a:extLst>
                                  <a:ext uri="{28A0092B-C50C-407E-A947-70E740481C1C}">
                                    <a14:useLocalDpi xmlns:a14="http://schemas.microsoft.com/office/drawing/2010/main" val="0"/>
                                  </a:ext>
                                </a:extLst>
                              </a:blip>
                              <a:srcRect l="13713" t="9381" r="5592" b="6088"/>
                              <a:stretch/>
                            </pic:blipFill>
                            <pic:spPr bwMode="auto">
                              <a:xfrm>
                                <a:off x="0" y="0"/>
                                <a:ext cx="1008000" cy="1055901"/>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83244E" w:rsidDel="0083244E" w14:paraId="74275333" w14:textId="77777777" w:rsidTr="0083244E">
        <w:trPr>
          <w:trHeight w:val="20"/>
          <w:jc w:val="right"/>
          <w:ins w:id="2776" w:author="Hi" w:date="2023-03-18T12:46:00Z"/>
          <w:del w:id="2777" w:author="User" w:date="2023-03-20T17:02:00Z"/>
          <w:trPrChange w:id="2778" w:author="User" w:date="2023-03-20T17:05:00Z">
            <w:trPr>
              <w:trHeight w:val="20"/>
              <w:jc w:val="right"/>
            </w:trPr>
          </w:trPrChange>
        </w:trPr>
        <w:tc>
          <w:tcPr>
            <w:tcW w:w="730" w:type="pct"/>
            <w:tcPrChange w:id="2779" w:author="User" w:date="2023-03-20T17:05:00Z">
              <w:tcPr>
                <w:tcW w:w="730" w:type="pct"/>
              </w:tcPr>
            </w:tcPrChange>
          </w:tcPr>
          <w:p w14:paraId="1184E4E5" w14:textId="0895EC64" w:rsidR="0083244E" w:rsidRPr="0061400E" w:rsidDel="0083244E" w:rsidRDefault="0083244E">
            <w:pPr>
              <w:pStyle w:val="af5"/>
              <w:pBdr>
                <w:top w:val="none" w:sz="0" w:space="0" w:color="auto"/>
                <w:left w:val="none" w:sz="0" w:space="0" w:color="auto"/>
                <w:bottom w:val="none" w:sz="0" w:space="0" w:color="auto"/>
                <w:right w:val="none" w:sz="0" w:space="0" w:color="auto"/>
              </w:pBdr>
              <w:wordWrap/>
              <w:jc w:val="center"/>
              <w:rPr>
                <w:ins w:id="2780" w:author="Hi" w:date="2023-03-18T12:46:00Z"/>
                <w:del w:id="2781" w:author="User" w:date="2023-03-20T17:02:00Z"/>
                <w:rFonts w:ascii="Palatino Linotype" w:hAnsi="Palatino Linotype" w:cs="Times New Roman"/>
                <w:noProof/>
                <w:sz w:val="12"/>
                <w:szCs w:val="12"/>
                <w:lang w:eastAsia="ko-KR"/>
                <w:rPrChange w:id="2782" w:author="Hi" w:date="2023-03-18T12:46:00Z">
                  <w:rPr>
                    <w:ins w:id="2783" w:author="Hi" w:date="2023-03-18T12:46:00Z"/>
                    <w:del w:id="2784" w:author="User" w:date="2023-03-20T17:02:00Z"/>
                    <w:rFonts w:ascii="Times New Roman" w:hAnsi="Times New Roman" w:cs="Times New Roman"/>
                    <w:noProof/>
                    <w:lang w:eastAsia="ko-KR"/>
                  </w:rPr>
                </w:rPrChange>
              </w:rPr>
              <w:pPrChange w:id="2785" w:author="Hi" w:date="2023-03-18T12:47:00Z">
                <w:pPr>
                  <w:pStyle w:val="af5"/>
                  <w:pBdr>
                    <w:top w:val="none" w:sz="0" w:space="0" w:color="auto"/>
                    <w:left w:val="none" w:sz="0" w:space="0" w:color="auto"/>
                    <w:bottom w:val="none" w:sz="0" w:space="0" w:color="auto"/>
                    <w:right w:val="none" w:sz="0" w:space="0" w:color="auto"/>
                  </w:pBdr>
                  <w:wordWrap/>
                </w:pPr>
              </w:pPrChange>
            </w:pPr>
            <w:ins w:id="2786" w:author="Hi" w:date="2023-03-18T12:47:00Z">
              <w:del w:id="2787" w:author="User" w:date="2023-03-20T17:02:00Z">
                <w:r w:rsidDel="0083244E">
                  <w:rPr>
                    <w:rFonts w:ascii="Palatino Linotype" w:hAnsi="Palatino Linotype" w:cs="Times New Roman" w:hint="eastAsia"/>
                    <w:noProof/>
                    <w:sz w:val="12"/>
                    <w:szCs w:val="12"/>
                    <w:lang w:eastAsia="ko-KR"/>
                  </w:rPr>
                  <w:delText>pH</w:delText>
                </w:r>
              </w:del>
            </w:ins>
          </w:p>
        </w:tc>
        <w:tc>
          <w:tcPr>
            <w:tcW w:w="1067" w:type="pct"/>
            <w:tcPrChange w:id="2788" w:author="User" w:date="2023-03-20T17:05:00Z">
              <w:tcPr>
                <w:tcW w:w="1067" w:type="pct"/>
              </w:tcPr>
            </w:tcPrChange>
          </w:tcPr>
          <w:p w14:paraId="324DEA0D" w14:textId="1290BF37" w:rsidR="0083244E" w:rsidRPr="0061400E" w:rsidDel="0083244E" w:rsidRDefault="0083244E">
            <w:pPr>
              <w:pStyle w:val="af5"/>
              <w:pBdr>
                <w:top w:val="none" w:sz="0" w:space="0" w:color="auto"/>
                <w:left w:val="none" w:sz="0" w:space="0" w:color="auto"/>
                <w:bottom w:val="none" w:sz="0" w:space="0" w:color="auto"/>
                <w:right w:val="none" w:sz="0" w:space="0" w:color="auto"/>
              </w:pBdr>
              <w:wordWrap/>
              <w:jc w:val="center"/>
              <w:rPr>
                <w:ins w:id="2789" w:author="Hi" w:date="2023-03-18T12:46:00Z"/>
                <w:del w:id="2790" w:author="User" w:date="2023-03-20T17:02:00Z"/>
                <w:rFonts w:ascii="Palatino Linotype" w:hAnsi="Palatino Linotype" w:cs="Times New Roman"/>
                <w:noProof/>
                <w:sz w:val="12"/>
                <w:szCs w:val="12"/>
                <w:lang w:eastAsia="ko-KR"/>
                <w:rPrChange w:id="2791" w:author="Hi" w:date="2023-03-18T12:46:00Z">
                  <w:rPr>
                    <w:ins w:id="2792" w:author="Hi" w:date="2023-03-18T12:46:00Z"/>
                    <w:del w:id="2793" w:author="User" w:date="2023-03-20T17:02:00Z"/>
                    <w:rFonts w:ascii="Times New Roman" w:hAnsi="Times New Roman" w:cs="Times New Roman"/>
                    <w:noProof/>
                    <w:lang w:eastAsia="ko-KR"/>
                  </w:rPr>
                </w:rPrChange>
              </w:rPr>
              <w:pPrChange w:id="2794" w:author="Hi" w:date="2023-03-18T12:47:00Z">
                <w:pPr>
                  <w:pStyle w:val="af5"/>
                  <w:pBdr>
                    <w:top w:val="none" w:sz="0" w:space="0" w:color="auto"/>
                    <w:left w:val="none" w:sz="0" w:space="0" w:color="auto"/>
                    <w:bottom w:val="none" w:sz="0" w:space="0" w:color="auto"/>
                    <w:right w:val="none" w:sz="0" w:space="0" w:color="auto"/>
                  </w:pBdr>
                  <w:wordWrap/>
                </w:pPr>
              </w:pPrChange>
            </w:pPr>
            <w:ins w:id="2795" w:author="Hi" w:date="2023-03-18T12:47:00Z">
              <w:del w:id="2796" w:author="User" w:date="2023-03-20T17:02:00Z">
                <w:r w:rsidDel="0083244E">
                  <w:rPr>
                    <w:rFonts w:ascii="Palatino Linotype" w:hAnsi="Palatino Linotype" w:cs="Times New Roman" w:hint="eastAsia"/>
                    <w:noProof/>
                    <w:sz w:val="12"/>
                    <w:szCs w:val="12"/>
                    <w:lang w:eastAsia="ko-KR"/>
                  </w:rPr>
                  <w:delText>DO</w:delText>
                </w:r>
              </w:del>
            </w:ins>
          </w:p>
        </w:tc>
        <w:tc>
          <w:tcPr>
            <w:tcW w:w="1067" w:type="pct"/>
            <w:shd w:val="clear" w:color="auto" w:fill="auto"/>
            <w:tcPrChange w:id="2797" w:author="User" w:date="2023-03-20T17:05:00Z">
              <w:tcPr>
                <w:tcW w:w="1067" w:type="pct"/>
                <w:shd w:val="clear" w:color="auto" w:fill="auto"/>
              </w:tcPr>
            </w:tcPrChange>
          </w:tcPr>
          <w:p w14:paraId="7218CBC9" w14:textId="01C3C02D" w:rsidR="0083244E" w:rsidRPr="0061400E" w:rsidDel="0083244E" w:rsidRDefault="0083244E">
            <w:pPr>
              <w:pStyle w:val="af5"/>
              <w:pBdr>
                <w:top w:val="none" w:sz="0" w:space="0" w:color="auto"/>
                <w:left w:val="none" w:sz="0" w:space="0" w:color="auto"/>
                <w:bottom w:val="none" w:sz="0" w:space="0" w:color="auto"/>
                <w:right w:val="none" w:sz="0" w:space="0" w:color="auto"/>
              </w:pBdr>
              <w:wordWrap/>
              <w:jc w:val="center"/>
              <w:rPr>
                <w:ins w:id="2798" w:author="Hi" w:date="2023-03-18T12:46:00Z"/>
                <w:del w:id="2799" w:author="User" w:date="2023-03-20T17:02:00Z"/>
                <w:rFonts w:ascii="Palatino Linotype" w:hAnsi="Palatino Linotype" w:cs="Times New Roman"/>
                <w:noProof/>
                <w:sz w:val="12"/>
                <w:szCs w:val="12"/>
                <w:lang w:eastAsia="ko-KR"/>
                <w:rPrChange w:id="2800" w:author="Hi" w:date="2023-03-18T12:46:00Z">
                  <w:rPr>
                    <w:ins w:id="2801" w:author="Hi" w:date="2023-03-18T12:46:00Z"/>
                    <w:del w:id="2802" w:author="User" w:date="2023-03-20T17:02:00Z"/>
                    <w:rFonts w:ascii="Times New Roman" w:hAnsi="Times New Roman" w:cs="Times New Roman"/>
                    <w:noProof/>
                    <w:lang w:eastAsia="ko-KR"/>
                  </w:rPr>
                </w:rPrChange>
              </w:rPr>
              <w:pPrChange w:id="2803" w:author="Hi" w:date="2023-03-18T12:47:00Z">
                <w:pPr>
                  <w:pStyle w:val="af5"/>
                  <w:pBdr>
                    <w:top w:val="none" w:sz="0" w:space="0" w:color="auto"/>
                    <w:left w:val="none" w:sz="0" w:space="0" w:color="auto"/>
                    <w:bottom w:val="none" w:sz="0" w:space="0" w:color="auto"/>
                    <w:right w:val="none" w:sz="0" w:space="0" w:color="auto"/>
                  </w:pBdr>
                  <w:wordWrap/>
                </w:pPr>
              </w:pPrChange>
            </w:pPr>
            <w:ins w:id="2804" w:author="Hi" w:date="2023-03-18T12:47:00Z">
              <w:del w:id="2805" w:author="User" w:date="2023-03-20T17:02:00Z">
                <w:r w:rsidDel="0083244E">
                  <w:rPr>
                    <w:rFonts w:ascii="Palatino Linotype" w:hAnsi="Palatino Linotype" w:cs="Times New Roman" w:hint="eastAsia"/>
                    <w:noProof/>
                    <w:sz w:val="12"/>
                    <w:szCs w:val="12"/>
                    <w:lang w:eastAsia="ko-KR"/>
                  </w:rPr>
                  <w:delText>Temperature</w:delText>
                </w:r>
              </w:del>
            </w:ins>
          </w:p>
        </w:tc>
        <w:tc>
          <w:tcPr>
            <w:tcW w:w="1067" w:type="pct"/>
            <w:shd w:val="clear" w:color="auto" w:fill="auto"/>
            <w:tcPrChange w:id="2806" w:author="User" w:date="2023-03-20T17:05:00Z">
              <w:tcPr>
                <w:tcW w:w="1067" w:type="pct"/>
                <w:shd w:val="clear" w:color="auto" w:fill="auto"/>
              </w:tcPr>
            </w:tcPrChange>
          </w:tcPr>
          <w:p w14:paraId="3C4EE0C5" w14:textId="7BD5F8ED" w:rsidR="0083244E" w:rsidRPr="0061400E" w:rsidDel="0083244E" w:rsidRDefault="0083244E">
            <w:pPr>
              <w:pStyle w:val="af5"/>
              <w:pBdr>
                <w:top w:val="none" w:sz="0" w:space="0" w:color="auto"/>
                <w:left w:val="none" w:sz="0" w:space="0" w:color="auto"/>
                <w:bottom w:val="none" w:sz="0" w:space="0" w:color="auto"/>
                <w:right w:val="none" w:sz="0" w:space="0" w:color="auto"/>
              </w:pBdr>
              <w:wordWrap/>
              <w:jc w:val="center"/>
              <w:rPr>
                <w:ins w:id="2807" w:author="Hi" w:date="2023-03-18T12:46:00Z"/>
                <w:del w:id="2808" w:author="User" w:date="2023-03-20T17:02:00Z"/>
                <w:rFonts w:ascii="Palatino Linotype" w:hAnsi="Palatino Linotype" w:cs="Times New Roman"/>
                <w:noProof/>
                <w:sz w:val="12"/>
                <w:szCs w:val="12"/>
                <w:lang w:eastAsia="ko-KR"/>
                <w:rPrChange w:id="2809" w:author="Hi" w:date="2023-03-18T12:46:00Z">
                  <w:rPr>
                    <w:ins w:id="2810" w:author="Hi" w:date="2023-03-18T12:46:00Z"/>
                    <w:del w:id="2811" w:author="User" w:date="2023-03-20T17:02:00Z"/>
                    <w:rFonts w:ascii="Times New Roman" w:hAnsi="Times New Roman" w:cs="Times New Roman"/>
                    <w:noProof/>
                    <w:lang w:eastAsia="ko-KR"/>
                  </w:rPr>
                </w:rPrChange>
              </w:rPr>
              <w:pPrChange w:id="2812" w:author="Hi" w:date="2023-03-18T12:47:00Z">
                <w:pPr>
                  <w:pStyle w:val="af5"/>
                  <w:pBdr>
                    <w:top w:val="none" w:sz="0" w:space="0" w:color="auto"/>
                    <w:left w:val="none" w:sz="0" w:space="0" w:color="auto"/>
                    <w:bottom w:val="none" w:sz="0" w:space="0" w:color="auto"/>
                    <w:right w:val="none" w:sz="0" w:space="0" w:color="auto"/>
                  </w:pBdr>
                  <w:wordWrap/>
                </w:pPr>
              </w:pPrChange>
            </w:pPr>
            <w:ins w:id="2813" w:author="Hi" w:date="2023-03-18T12:47:00Z">
              <w:del w:id="2814" w:author="User" w:date="2023-03-20T17:02:00Z">
                <w:r w:rsidDel="0083244E">
                  <w:rPr>
                    <w:rFonts w:ascii="Palatino Linotype" w:hAnsi="Palatino Linotype" w:cs="Times New Roman" w:hint="eastAsia"/>
                    <w:noProof/>
                    <w:sz w:val="12"/>
                    <w:szCs w:val="12"/>
                    <w:lang w:eastAsia="ko-KR"/>
                  </w:rPr>
                  <w:delText>Turbidity</w:delText>
                </w:r>
              </w:del>
            </w:ins>
          </w:p>
        </w:tc>
        <w:tc>
          <w:tcPr>
            <w:tcW w:w="1067" w:type="pct"/>
            <w:shd w:val="clear" w:color="auto" w:fill="auto"/>
            <w:tcPrChange w:id="2815" w:author="User" w:date="2023-03-20T17:05:00Z">
              <w:tcPr>
                <w:tcW w:w="1067" w:type="pct"/>
                <w:shd w:val="clear" w:color="auto" w:fill="auto"/>
              </w:tcPr>
            </w:tcPrChange>
          </w:tcPr>
          <w:p w14:paraId="3911BE0F" w14:textId="6A092C0F" w:rsidR="0083244E" w:rsidRPr="0061400E" w:rsidDel="0083244E" w:rsidRDefault="0083244E">
            <w:pPr>
              <w:pStyle w:val="af5"/>
              <w:pBdr>
                <w:top w:val="none" w:sz="0" w:space="0" w:color="auto"/>
                <w:left w:val="none" w:sz="0" w:space="0" w:color="auto"/>
                <w:bottom w:val="none" w:sz="0" w:space="0" w:color="auto"/>
                <w:right w:val="none" w:sz="0" w:space="0" w:color="auto"/>
              </w:pBdr>
              <w:wordWrap/>
              <w:jc w:val="center"/>
              <w:rPr>
                <w:ins w:id="2816" w:author="Hi" w:date="2023-03-18T12:46:00Z"/>
                <w:del w:id="2817" w:author="User" w:date="2023-03-20T17:02:00Z"/>
                <w:rFonts w:ascii="Palatino Linotype" w:hAnsi="Palatino Linotype" w:cs="Times New Roman"/>
                <w:noProof/>
                <w:sz w:val="12"/>
                <w:szCs w:val="12"/>
                <w:lang w:eastAsia="ko-KR"/>
                <w:rPrChange w:id="2818" w:author="Hi" w:date="2023-03-18T12:46:00Z">
                  <w:rPr>
                    <w:ins w:id="2819" w:author="Hi" w:date="2023-03-18T12:46:00Z"/>
                    <w:del w:id="2820" w:author="User" w:date="2023-03-20T17:02:00Z"/>
                    <w:rFonts w:ascii="Times New Roman" w:hAnsi="Times New Roman" w:cs="Times New Roman"/>
                    <w:noProof/>
                    <w:lang w:eastAsia="ko-KR"/>
                  </w:rPr>
                </w:rPrChange>
              </w:rPr>
              <w:pPrChange w:id="2821" w:author="Hi" w:date="2023-03-18T12:47:00Z">
                <w:pPr>
                  <w:pStyle w:val="af5"/>
                  <w:pBdr>
                    <w:top w:val="none" w:sz="0" w:space="0" w:color="auto"/>
                    <w:left w:val="none" w:sz="0" w:space="0" w:color="auto"/>
                    <w:bottom w:val="none" w:sz="0" w:space="0" w:color="auto"/>
                    <w:right w:val="none" w:sz="0" w:space="0" w:color="auto"/>
                  </w:pBdr>
                  <w:wordWrap/>
                </w:pPr>
              </w:pPrChange>
            </w:pPr>
            <w:ins w:id="2822" w:author="Hi" w:date="2023-03-18T12:47:00Z">
              <w:del w:id="2823" w:author="User" w:date="2023-03-20T17:02:00Z">
                <w:r w:rsidDel="0083244E">
                  <w:rPr>
                    <w:rFonts w:ascii="Palatino Linotype" w:hAnsi="Palatino Linotype" w:cs="Times New Roman" w:hint="eastAsia"/>
                    <w:noProof/>
                    <w:sz w:val="12"/>
                    <w:szCs w:val="12"/>
                    <w:lang w:eastAsia="ko-KR"/>
                  </w:rPr>
                  <w:delText>Transparency</w:delText>
                </w:r>
              </w:del>
            </w:ins>
          </w:p>
        </w:tc>
      </w:tr>
      <w:tr w:rsidR="0083244E" w:rsidDel="0083244E" w14:paraId="23AFBE05" w14:textId="77777777" w:rsidTr="0083244E">
        <w:trPr>
          <w:trHeight w:val="721"/>
          <w:jc w:val="right"/>
          <w:del w:id="2824" w:author="User" w:date="2023-03-20T17:02:00Z"/>
          <w:trPrChange w:id="2825" w:author="User" w:date="2023-03-20T17:05:00Z">
            <w:trPr>
              <w:trHeight w:val="721"/>
              <w:jc w:val="right"/>
            </w:trPr>
          </w:trPrChange>
        </w:trPr>
        <w:tc>
          <w:tcPr>
            <w:tcW w:w="730" w:type="pct"/>
            <w:tcPrChange w:id="2826" w:author="User" w:date="2023-03-20T17:05:00Z">
              <w:tcPr>
                <w:tcW w:w="730" w:type="pct"/>
              </w:tcPr>
            </w:tcPrChange>
          </w:tcPr>
          <w:p w14:paraId="71A4ECB8" w14:textId="288B0660"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827" w:author="User" w:date="2023-03-20T17:02:00Z"/>
                <w:rFonts w:ascii="Times New Roman" w:hAnsi="Times New Roman" w:cs="Times New Roman"/>
                <w:noProof/>
                <w:lang w:eastAsia="ko-KR"/>
              </w:rPr>
            </w:pPr>
            <w:ins w:id="2828" w:author="HSY" w:date="2023-03-18T03:10:00Z">
              <w:del w:id="2829" w:author="User" w:date="2023-03-20T17:02:00Z">
                <w:r w:rsidDel="0083244E">
                  <w:rPr>
                    <w:rFonts w:ascii="Times New Roman" w:hAnsi="Times New Roman"/>
                    <w:noProof/>
                    <w:lang w:eastAsia="ko-KR"/>
                  </w:rPr>
                  <w:drawing>
                    <wp:inline distT="0" distB="0" distL="0" distR="0" wp14:anchorId="3203B051" wp14:editId="7FFD66D4">
                      <wp:extent cx="1040072" cy="1044000"/>
                      <wp:effectExtent l="0" t="0" r="8255" b="3810"/>
                      <wp:docPr id="1055"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이미지"/>
                              <pic:cNvPicPr/>
                            </pic:nvPicPr>
                            <pic:blipFill rotWithShape="1">
                              <a:blip r:embed="rId112">
                                <a:extLst>
                                  <a:ext uri="{28A0092B-C50C-407E-A947-70E740481C1C}">
                                    <a14:useLocalDpi xmlns:a14="http://schemas.microsoft.com/office/drawing/2010/main" val="0"/>
                                  </a:ext>
                                </a:extLst>
                              </a:blip>
                              <a:srcRect l="11230" t="10078" r="5613" b="6451"/>
                              <a:stretch/>
                            </pic:blipFill>
                            <pic:spPr bwMode="auto">
                              <a:xfrm>
                                <a:off x="0" y="0"/>
                                <a:ext cx="1040072" cy="10440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1067" w:type="pct"/>
            <w:tcPrChange w:id="2830" w:author="User" w:date="2023-03-20T17:05:00Z">
              <w:tcPr>
                <w:tcW w:w="1067" w:type="pct"/>
              </w:tcPr>
            </w:tcPrChange>
          </w:tcPr>
          <w:p w14:paraId="47066B8E" w14:textId="50611129"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831" w:author="User" w:date="2023-03-20T17:02:00Z"/>
                <w:rFonts w:ascii="Times New Roman" w:hAnsi="Times New Roman" w:cs="Times New Roman"/>
                <w:lang w:bidi="en-US"/>
              </w:rPr>
            </w:pPr>
            <w:ins w:id="2832" w:author="HSY" w:date="2023-03-18T03:10:00Z">
              <w:del w:id="2833" w:author="User" w:date="2023-03-20T17:02:00Z">
                <w:r w:rsidDel="0083244E">
                  <w:rPr>
                    <w:rFonts w:ascii="Times New Roman" w:hAnsi="Times New Roman"/>
                    <w:noProof/>
                    <w:lang w:eastAsia="ko-KR"/>
                  </w:rPr>
                  <w:drawing>
                    <wp:inline distT="0" distB="0" distL="0" distR="0" wp14:anchorId="68BD554A" wp14:editId="484A0635">
                      <wp:extent cx="1008000" cy="1051400"/>
                      <wp:effectExtent l="0" t="0" r="1905" b="0"/>
                      <wp:docPr id="1056"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이미지"/>
                              <pic:cNvPicPr/>
                            </pic:nvPicPr>
                            <pic:blipFill rotWithShape="1">
                              <a:blip r:embed="rId113">
                                <a:extLst>
                                  <a:ext uri="{28A0092B-C50C-407E-A947-70E740481C1C}">
                                    <a14:useLocalDpi xmlns:a14="http://schemas.microsoft.com/office/drawing/2010/main" val="0"/>
                                  </a:ext>
                                </a:extLst>
                              </a:blip>
                              <a:srcRect l="14509" t="10081" r="5466" b="6449"/>
                              <a:stretch/>
                            </pic:blipFill>
                            <pic:spPr bwMode="auto">
                              <a:xfrm>
                                <a:off x="0" y="0"/>
                                <a:ext cx="1008000" cy="1051400"/>
                              </a:xfrm>
                              <a:prstGeom prst="rect">
                                <a:avLst/>
                              </a:prstGeom>
                              <a:ln>
                                <a:noFill/>
                              </a:ln>
                              <a:extLst>
                                <a:ext uri="{53640926-AAD7-44D8-BBD7-CCE9431645EC}">
                                  <a14:shadowObscured xmlns:a14="http://schemas.microsoft.com/office/drawing/2010/main"/>
                                </a:ext>
                              </a:extLst>
                            </pic:spPr>
                          </pic:pic>
                        </a:graphicData>
                      </a:graphic>
                    </wp:inline>
                  </w:drawing>
                </w:r>
              </w:del>
            </w:ins>
            <w:del w:id="2834" w:author="User" w:date="2023-03-20T17:02:00Z">
              <w:r w:rsidDel="0083244E">
                <w:rPr>
                  <w:rFonts w:ascii="Times New Roman" w:hAnsi="Times New Roman"/>
                  <w:noProof/>
                  <w:lang w:eastAsia="ko-KR"/>
                </w:rPr>
                <w:drawing>
                  <wp:inline distT="0" distB="0" distL="0" distR="0" wp14:anchorId="3529CEA5" wp14:editId="77E508AF">
                    <wp:extent cx="1620000" cy="1620000"/>
                    <wp:effectExtent l="0" t="0" r="5715" b="571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이미지"/>
                            <pic:cNvPicPr/>
                          </pic:nvPicPr>
                          <pic:blipFill>
                            <a:blip r:embed="rId103">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1067" w:type="pct"/>
            <w:shd w:val="clear" w:color="auto" w:fill="auto"/>
            <w:tcPrChange w:id="2835" w:author="User" w:date="2023-03-20T17:05:00Z">
              <w:tcPr>
                <w:tcW w:w="1067" w:type="pct"/>
                <w:shd w:val="clear" w:color="auto" w:fill="auto"/>
              </w:tcPr>
            </w:tcPrChange>
          </w:tcPr>
          <w:p w14:paraId="5C5911BB" w14:textId="0E9D79E7"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836" w:author="User" w:date="2023-03-20T17:02:00Z"/>
                <w:rFonts w:ascii="Times New Roman" w:hAnsi="Times New Roman" w:cs="Times New Roman"/>
                <w:lang w:bidi="en-US"/>
              </w:rPr>
            </w:pPr>
            <w:ins w:id="2837" w:author="HSY" w:date="2023-03-18T03:11:00Z">
              <w:del w:id="2838" w:author="User" w:date="2023-03-20T17:02:00Z">
                <w:r w:rsidDel="0083244E">
                  <w:rPr>
                    <w:rFonts w:ascii="Times New Roman" w:hAnsi="Times New Roman"/>
                    <w:noProof/>
                    <w:lang w:eastAsia="ko-KR"/>
                  </w:rPr>
                  <w:drawing>
                    <wp:inline distT="0" distB="0" distL="0" distR="0" wp14:anchorId="36CEEDFA" wp14:editId="72328595">
                      <wp:extent cx="1008000" cy="1069802"/>
                      <wp:effectExtent l="0" t="0" r="1905" b="0"/>
                      <wp:docPr id="1057"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이미지"/>
                              <pic:cNvPicPr/>
                            </pic:nvPicPr>
                            <pic:blipFill rotWithShape="1">
                              <a:blip r:embed="rId114">
                                <a:extLst>
                                  <a:ext uri="{28A0092B-C50C-407E-A947-70E740481C1C}">
                                    <a14:useLocalDpi xmlns:a14="http://schemas.microsoft.com/office/drawing/2010/main" val="0"/>
                                  </a:ext>
                                </a:extLst>
                              </a:blip>
                              <a:srcRect l="14857" t="9733" r="5801" b="6062"/>
                              <a:stretch/>
                            </pic:blipFill>
                            <pic:spPr bwMode="auto">
                              <a:xfrm>
                                <a:off x="0" y="0"/>
                                <a:ext cx="1008000" cy="1069802"/>
                              </a:xfrm>
                              <a:prstGeom prst="rect">
                                <a:avLst/>
                              </a:prstGeom>
                              <a:ln>
                                <a:noFill/>
                              </a:ln>
                              <a:extLst>
                                <a:ext uri="{53640926-AAD7-44D8-BBD7-CCE9431645EC}">
                                  <a14:shadowObscured xmlns:a14="http://schemas.microsoft.com/office/drawing/2010/main"/>
                                </a:ext>
                              </a:extLst>
                            </pic:spPr>
                          </pic:pic>
                        </a:graphicData>
                      </a:graphic>
                    </wp:inline>
                  </w:drawing>
                </w:r>
              </w:del>
            </w:ins>
            <w:del w:id="2839" w:author="User" w:date="2023-03-20T17:02:00Z">
              <w:r w:rsidDel="0083244E">
                <w:rPr>
                  <w:rFonts w:ascii="Times New Roman" w:hAnsi="Times New Roman"/>
                  <w:noProof/>
                  <w:lang w:eastAsia="ko-KR"/>
                </w:rPr>
                <w:drawing>
                  <wp:inline distT="0" distB="0" distL="0" distR="0" wp14:anchorId="339481CB" wp14:editId="1E023FD3">
                    <wp:extent cx="1620000" cy="1620000"/>
                    <wp:effectExtent l="0" t="0" r="5715" b="571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이미지"/>
                            <pic:cNvPicPr/>
                          </pic:nvPicPr>
                          <pic:blipFill>
                            <a:blip r:embed="rId104">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1067" w:type="pct"/>
            <w:shd w:val="clear" w:color="auto" w:fill="auto"/>
            <w:tcPrChange w:id="2840" w:author="User" w:date="2023-03-20T17:05:00Z">
              <w:tcPr>
                <w:tcW w:w="1067" w:type="pct"/>
                <w:shd w:val="clear" w:color="auto" w:fill="auto"/>
              </w:tcPr>
            </w:tcPrChange>
          </w:tcPr>
          <w:p w14:paraId="600A2965" w14:textId="7A8FAA28"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841" w:author="User" w:date="2023-03-20T17:02:00Z"/>
                <w:rFonts w:ascii="Times New Roman" w:hAnsi="Times New Roman" w:cs="Times New Roman"/>
                <w:lang w:bidi="en-US"/>
              </w:rPr>
            </w:pPr>
            <w:ins w:id="2842" w:author="HSY" w:date="2023-03-18T03:11:00Z">
              <w:del w:id="2843" w:author="User" w:date="2023-03-20T17:02:00Z">
                <w:r w:rsidDel="0083244E">
                  <w:rPr>
                    <w:rFonts w:ascii="Times New Roman" w:hAnsi="Times New Roman"/>
                    <w:noProof/>
                    <w:lang w:eastAsia="ko-KR"/>
                  </w:rPr>
                  <w:drawing>
                    <wp:inline distT="0" distB="0" distL="0" distR="0" wp14:anchorId="0C439BDC" wp14:editId="0163DF35">
                      <wp:extent cx="1048405" cy="1044000"/>
                      <wp:effectExtent l="0" t="0" r="0" b="3810"/>
                      <wp:docPr id="1058"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이미지"/>
                              <pic:cNvPicPr/>
                            </pic:nvPicPr>
                            <pic:blipFill rotWithShape="1">
                              <a:blip r:embed="rId115">
                                <a:extLst>
                                  <a:ext uri="{28A0092B-C50C-407E-A947-70E740481C1C}">
                                    <a14:useLocalDpi xmlns:a14="http://schemas.microsoft.com/office/drawing/2010/main" val="0"/>
                                  </a:ext>
                                </a:extLst>
                              </a:blip>
                              <a:srcRect l="9589" t="9727" r="5913" b="6129"/>
                              <a:stretch/>
                            </pic:blipFill>
                            <pic:spPr bwMode="auto">
                              <a:xfrm>
                                <a:off x="0" y="0"/>
                                <a:ext cx="1048405" cy="1044000"/>
                              </a:xfrm>
                              <a:prstGeom prst="rect">
                                <a:avLst/>
                              </a:prstGeom>
                              <a:ln>
                                <a:noFill/>
                              </a:ln>
                              <a:extLst>
                                <a:ext uri="{53640926-AAD7-44D8-BBD7-CCE9431645EC}">
                                  <a14:shadowObscured xmlns:a14="http://schemas.microsoft.com/office/drawing/2010/main"/>
                                </a:ext>
                              </a:extLst>
                            </pic:spPr>
                          </pic:pic>
                        </a:graphicData>
                      </a:graphic>
                    </wp:inline>
                  </w:drawing>
                </w:r>
              </w:del>
            </w:ins>
            <w:del w:id="2844" w:author="User" w:date="2023-03-20T17:02:00Z">
              <w:r w:rsidDel="0083244E">
                <w:rPr>
                  <w:rFonts w:ascii="Times New Roman" w:hAnsi="Times New Roman"/>
                  <w:noProof/>
                  <w:lang w:eastAsia="ko-KR"/>
                </w:rPr>
                <w:drawing>
                  <wp:inline distT="0" distB="0" distL="0" distR="0" wp14:anchorId="2C67DDEC" wp14:editId="1EAF0392">
                    <wp:extent cx="1620000" cy="1620000"/>
                    <wp:effectExtent l="0" t="0" r="5715" b="571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이미지"/>
                            <pic:cNvPicPr/>
                          </pic:nvPicPr>
                          <pic:blipFill>
                            <a:blip r:embed="rId105">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1067" w:type="pct"/>
            <w:shd w:val="clear" w:color="auto" w:fill="auto"/>
            <w:tcPrChange w:id="2845" w:author="User" w:date="2023-03-20T17:05:00Z">
              <w:tcPr>
                <w:tcW w:w="1067" w:type="pct"/>
                <w:shd w:val="clear" w:color="auto" w:fill="auto"/>
              </w:tcPr>
            </w:tcPrChange>
          </w:tcPr>
          <w:p w14:paraId="00E2E834" w14:textId="61D2D7E8"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846" w:author="User" w:date="2023-03-20T17:02:00Z"/>
                <w:rFonts w:ascii="Times New Roman" w:hAnsi="Times New Roman" w:cs="Times New Roman"/>
                <w:lang w:bidi="en-US"/>
              </w:rPr>
            </w:pPr>
            <w:del w:id="2847" w:author="User" w:date="2023-03-20T17:02:00Z">
              <w:r w:rsidDel="0083244E">
                <w:rPr>
                  <w:rFonts w:ascii="Times New Roman" w:hAnsi="Times New Roman"/>
                  <w:noProof/>
                  <w:lang w:eastAsia="ko-KR"/>
                </w:rPr>
                <w:drawing>
                  <wp:inline distT="0" distB="0" distL="0" distR="0" wp14:anchorId="3441752D" wp14:editId="0AB3D23E">
                    <wp:extent cx="1620000" cy="1620000"/>
                    <wp:effectExtent l="0" t="0" r="5715" b="571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이미지"/>
                            <pic:cNvPicPr/>
                          </pic:nvPicPr>
                          <pic:blipFill>
                            <a:blip r:embed="rId106">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83244E" w:rsidRPr="00B92B2F" w:rsidDel="0083244E" w14:paraId="28198E46" w14:textId="77777777" w:rsidTr="0083244E">
        <w:trPr>
          <w:trHeight w:val="20"/>
          <w:jc w:val="right"/>
          <w:ins w:id="2848" w:author="Hi" w:date="2023-03-18T12:43:00Z"/>
          <w:del w:id="2849" w:author="User" w:date="2023-03-20T17:02:00Z"/>
          <w:trPrChange w:id="2850" w:author="User" w:date="2023-03-20T17:05:00Z">
            <w:trPr>
              <w:trHeight w:val="20"/>
              <w:jc w:val="right"/>
            </w:trPr>
          </w:trPrChange>
        </w:trPr>
        <w:tc>
          <w:tcPr>
            <w:tcW w:w="730" w:type="pct"/>
            <w:tcPrChange w:id="2851" w:author="User" w:date="2023-03-20T17:05:00Z">
              <w:tcPr>
                <w:tcW w:w="730" w:type="pct"/>
              </w:tcPr>
            </w:tcPrChange>
          </w:tcPr>
          <w:p w14:paraId="1136BED7" w14:textId="4DF249B7" w:rsidR="0083244E" w:rsidRPr="00B92B2F" w:rsidDel="0083244E" w:rsidRDefault="0083244E">
            <w:pPr>
              <w:pStyle w:val="af5"/>
              <w:pBdr>
                <w:top w:val="none" w:sz="0" w:space="0" w:color="auto"/>
                <w:left w:val="none" w:sz="0" w:space="0" w:color="auto"/>
                <w:bottom w:val="none" w:sz="0" w:space="0" w:color="auto"/>
                <w:right w:val="none" w:sz="0" w:space="0" w:color="auto"/>
              </w:pBdr>
              <w:wordWrap/>
              <w:jc w:val="center"/>
              <w:rPr>
                <w:ins w:id="2852" w:author="Hi" w:date="2023-03-18T12:43:00Z"/>
                <w:del w:id="2853" w:author="User" w:date="2023-03-20T17:02:00Z"/>
                <w:rFonts w:ascii="Palatino Linotype" w:hAnsi="Palatino Linotype" w:cs="Times New Roman"/>
                <w:noProof/>
                <w:sz w:val="12"/>
                <w:szCs w:val="12"/>
                <w:lang w:eastAsia="ko-KR"/>
                <w:rPrChange w:id="2854" w:author="Hi" w:date="2023-03-18T12:43:00Z">
                  <w:rPr>
                    <w:ins w:id="2855" w:author="Hi" w:date="2023-03-18T12:43:00Z"/>
                    <w:del w:id="2856" w:author="User" w:date="2023-03-20T17:02:00Z"/>
                    <w:rFonts w:ascii="Times New Roman" w:hAnsi="Times New Roman" w:cs="Times New Roman"/>
                    <w:noProof/>
                    <w:lang w:eastAsia="ko-KR"/>
                  </w:rPr>
                </w:rPrChange>
              </w:rPr>
              <w:pPrChange w:id="2857" w:author="Hi" w:date="2023-03-18T12:43:00Z">
                <w:pPr>
                  <w:pStyle w:val="af5"/>
                  <w:pBdr>
                    <w:top w:val="none" w:sz="0" w:space="0" w:color="auto"/>
                    <w:left w:val="none" w:sz="0" w:space="0" w:color="auto"/>
                    <w:bottom w:val="none" w:sz="0" w:space="0" w:color="auto"/>
                    <w:right w:val="none" w:sz="0" w:space="0" w:color="auto"/>
                  </w:pBdr>
                  <w:wordWrap/>
                </w:pPr>
              </w:pPrChange>
            </w:pPr>
            <w:ins w:id="2858" w:author="Hi" w:date="2023-03-18T12:43:00Z">
              <w:del w:id="2859" w:author="User" w:date="2023-03-20T17:02:00Z">
                <w:r w:rsidDel="0083244E">
                  <w:rPr>
                    <w:rFonts w:ascii="Palatino Linotype" w:hAnsi="Palatino Linotype" w:cs="Times New Roman" w:hint="eastAsia"/>
                    <w:noProof/>
                    <w:sz w:val="12"/>
                    <w:szCs w:val="12"/>
                    <w:lang w:eastAsia="ko-KR"/>
                  </w:rPr>
                  <w:delText>LowWaterLevel</w:delText>
                </w:r>
              </w:del>
            </w:ins>
          </w:p>
        </w:tc>
        <w:tc>
          <w:tcPr>
            <w:tcW w:w="1067" w:type="pct"/>
            <w:tcPrChange w:id="2860" w:author="User" w:date="2023-03-20T17:05:00Z">
              <w:tcPr>
                <w:tcW w:w="1067" w:type="pct"/>
              </w:tcPr>
            </w:tcPrChange>
          </w:tcPr>
          <w:p w14:paraId="7C43F4E0" w14:textId="7EC2E900" w:rsidR="0083244E" w:rsidRPr="00B92B2F" w:rsidDel="0083244E" w:rsidRDefault="0083244E">
            <w:pPr>
              <w:pStyle w:val="af5"/>
              <w:pBdr>
                <w:top w:val="none" w:sz="0" w:space="0" w:color="auto"/>
                <w:left w:val="none" w:sz="0" w:space="0" w:color="auto"/>
                <w:bottom w:val="none" w:sz="0" w:space="0" w:color="auto"/>
                <w:right w:val="none" w:sz="0" w:space="0" w:color="auto"/>
              </w:pBdr>
              <w:wordWrap/>
              <w:jc w:val="center"/>
              <w:rPr>
                <w:ins w:id="2861" w:author="Hi" w:date="2023-03-18T12:43:00Z"/>
                <w:del w:id="2862" w:author="User" w:date="2023-03-20T17:02:00Z"/>
                <w:rFonts w:ascii="Palatino Linotype" w:hAnsi="Palatino Linotype" w:cs="Times New Roman"/>
                <w:noProof/>
                <w:sz w:val="12"/>
                <w:szCs w:val="12"/>
                <w:lang w:eastAsia="ko-KR"/>
                <w:rPrChange w:id="2863" w:author="Hi" w:date="2023-03-18T12:43:00Z">
                  <w:rPr>
                    <w:ins w:id="2864" w:author="Hi" w:date="2023-03-18T12:43:00Z"/>
                    <w:del w:id="2865" w:author="User" w:date="2023-03-20T17:02:00Z"/>
                    <w:rFonts w:ascii="Times New Roman" w:hAnsi="Times New Roman" w:cs="Times New Roman"/>
                    <w:noProof/>
                    <w:lang w:eastAsia="ko-KR"/>
                  </w:rPr>
                </w:rPrChange>
              </w:rPr>
              <w:pPrChange w:id="2866" w:author="Hi" w:date="2023-03-18T12:43:00Z">
                <w:pPr>
                  <w:pStyle w:val="af5"/>
                  <w:pBdr>
                    <w:top w:val="none" w:sz="0" w:space="0" w:color="auto"/>
                    <w:left w:val="none" w:sz="0" w:space="0" w:color="auto"/>
                    <w:bottom w:val="none" w:sz="0" w:space="0" w:color="auto"/>
                    <w:right w:val="none" w:sz="0" w:space="0" w:color="auto"/>
                  </w:pBdr>
                  <w:wordWrap/>
                </w:pPr>
              </w:pPrChange>
            </w:pPr>
            <w:ins w:id="2867" w:author="Hi" w:date="2023-03-18T12:43:00Z">
              <w:del w:id="2868" w:author="User" w:date="2023-03-20T17:02:00Z">
                <w:r w:rsidDel="0083244E">
                  <w:rPr>
                    <w:rFonts w:ascii="Palatino Linotype" w:hAnsi="Palatino Linotype" w:cs="Times New Roman" w:hint="eastAsia"/>
                    <w:noProof/>
                    <w:sz w:val="12"/>
                    <w:szCs w:val="12"/>
                    <w:lang w:eastAsia="ko-KR"/>
                  </w:rPr>
                  <w:delText>Inflow</w:delText>
                </w:r>
              </w:del>
            </w:ins>
          </w:p>
        </w:tc>
        <w:tc>
          <w:tcPr>
            <w:tcW w:w="1067" w:type="pct"/>
            <w:shd w:val="clear" w:color="auto" w:fill="auto"/>
            <w:tcPrChange w:id="2869" w:author="User" w:date="2023-03-20T17:05:00Z">
              <w:tcPr>
                <w:tcW w:w="1067" w:type="pct"/>
                <w:shd w:val="clear" w:color="auto" w:fill="auto"/>
              </w:tcPr>
            </w:tcPrChange>
          </w:tcPr>
          <w:p w14:paraId="56162D1C" w14:textId="1DE78F94" w:rsidR="0083244E" w:rsidRPr="00B92B2F" w:rsidDel="0083244E" w:rsidRDefault="0083244E">
            <w:pPr>
              <w:pStyle w:val="af5"/>
              <w:pBdr>
                <w:top w:val="none" w:sz="0" w:space="0" w:color="auto"/>
                <w:left w:val="none" w:sz="0" w:space="0" w:color="auto"/>
                <w:bottom w:val="none" w:sz="0" w:space="0" w:color="auto"/>
                <w:right w:val="none" w:sz="0" w:space="0" w:color="auto"/>
              </w:pBdr>
              <w:wordWrap/>
              <w:jc w:val="center"/>
              <w:rPr>
                <w:ins w:id="2870" w:author="Hi" w:date="2023-03-18T12:43:00Z"/>
                <w:del w:id="2871" w:author="User" w:date="2023-03-20T17:02:00Z"/>
                <w:rFonts w:ascii="Palatino Linotype" w:hAnsi="Palatino Linotype" w:cs="Times New Roman"/>
                <w:noProof/>
                <w:sz w:val="12"/>
                <w:szCs w:val="12"/>
                <w:lang w:eastAsia="ko-KR"/>
                <w:rPrChange w:id="2872" w:author="Hi" w:date="2023-03-18T12:43:00Z">
                  <w:rPr>
                    <w:ins w:id="2873" w:author="Hi" w:date="2023-03-18T12:43:00Z"/>
                    <w:del w:id="2874" w:author="User" w:date="2023-03-20T17:02:00Z"/>
                    <w:rFonts w:ascii="Times New Roman" w:hAnsi="Times New Roman" w:cs="Times New Roman"/>
                    <w:noProof/>
                    <w:lang w:eastAsia="ko-KR"/>
                  </w:rPr>
                </w:rPrChange>
              </w:rPr>
              <w:pPrChange w:id="2875" w:author="Hi" w:date="2023-03-18T12:43:00Z">
                <w:pPr>
                  <w:pStyle w:val="af5"/>
                  <w:pBdr>
                    <w:top w:val="none" w:sz="0" w:space="0" w:color="auto"/>
                    <w:left w:val="none" w:sz="0" w:space="0" w:color="auto"/>
                    <w:bottom w:val="none" w:sz="0" w:space="0" w:color="auto"/>
                    <w:right w:val="none" w:sz="0" w:space="0" w:color="auto"/>
                  </w:pBdr>
                  <w:wordWrap/>
                </w:pPr>
              </w:pPrChange>
            </w:pPr>
            <w:ins w:id="2876" w:author="Hi" w:date="2023-03-18T12:43:00Z">
              <w:del w:id="2877" w:author="User" w:date="2023-03-20T17:02:00Z">
                <w:r w:rsidDel="0083244E">
                  <w:rPr>
                    <w:rFonts w:ascii="Palatino Linotype" w:hAnsi="Palatino Linotype" w:cs="Times New Roman" w:hint="eastAsia"/>
                    <w:noProof/>
                    <w:sz w:val="12"/>
                    <w:szCs w:val="12"/>
                    <w:lang w:eastAsia="ko-KR"/>
                  </w:rPr>
                  <w:delText>Discharge</w:delText>
                </w:r>
              </w:del>
            </w:ins>
          </w:p>
        </w:tc>
        <w:tc>
          <w:tcPr>
            <w:tcW w:w="1067" w:type="pct"/>
            <w:shd w:val="clear" w:color="auto" w:fill="auto"/>
            <w:tcPrChange w:id="2878" w:author="User" w:date="2023-03-20T17:05:00Z">
              <w:tcPr>
                <w:tcW w:w="1067" w:type="pct"/>
                <w:shd w:val="clear" w:color="auto" w:fill="auto"/>
              </w:tcPr>
            </w:tcPrChange>
          </w:tcPr>
          <w:p w14:paraId="2BCD6F34" w14:textId="45EBB04A" w:rsidR="0083244E" w:rsidRPr="00B92B2F" w:rsidDel="0083244E" w:rsidRDefault="0083244E">
            <w:pPr>
              <w:pStyle w:val="af5"/>
              <w:pBdr>
                <w:top w:val="none" w:sz="0" w:space="0" w:color="auto"/>
                <w:left w:val="none" w:sz="0" w:space="0" w:color="auto"/>
                <w:bottom w:val="none" w:sz="0" w:space="0" w:color="auto"/>
                <w:right w:val="none" w:sz="0" w:space="0" w:color="auto"/>
              </w:pBdr>
              <w:wordWrap/>
              <w:jc w:val="center"/>
              <w:rPr>
                <w:ins w:id="2879" w:author="Hi" w:date="2023-03-18T12:43:00Z"/>
                <w:del w:id="2880" w:author="User" w:date="2023-03-20T17:02:00Z"/>
                <w:rFonts w:ascii="Palatino Linotype" w:hAnsi="Palatino Linotype" w:cs="Times New Roman"/>
                <w:noProof/>
                <w:sz w:val="12"/>
                <w:szCs w:val="12"/>
                <w:lang w:eastAsia="ko-KR"/>
                <w:rPrChange w:id="2881" w:author="Hi" w:date="2023-03-18T12:43:00Z">
                  <w:rPr>
                    <w:ins w:id="2882" w:author="Hi" w:date="2023-03-18T12:43:00Z"/>
                    <w:del w:id="2883" w:author="User" w:date="2023-03-20T17:02:00Z"/>
                    <w:rFonts w:ascii="Times New Roman" w:hAnsi="Times New Roman" w:cs="Times New Roman"/>
                    <w:noProof/>
                    <w:lang w:eastAsia="ko-KR"/>
                  </w:rPr>
                </w:rPrChange>
              </w:rPr>
              <w:pPrChange w:id="2884" w:author="Hi" w:date="2023-03-18T12:43:00Z">
                <w:pPr>
                  <w:pStyle w:val="af5"/>
                  <w:pBdr>
                    <w:top w:val="none" w:sz="0" w:space="0" w:color="auto"/>
                    <w:left w:val="none" w:sz="0" w:space="0" w:color="auto"/>
                    <w:bottom w:val="none" w:sz="0" w:space="0" w:color="auto"/>
                    <w:right w:val="none" w:sz="0" w:space="0" w:color="auto"/>
                  </w:pBdr>
                  <w:wordWrap/>
                </w:pPr>
              </w:pPrChange>
            </w:pPr>
            <w:ins w:id="2885" w:author="Hi" w:date="2023-03-18T12:44:00Z">
              <w:del w:id="2886" w:author="User" w:date="2023-03-20T17:02:00Z">
                <w:r w:rsidDel="0083244E">
                  <w:rPr>
                    <w:rFonts w:ascii="Palatino Linotype" w:hAnsi="Palatino Linotype" w:cs="Times New Roman" w:hint="eastAsia"/>
                    <w:noProof/>
                    <w:sz w:val="12"/>
                    <w:szCs w:val="12"/>
                    <w:lang w:eastAsia="ko-KR"/>
                  </w:rPr>
                  <w:delText>Reservoir</w:delText>
                </w:r>
              </w:del>
            </w:ins>
          </w:p>
        </w:tc>
        <w:tc>
          <w:tcPr>
            <w:tcW w:w="1067" w:type="pct"/>
            <w:shd w:val="clear" w:color="auto" w:fill="auto"/>
            <w:tcPrChange w:id="2887" w:author="User" w:date="2023-03-20T17:05:00Z">
              <w:tcPr>
                <w:tcW w:w="1067" w:type="pct"/>
                <w:shd w:val="clear" w:color="auto" w:fill="auto"/>
              </w:tcPr>
            </w:tcPrChange>
          </w:tcPr>
          <w:p w14:paraId="032FE42D" w14:textId="7DD6D81A" w:rsidR="0083244E" w:rsidRPr="00B92B2F" w:rsidDel="0083244E" w:rsidRDefault="0083244E">
            <w:pPr>
              <w:pStyle w:val="af5"/>
              <w:pBdr>
                <w:top w:val="none" w:sz="0" w:space="0" w:color="auto"/>
                <w:left w:val="none" w:sz="0" w:space="0" w:color="auto"/>
                <w:bottom w:val="none" w:sz="0" w:space="0" w:color="auto"/>
                <w:right w:val="none" w:sz="0" w:space="0" w:color="auto"/>
              </w:pBdr>
              <w:wordWrap/>
              <w:jc w:val="center"/>
              <w:rPr>
                <w:ins w:id="2888" w:author="Hi" w:date="2023-03-18T12:43:00Z"/>
                <w:del w:id="2889" w:author="User" w:date="2023-03-20T17:02:00Z"/>
                <w:rFonts w:ascii="Palatino Linotype" w:hAnsi="Palatino Linotype" w:cs="Times New Roman"/>
                <w:noProof/>
                <w:sz w:val="12"/>
                <w:szCs w:val="12"/>
                <w:lang w:eastAsia="ko-KR"/>
                <w:rPrChange w:id="2890" w:author="Hi" w:date="2023-03-18T12:43:00Z">
                  <w:rPr>
                    <w:ins w:id="2891" w:author="Hi" w:date="2023-03-18T12:43:00Z"/>
                    <w:del w:id="2892" w:author="User" w:date="2023-03-20T17:02:00Z"/>
                    <w:rFonts w:ascii="Times New Roman" w:hAnsi="Times New Roman" w:cs="Times New Roman"/>
                    <w:noProof/>
                    <w:lang w:eastAsia="ko-KR"/>
                  </w:rPr>
                </w:rPrChange>
              </w:rPr>
              <w:pPrChange w:id="2893" w:author="Hi" w:date="2023-03-18T12:43:00Z">
                <w:pPr>
                  <w:pStyle w:val="af5"/>
                  <w:pBdr>
                    <w:top w:val="none" w:sz="0" w:space="0" w:color="auto"/>
                    <w:left w:val="none" w:sz="0" w:space="0" w:color="auto"/>
                    <w:bottom w:val="none" w:sz="0" w:space="0" w:color="auto"/>
                    <w:right w:val="none" w:sz="0" w:space="0" w:color="auto"/>
                  </w:pBdr>
                  <w:wordWrap/>
                </w:pPr>
              </w:pPrChange>
            </w:pPr>
          </w:p>
        </w:tc>
      </w:tr>
      <w:tr w:rsidR="0083244E" w:rsidDel="0083244E" w14:paraId="7773DFB4" w14:textId="77777777" w:rsidTr="0083244E">
        <w:trPr>
          <w:gridAfter w:val="2"/>
          <w:wAfter w:w="2135" w:type="pct"/>
          <w:trHeight w:val="703"/>
          <w:jc w:val="right"/>
          <w:del w:id="2894" w:author="User" w:date="2023-03-20T17:02:00Z"/>
          <w:trPrChange w:id="2895" w:author="User" w:date="2023-03-20T17:05:00Z">
            <w:trPr>
              <w:gridAfter w:val="2"/>
              <w:wAfter w:w="2135" w:type="pct"/>
              <w:trHeight w:val="703"/>
              <w:jc w:val="right"/>
            </w:trPr>
          </w:trPrChange>
        </w:trPr>
        <w:tc>
          <w:tcPr>
            <w:tcW w:w="730" w:type="pct"/>
            <w:shd w:val="clear" w:color="auto" w:fill="auto"/>
            <w:tcPrChange w:id="2896" w:author="User" w:date="2023-03-20T17:05:00Z">
              <w:tcPr>
                <w:tcW w:w="730" w:type="pct"/>
                <w:shd w:val="clear" w:color="auto" w:fill="auto"/>
              </w:tcPr>
            </w:tcPrChange>
          </w:tcPr>
          <w:p w14:paraId="036DD0CF" w14:textId="5E6C1E3C"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897" w:author="User" w:date="2023-03-20T17:02:00Z"/>
                <w:rFonts w:ascii="Times New Roman" w:hAnsi="Times New Roman" w:cs="Times New Roman"/>
                <w:lang w:bidi="en-US"/>
              </w:rPr>
            </w:pPr>
            <w:del w:id="2898" w:author="User" w:date="2023-03-20T17:02:00Z">
              <w:r w:rsidDel="0083244E">
                <w:rPr>
                  <w:rFonts w:ascii="Times New Roman" w:hAnsi="Times New Roman"/>
                  <w:noProof/>
                  <w:lang w:eastAsia="ko-KR"/>
                </w:rPr>
                <w:drawing>
                  <wp:inline distT="0" distB="0" distL="0" distR="0" wp14:anchorId="413B9083" wp14:editId="500C1D23">
                    <wp:extent cx="1620000" cy="1620000"/>
                    <wp:effectExtent l="0" t="0" r="5715" b="571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이미지"/>
                            <pic:cNvPicPr/>
                          </pic:nvPicPr>
                          <pic:blipFill>
                            <a:blip r:embed="rId108">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1067" w:type="pct"/>
            <w:shd w:val="clear" w:color="auto" w:fill="auto"/>
            <w:tcPrChange w:id="2899" w:author="User" w:date="2023-03-20T17:05:00Z">
              <w:tcPr>
                <w:tcW w:w="1067" w:type="pct"/>
                <w:shd w:val="clear" w:color="auto" w:fill="auto"/>
              </w:tcPr>
            </w:tcPrChange>
          </w:tcPr>
          <w:p w14:paraId="26F042C2" w14:textId="09C54856"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900" w:author="User" w:date="2023-03-20T17:02:00Z"/>
                <w:rFonts w:ascii="Times New Roman" w:hAnsi="Times New Roman" w:cs="Times New Roman"/>
                <w:lang w:bidi="en-US"/>
              </w:rPr>
            </w:pPr>
            <w:del w:id="2901" w:author="User" w:date="2023-03-20T17:02:00Z">
              <w:r w:rsidDel="0083244E">
                <w:rPr>
                  <w:rFonts w:ascii="Times New Roman" w:hAnsi="Times New Roman"/>
                  <w:noProof/>
                  <w:lang w:eastAsia="ko-KR"/>
                </w:rPr>
                <w:drawing>
                  <wp:inline distT="0" distB="0" distL="0" distR="0" wp14:anchorId="5F2AA207" wp14:editId="1B328038">
                    <wp:extent cx="1620000" cy="1620000"/>
                    <wp:effectExtent l="0" t="0" r="5715" b="5715"/>
                    <wp:docPr id="1093" name="Picture 1093"/>
                    <wp:cNvGraphicFramePr/>
                    <a:graphic xmlns:a="http://schemas.openxmlformats.org/drawingml/2006/main">
                      <a:graphicData uri="http://schemas.openxmlformats.org/drawingml/2006/picture">
                        <pic:pic xmlns:pic="http://schemas.openxmlformats.org/drawingml/2006/picture">
                          <pic:nvPicPr>
                            <pic:cNvPr id="1093" name="이미지"/>
                            <pic:cNvPicPr/>
                          </pic:nvPicPr>
                          <pic:blipFill>
                            <a:blip r:embed="rId109">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1067" w:type="pct"/>
            <w:shd w:val="clear" w:color="auto" w:fill="auto"/>
            <w:tcPrChange w:id="2902" w:author="User" w:date="2023-03-20T17:05:00Z">
              <w:tcPr>
                <w:tcW w:w="1067" w:type="pct"/>
                <w:shd w:val="clear" w:color="auto" w:fill="auto"/>
              </w:tcPr>
            </w:tcPrChange>
          </w:tcPr>
          <w:p w14:paraId="6A3DD0BC" w14:textId="48837900"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903" w:author="User" w:date="2023-03-20T17:02:00Z"/>
                <w:rFonts w:ascii="Times New Roman" w:hAnsi="Times New Roman" w:cs="Times New Roman"/>
                <w:lang w:bidi="en-US"/>
              </w:rPr>
            </w:pPr>
            <w:del w:id="2904" w:author="User" w:date="2023-03-20T17:02:00Z">
              <w:r w:rsidDel="0083244E">
                <w:rPr>
                  <w:rFonts w:ascii="Times New Roman" w:hAnsi="Times New Roman"/>
                  <w:noProof/>
                  <w:lang w:eastAsia="ko-KR"/>
                </w:rPr>
                <w:drawing>
                  <wp:inline distT="0" distB="0" distL="0" distR="0" wp14:anchorId="7339FFE9" wp14:editId="435BD362">
                    <wp:extent cx="1620000" cy="1620000"/>
                    <wp:effectExtent l="0" t="0" r="5715" b="571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이미지"/>
                            <pic:cNvPicPr/>
                          </pic:nvPicPr>
                          <pic:blipFill>
                            <a:blip r:embed="rId110">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83244E" w:rsidDel="0083244E" w14:paraId="3359F926" w14:textId="77777777" w:rsidTr="0083244E">
        <w:trPr>
          <w:gridAfter w:val="2"/>
          <w:wAfter w:w="2135" w:type="pct"/>
          <w:trHeight w:val="703"/>
          <w:jc w:val="right"/>
          <w:del w:id="2905" w:author="User" w:date="2023-03-20T17:02:00Z"/>
          <w:trPrChange w:id="2906" w:author="User" w:date="2023-03-20T17:05:00Z">
            <w:trPr>
              <w:gridAfter w:val="2"/>
              <w:wAfter w:w="2135" w:type="pct"/>
              <w:trHeight w:val="703"/>
              <w:jc w:val="right"/>
            </w:trPr>
          </w:trPrChange>
        </w:trPr>
        <w:tc>
          <w:tcPr>
            <w:tcW w:w="730" w:type="pct"/>
            <w:shd w:val="clear" w:color="auto" w:fill="auto"/>
            <w:tcPrChange w:id="2907" w:author="User" w:date="2023-03-20T17:05:00Z">
              <w:tcPr>
                <w:tcW w:w="730" w:type="pct"/>
                <w:shd w:val="clear" w:color="auto" w:fill="auto"/>
              </w:tcPr>
            </w:tcPrChange>
          </w:tcPr>
          <w:p w14:paraId="303AC8C9" w14:textId="4881996F"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908" w:author="User" w:date="2023-03-20T17:02:00Z"/>
                <w:rFonts w:ascii="Times New Roman" w:hAnsi="Times New Roman" w:cs="Times New Roman"/>
                <w:noProof/>
                <w:lang w:eastAsia="ko-KR"/>
              </w:rPr>
            </w:pPr>
            <w:del w:id="2909" w:author="User" w:date="2023-03-20T17:02:00Z">
              <w:r w:rsidDel="0083244E">
                <w:rPr>
                  <w:rFonts w:ascii="Times New Roman" w:hAnsi="Times New Roman"/>
                  <w:noProof/>
                  <w:lang w:eastAsia="ko-KR"/>
                </w:rPr>
                <w:drawing>
                  <wp:inline distT="0" distB="0" distL="0" distR="0" wp14:anchorId="66FB72D7" wp14:editId="279C166B">
                    <wp:extent cx="1620000" cy="1620000"/>
                    <wp:effectExtent l="0" t="0" r="5715" b="571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이미지"/>
                            <pic:cNvPicPr/>
                          </pic:nvPicPr>
                          <pic:blipFill>
                            <a:blip r:embed="rId112">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1067" w:type="pct"/>
            <w:shd w:val="clear" w:color="auto" w:fill="auto"/>
            <w:tcPrChange w:id="2910" w:author="User" w:date="2023-03-20T17:05:00Z">
              <w:tcPr>
                <w:tcW w:w="1067" w:type="pct"/>
                <w:shd w:val="clear" w:color="auto" w:fill="auto"/>
              </w:tcPr>
            </w:tcPrChange>
          </w:tcPr>
          <w:p w14:paraId="5A35A38E" w14:textId="19209BD6"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911" w:author="User" w:date="2023-03-20T17:02:00Z"/>
                <w:rFonts w:ascii="Times New Roman" w:hAnsi="Times New Roman" w:cs="Times New Roman"/>
                <w:noProof/>
                <w:lang w:eastAsia="ko-KR"/>
              </w:rPr>
            </w:pPr>
            <w:del w:id="2912" w:author="User" w:date="2023-03-20T17:02:00Z">
              <w:r w:rsidDel="0083244E">
                <w:rPr>
                  <w:rFonts w:ascii="Times New Roman" w:hAnsi="Times New Roman"/>
                  <w:noProof/>
                  <w:lang w:eastAsia="ko-KR"/>
                </w:rPr>
                <w:drawing>
                  <wp:inline distT="0" distB="0" distL="0" distR="0" wp14:anchorId="4BAD5431" wp14:editId="091CD389">
                    <wp:extent cx="1620000" cy="1620000"/>
                    <wp:effectExtent l="0" t="0" r="5715" b="571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이미지"/>
                            <pic:cNvPicPr/>
                          </pic:nvPicPr>
                          <pic:blipFill>
                            <a:blip r:embed="rId113">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1067" w:type="pct"/>
            <w:shd w:val="clear" w:color="auto" w:fill="auto"/>
            <w:tcPrChange w:id="2913" w:author="User" w:date="2023-03-20T17:05:00Z">
              <w:tcPr>
                <w:tcW w:w="1067" w:type="pct"/>
                <w:shd w:val="clear" w:color="auto" w:fill="auto"/>
              </w:tcPr>
            </w:tcPrChange>
          </w:tcPr>
          <w:p w14:paraId="56D064F0" w14:textId="133A8786" w:rsidR="0083244E" w:rsidDel="0083244E" w:rsidRDefault="0083244E" w:rsidP="00093642">
            <w:pPr>
              <w:pStyle w:val="af5"/>
              <w:pBdr>
                <w:top w:val="none" w:sz="0" w:space="0" w:color="auto"/>
                <w:left w:val="none" w:sz="0" w:space="0" w:color="auto"/>
                <w:bottom w:val="none" w:sz="0" w:space="0" w:color="auto"/>
                <w:right w:val="none" w:sz="0" w:space="0" w:color="auto"/>
              </w:pBdr>
              <w:wordWrap/>
              <w:rPr>
                <w:del w:id="2914" w:author="User" w:date="2023-03-20T17:02:00Z"/>
                <w:rFonts w:ascii="Times New Roman" w:hAnsi="Times New Roman" w:cs="Times New Roman"/>
                <w:noProof/>
                <w:lang w:eastAsia="ko-KR"/>
              </w:rPr>
            </w:pPr>
            <w:del w:id="2915" w:author="User" w:date="2023-03-20T17:02:00Z">
              <w:r w:rsidDel="0083244E">
                <w:rPr>
                  <w:rFonts w:ascii="Times New Roman" w:hAnsi="Times New Roman"/>
                  <w:noProof/>
                  <w:lang w:eastAsia="ko-KR"/>
                </w:rPr>
                <w:drawing>
                  <wp:inline distT="0" distB="0" distL="0" distR="0" wp14:anchorId="10576655" wp14:editId="0D204E13">
                    <wp:extent cx="1620000" cy="1620000"/>
                    <wp:effectExtent l="0" t="0" r="5715" b="571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이미지"/>
                            <pic:cNvPicPr/>
                          </pic:nvPicPr>
                          <pic:blipFill>
                            <a:blip r:embed="rId114">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83244E" w:rsidDel="0083244E" w14:paraId="1DB7EAEB" w14:textId="77777777" w:rsidTr="0083244E">
        <w:trPr>
          <w:gridAfter w:val="2"/>
          <w:wAfter w:w="2135" w:type="pct"/>
          <w:trHeight w:val="703"/>
          <w:jc w:val="right"/>
          <w:del w:id="2916" w:author="User" w:date="2023-03-20T17:02:00Z"/>
          <w:trPrChange w:id="2917" w:author="User" w:date="2023-03-20T17:05:00Z">
            <w:trPr>
              <w:gridAfter w:val="2"/>
              <w:wAfter w:w="2135" w:type="pct"/>
              <w:trHeight w:val="703"/>
              <w:jc w:val="right"/>
            </w:trPr>
          </w:trPrChange>
        </w:trPr>
        <w:tc>
          <w:tcPr>
            <w:tcW w:w="730" w:type="pct"/>
            <w:shd w:val="clear" w:color="auto" w:fill="auto"/>
            <w:tcPrChange w:id="2918" w:author="User" w:date="2023-03-20T17:05:00Z">
              <w:tcPr>
                <w:tcW w:w="730" w:type="pct"/>
                <w:shd w:val="clear" w:color="auto" w:fill="auto"/>
              </w:tcPr>
            </w:tcPrChange>
          </w:tcPr>
          <w:p w14:paraId="71F36F97" w14:textId="14F22C79" w:rsidR="0083244E" w:rsidDel="0083244E" w:rsidRDefault="0083244E" w:rsidP="004F6D9B">
            <w:pPr>
              <w:pStyle w:val="af5"/>
              <w:pBdr>
                <w:top w:val="none" w:sz="0" w:space="0" w:color="auto"/>
                <w:left w:val="none" w:sz="0" w:space="0" w:color="auto"/>
                <w:bottom w:val="none" w:sz="0" w:space="0" w:color="auto"/>
                <w:right w:val="none" w:sz="0" w:space="0" w:color="auto"/>
              </w:pBdr>
              <w:wordWrap/>
              <w:rPr>
                <w:del w:id="2919" w:author="User" w:date="2023-03-20T17:02:00Z"/>
                <w:rFonts w:ascii="Times New Roman" w:hAnsi="Times New Roman" w:cs="Times New Roman"/>
                <w:noProof/>
                <w:lang w:eastAsia="ko-KR"/>
              </w:rPr>
            </w:pPr>
          </w:p>
        </w:tc>
        <w:tc>
          <w:tcPr>
            <w:tcW w:w="1067" w:type="pct"/>
            <w:shd w:val="clear" w:color="auto" w:fill="auto"/>
            <w:tcPrChange w:id="2920" w:author="User" w:date="2023-03-20T17:05:00Z">
              <w:tcPr>
                <w:tcW w:w="1067" w:type="pct"/>
                <w:shd w:val="clear" w:color="auto" w:fill="auto"/>
              </w:tcPr>
            </w:tcPrChange>
          </w:tcPr>
          <w:p w14:paraId="230CD94F" w14:textId="29A0D7CE" w:rsidR="0083244E" w:rsidDel="0083244E" w:rsidRDefault="0083244E" w:rsidP="004F6D9B">
            <w:pPr>
              <w:pStyle w:val="af5"/>
              <w:pBdr>
                <w:top w:val="none" w:sz="0" w:space="0" w:color="auto"/>
                <w:left w:val="none" w:sz="0" w:space="0" w:color="auto"/>
                <w:bottom w:val="none" w:sz="0" w:space="0" w:color="auto"/>
                <w:right w:val="none" w:sz="0" w:space="0" w:color="auto"/>
              </w:pBdr>
              <w:wordWrap/>
              <w:rPr>
                <w:del w:id="2921" w:author="User" w:date="2023-03-20T17:02:00Z"/>
                <w:rFonts w:ascii="Times New Roman" w:hAnsi="Times New Roman" w:cs="Times New Roman"/>
                <w:noProof/>
                <w:lang w:eastAsia="ko-KR"/>
              </w:rPr>
            </w:pPr>
          </w:p>
        </w:tc>
        <w:tc>
          <w:tcPr>
            <w:tcW w:w="1067" w:type="pct"/>
            <w:shd w:val="clear" w:color="auto" w:fill="auto"/>
            <w:tcPrChange w:id="2922" w:author="User" w:date="2023-03-20T17:05:00Z">
              <w:tcPr>
                <w:tcW w:w="1067" w:type="pct"/>
                <w:shd w:val="clear" w:color="auto" w:fill="auto"/>
              </w:tcPr>
            </w:tcPrChange>
          </w:tcPr>
          <w:p w14:paraId="3EF98371" w14:textId="1A83B602" w:rsidR="0083244E" w:rsidDel="0083244E" w:rsidRDefault="0083244E" w:rsidP="004F6D9B">
            <w:pPr>
              <w:pStyle w:val="af5"/>
              <w:pBdr>
                <w:top w:val="none" w:sz="0" w:space="0" w:color="auto"/>
                <w:left w:val="none" w:sz="0" w:space="0" w:color="auto"/>
                <w:bottom w:val="none" w:sz="0" w:space="0" w:color="auto"/>
                <w:right w:val="none" w:sz="0" w:space="0" w:color="auto"/>
              </w:pBdr>
              <w:wordWrap/>
              <w:rPr>
                <w:del w:id="2923" w:author="User" w:date="2023-03-20T17:02:00Z"/>
                <w:rFonts w:ascii="Times New Roman" w:hAnsi="Times New Roman" w:cs="Times New Roman"/>
                <w:noProof/>
                <w:lang w:eastAsia="ko-KR"/>
              </w:rPr>
            </w:pPr>
          </w:p>
        </w:tc>
      </w:tr>
    </w:tbl>
    <w:p w14:paraId="4397B349" w14:textId="6A0C0023" w:rsidR="003304E4" w:rsidRDefault="003304E4">
      <w:pPr>
        <w:pStyle w:val="MDPI51figurecaption"/>
        <w:ind w:left="0"/>
        <w:jc w:val="center"/>
        <w:rPr>
          <w:ins w:id="2924" w:author="User" w:date="2023-03-20T17:03:00Z"/>
        </w:rPr>
        <w:pPrChange w:id="2925" w:author="User" w:date="2023-03-20T17:24:00Z">
          <w:pPr>
            <w:pStyle w:val="MDPI51figurecaption"/>
          </w:pPr>
        </w:pPrChange>
      </w:pPr>
      <w:r w:rsidRPr="004F6D9B">
        <w:rPr>
          <w:b/>
          <w:bCs/>
          <w:highlight w:val="cyan"/>
          <w:rPrChange w:id="2926" w:author="HSY" w:date="2023-03-18T03:21:00Z">
            <w:rPr>
              <w:b/>
              <w:bCs/>
            </w:rPr>
          </w:rPrChange>
        </w:rPr>
        <w:t xml:space="preserve">Figure </w:t>
      </w:r>
      <w:del w:id="2927" w:author="Author" w:date="2023-03-17T07:19:00Z">
        <w:r w:rsidRPr="004F6D9B">
          <w:rPr>
            <w:b/>
            <w:bCs/>
            <w:highlight w:val="cyan"/>
            <w:rPrChange w:id="2928" w:author="HSY" w:date="2023-03-18T03:21:00Z">
              <w:rPr>
                <w:b/>
                <w:bCs/>
              </w:rPr>
            </w:rPrChange>
          </w:rPr>
          <w:delText>14b.</w:delText>
        </w:r>
        <w:r w:rsidRPr="004F6D9B">
          <w:rPr>
            <w:highlight w:val="cyan"/>
            <w:rPrChange w:id="2929" w:author="HSY" w:date="2023-03-18T03:21:00Z">
              <w:rPr/>
            </w:rPrChange>
          </w:rPr>
          <w:delText xml:space="preserve"> Pattern analysis-based self</w:delText>
        </w:r>
      </w:del>
      <w:ins w:id="2930" w:author="Author" w:date="2023-03-17T07:19:00Z">
        <w:r w:rsidR="00952535" w:rsidRPr="004F6D9B">
          <w:rPr>
            <w:b/>
            <w:bCs/>
            <w:highlight w:val="cyan"/>
            <w:rPrChange w:id="2931" w:author="HSY" w:date="2023-03-18T03:21:00Z">
              <w:rPr>
                <w:b/>
                <w:bCs/>
              </w:rPr>
            </w:rPrChange>
          </w:rPr>
          <w:t>15</w:t>
        </w:r>
        <w:r w:rsidRPr="004F6D9B">
          <w:rPr>
            <w:b/>
            <w:bCs/>
            <w:highlight w:val="cyan"/>
            <w:rPrChange w:id="2932" w:author="HSY" w:date="2023-03-18T03:21:00Z">
              <w:rPr>
                <w:b/>
                <w:bCs/>
              </w:rPr>
            </w:rPrChange>
          </w:rPr>
          <w:t>.</w:t>
        </w:r>
        <w:r w:rsidRPr="004F6D9B">
          <w:rPr>
            <w:highlight w:val="cyan"/>
            <w:rPrChange w:id="2933" w:author="HSY" w:date="2023-03-18T03:21:00Z">
              <w:rPr/>
            </w:rPrChange>
          </w:rPr>
          <w:t xml:space="preserve"> </w:t>
        </w:r>
        <w:r w:rsidR="00845BAB" w:rsidRPr="004F6D9B">
          <w:rPr>
            <w:highlight w:val="cyan"/>
            <w:rPrChange w:id="2934" w:author="HSY" w:date="2023-03-18T03:21:00Z">
              <w:rPr/>
            </w:rPrChange>
          </w:rPr>
          <w:t>Self</w:t>
        </w:r>
      </w:ins>
      <w:r w:rsidR="00845BAB" w:rsidRPr="004F6D9B">
        <w:rPr>
          <w:highlight w:val="cyan"/>
          <w:rPrChange w:id="2935" w:author="HSY" w:date="2023-03-18T03:21:00Z">
            <w:rPr/>
          </w:rPrChange>
        </w:rPr>
        <w:t xml:space="preserve">-organizing map </w:t>
      </w:r>
      <w:r w:rsidRPr="004F6D9B">
        <w:rPr>
          <w:highlight w:val="cyan"/>
          <w:rPrChange w:id="2936" w:author="HSY" w:date="2023-03-18T03:21:00Z">
            <w:rPr/>
          </w:rPrChange>
        </w:rPr>
        <w:t xml:space="preserve">for </w:t>
      </w:r>
      <w:del w:id="2937" w:author="Author" w:date="2023-03-17T07:19:00Z">
        <w:r w:rsidRPr="004F6D9B">
          <w:rPr>
            <w:highlight w:val="cyan"/>
            <w:rPrChange w:id="2938" w:author="HSY" w:date="2023-03-18T03:21:00Z">
              <w:rPr/>
            </w:rPrChange>
          </w:rPr>
          <w:delText>sampling</w:delText>
        </w:r>
      </w:del>
      <w:ins w:id="2939" w:author="HSY" w:date="2023-03-18T03:17:00Z">
        <w:r w:rsidR="002C7359" w:rsidRPr="004F6D9B">
          <w:rPr>
            <w:highlight w:val="cyan"/>
            <w:rPrChange w:id="2940" w:author="HSY" w:date="2023-03-18T03:21:00Z">
              <w:rPr/>
            </w:rPrChange>
          </w:rPr>
          <w:t>s</w:t>
        </w:r>
        <w:r w:rsidR="002C7359" w:rsidRPr="004F6D9B">
          <w:rPr>
            <w:rFonts w:eastAsia="맑은 고딕"/>
            <w:highlight w:val="cyan"/>
            <w:lang w:eastAsia="ko-KR"/>
            <w:rPrChange w:id="2941" w:author="HSY" w:date="2023-03-18T03:21:00Z">
              <w:rPr>
                <w:rFonts w:eastAsia="맑은 고딕"/>
                <w:lang w:eastAsia="ko-KR"/>
              </w:rPr>
            </w:rPrChange>
          </w:rPr>
          <w:t xml:space="preserve">ampling </w:t>
        </w:r>
      </w:ins>
      <w:ins w:id="2942" w:author="Author" w:date="2023-03-17T07:19:00Z">
        <w:del w:id="2943" w:author="HSY" w:date="2023-03-18T03:17:00Z">
          <w:r w:rsidR="008010CA" w:rsidRPr="004F6D9B" w:rsidDel="002C7359">
            <w:rPr>
              <w:highlight w:val="cyan"/>
              <w:rPrChange w:id="2944" w:author="HSY" w:date="2023-03-18T03:21:00Z">
                <w:rPr/>
              </w:rPrChange>
            </w:rPr>
            <w:delText>survey</w:delText>
          </w:r>
        </w:del>
      </w:ins>
      <w:del w:id="2945" w:author="HSY" w:date="2023-03-18T03:17:00Z">
        <w:r w:rsidRPr="004F6D9B" w:rsidDel="002C7359">
          <w:rPr>
            <w:highlight w:val="cyan"/>
            <w:rPrChange w:id="2946" w:author="HSY" w:date="2023-03-18T03:21:00Z">
              <w:rPr/>
            </w:rPrChange>
          </w:rPr>
          <w:delText xml:space="preserve"> </w:delText>
        </w:r>
      </w:del>
      <w:r w:rsidRPr="004F6D9B">
        <w:rPr>
          <w:highlight w:val="cyan"/>
          <w:rPrChange w:id="2947" w:author="HSY" w:date="2023-03-18T03:21:00Z">
            <w:rPr/>
          </w:rPrChange>
        </w:rPr>
        <w:t>site J2.</w:t>
      </w:r>
    </w:p>
    <w:tbl>
      <w:tblPr>
        <w:tblStyle w:val="a3"/>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948" w:author="User" w:date="2023-03-20T17:59:00Z">
          <w:tblPr>
            <w:tblStyle w:val="a3"/>
            <w:tblW w:w="4995" w:type="pct"/>
            <w:tblInd w:w="2608" w:type="dxa"/>
            <w:tblLook w:val="04A0" w:firstRow="1" w:lastRow="0" w:firstColumn="1" w:lastColumn="0" w:noHBand="0" w:noVBand="1"/>
          </w:tblPr>
        </w:tblPrChange>
      </w:tblPr>
      <w:tblGrid>
        <w:gridCol w:w="1745"/>
        <w:gridCol w:w="1745"/>
        <w:gridCol w:w="1744"/>
        <w:gridCol w:w="1744"/>
        <w:gridCol w:w="1744"/>
        <w:gridCol w:w="1744"/>
        <w:tblGridChange w:id="2949">
          <w:tblGrid>
            <w:gridCol w:w="1742"/>
            <w:gridCol w:w="1742"/>
            <w:gridCol w:w="1743"/>
            <w:gridCol w:w="1743"/>
            <w:gridCol w:w="1743"/>
            <w:gridCol w:w="1743"/>
          </w:tblGrid>
        </w:tblGridChange>
      </w:tblGrid>
      <w:tr w:rsidR="0083244E" w14:paraId="10B94E29" w14:textId="77777777" w:rsidTr="00057F2C">
        <w:trPr>
          <w:ins w:id="2950" w:author="User" w:date="2023-03-20T17:06:00Z"/>
        </w:trPr>
        <w:tc>
          <w:tcPr>
            <w:tcW w:w="833" w:type="pct"/>
            <w:tcPrChange w:id="2951" w:author="User" w:date="2023-03-20T17:59:00Z">
              <w:tcPr>
                <w:tcW w:w="833" w:type="pct"/>
              </w:tcPr>
            </w:tcPrChange>
          </w:tcPr>
          <w:p w14:paraId="50E6A7DB" w14:textId="6C1B90D7" w:rsidR="0083244E" w:rsidRDefault="00F10D99">
            <w:pPr>
              <w:pStyle w:val="MDPI51figurecaption"/>
              <w:ind w:left="0"/>
              <w:jc w:val="center"/>
              <w:rPr>
                <w:ins w:id="2952" w:author="User" w:date="2023-03-20T17:06:00Z"/>
              </w:rPr>
              <w:pPrChange w:id="2953" w:author="User" w:date="2023-03-20T17:59:00Z">
                <w:pPr>
                  <w:pStyle w:val="MDPI51figurecaption"/>
                  <w:ind w:left="0"/>
                </w:pPr>
              </w:pPrChange>
            </w:pPr>
            <w:ins w:id="2954" w:author="User" w:date="2023-03-20T18:03:00Z">
              <w:r>
                <w:rPr>
                  <w:noProof/>
                </w:rPr>
                <w:drawing>
                  <wp:inline distT="0" distB="0" distL="0" distR="0" wp14:anchorId="78908AA1" wp14:editId="5D2A7320">
                    <wp:extent cx="1080000" cy="1107638"/>
                    <wp:effectExtent l="0" t="0" r="6350" b="0"/>
                    <wp:docPr id="1244" name="그림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그림 1244"/>
                            <pic:cNvPicPr/>
                          </pic:nvPicPr>
                          <pic:blipFill>
                            <a:blip r:embed="rId116"/>
                            <a:stretch>
                              <a:fillRect/>
                            </a:stretch>
                          </pic:blipFill>
                          <pic:spPr>
                            <a:xfrm>
                              <a:off x="0" y="0"/>
                              <a:ext cx="1080000" cy="1107638"/>
                            </a:xfrm>
                            <a:prstGeom prst="rect">
                              <a:avLst/>
                            </a:prstGeom>
                          </pic:spPr>
                        </pic:pic>
                      </a:graphicData>
                    </a:graphic>
                  </wp:inline>
                </w:drawing>
              </w:r>
            </w:ins>
          </w:p>
        </w:tc>
        <w:tc>
          <w:tcPr>
            <w:tcW w:w="833" w:type="pct"/>
            <w:tcPrChange w:id="2955" w:author="User" w:date="2023-03-20T17:59:00Z">
              <w:tcPr>
                <w:tcW w:w="833" w:type="pct"/>
              </w:tcPr>
            </w:tcPrChange>
          </w:tcPr>
          <w:p w14:paraId="3BC24C35" w14:textId="7CA472D7" w:rsidR="0083244E" w:rsidRDefault="00F10D99">
            <w:pPr>
              <w:pStyle w:val="MDPI51figurecaption"/>
              <w:ind w:left="0"/>
              <w:jc w:val="center"/>
              <w:rPr>
                <w:ins w:id="2956" w:author="User" w:date="2023-03-20T17:06:00Z"/>
              </w:rPr>
              <w:pPrChange w:id="2957" w:author="User" w:date="2023-03-20T17:59:00Z">
                <w:pPr>
                  <w:pStyle w:val="MDPI51figurecaption"/>
                  <w:ind w:left="0"/>
                </w:pPr>
              </w:pPrChange>
            </w:pPr>
            <w:ins w:id="2958" w:author="User" w:date="2023-03-20T18:04:00Z">
              <w:r>
                <w:rPr>
                  <w:noProof/>
                </w:rPr>
                <w:drawing>
                  <wp:inline distT="0" distB="0" distL="0" distR="0" wp14:anchorId="4BD69738" wp14:editId="049DEA33">
                    <wp:extent cx="1080000" cy="1107638"/>
                    <wp:effectExtent l="0" t="0" r="6350" b="0"/>
                    <wp:docPr id="1245" name="그림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그림 1245"/>
                            <pic:cNvPicPr/>
                          </pic:nvPicPr>
                          <pic:blipFill>
                            <a:blip r:embed="rId117"/>
                            <a:stretch>
                              <a:fillRect/>
                            </a:stretch>
                          </pic:blipFill>
                          <pic:spPr>
                            <a:xfrm>
                              <a:off x="0" y="0"/>
                              <a:ext cx="1080000" cy="1107638"/>
                            </a:xfrm>
                            <a:prstGeom prst="rect">
                              <a:avLst/>
                            </a:prstGeom>
                          </pic:spPr>
                        </pic:pic>
                      </a:graphicData>
                    </a:graphic>
                  </wp:inline>
                </w:drawing>
              </w:r>
            </w:ins>
          </w:p>
        </w:tc>
        <w:tc>
          <w:tcPr>
            <w:tcW w:w="833" w:type="pct"/>
            <w:tcPrChange w:id="2959" w:author="User" w:date="2023-03-20T17:59:00Z">
              <w:tcPr>
                <w:tcW w:w="833" w:type="pct"/>
              </w:tcPr>
            </w:tcPrChange>
          </w:tcPr>
          <w:p w14:paraId="27F26A51" w14:textId="50C31AFD" w:rsidR="0083244E" w:rsidRDefault="00F10D99">
            <w:pPr>
              <w:pStyle w:val="MDPI51figurecaption"/>
              <w:ind w:left="0"/>
              <w:jc w:val="center"/>
              <w:rPr>
                <w:ins w:id="2960" w:author="User" w:date="2023-03-20T17:06:00Z"/>
              </w:rPr>
              <w:pPrChange w:id="2961" w:author="User" w:date="2023-03-20T17:59:00Z">
                <w:pPr>
                  <w:pStyle w:val="MDPI51figurecaption"/>
                  <w:ind w:left="0"/>
                </w:pPr>
              </w:pPrChange>
            </w:pPr>
            <w:ins w:id="2962" w:author="User" w:date="2023-03-20T18:04:00Z">
              <w:r>
                <w:rPr>
                  <w:noProof/>
                </w:rPr>
                <w:drawing>
                  <wp:inline distT="0" distB="0" distL="0" distR="0" wp14:anchorId="67EF2AF6" wp14:editId="62340FCB">
                    <wp:extent cx="1080000" cy="1107638"/>
                    <wp:effectExtent l="0" t="0" r="6350" b="0"/>
                    <wp:docPr id="1246" name="그림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그림 1246"/>
                            <pic:cNvPicPr/>
                          </pic:nvPicPr>
                          <pic:blipFill>
                            <a:blip r:embed="rId118"/>
                            <a:stretch>
                              <a:fillRect/>
                            </a:stretch>
                          </pic:blipFill>
                          <pic:spPr>
                            <a:xfrm>
                              <a:off x="0" y="0"/>
                              <a:ext cx="1080000" cy="1107638"/>
                            </a:xfrm>
                            <a:prstGeom prst="rect">
                              <a:avLst/>
                            </a:prstGeom>
                          </pic:spPr>
                        </pic:pic>
                      </a:graphicData>
                    </a:graphic>
                  </wp:inline>
                </w:drawing>
              </w:r>
            </w:ins>
          </w:p>
        </w:tc>
        <w:tc>
          <w:tcPr>
            <w:tcW w:w="833" w:type="pct"/>
            <w:tcPrChange w:id="2963" w:author="User" w:date="2023-03-20T17:59:00Z">
              <w:tcPr>
                <w:tcW w:w="833" w:type="pct"/>
              </w:tcPr>
            </w:tcPrChange>
          </w:tcPr>
          <w:p w14:paraId="19E56FD5" w14:textId="62B99D85" w:rsidR="0083244E" w:rsidRDefault="00F10D99">
            <w:pPr>
              <w:pStyle w:val="MDPI51figurecaption"/>
              <w:ind w:left="0"/>
              <w:jc w:val="center"/>
              <w:rPr>
                <w:ins w:id="2964" w:author="User" w:date="2023-03-20T17:06:00Z"/>
              </w:rPr>
              <w:pPrChange w:id="2965" w:author="User" w:date="2023-03-20T17:59:00Z">
                <w:pPr>
                  <w:pStyle w:val="MDPI51figurecaption"/>
                  <w:ind w:left="0"/>
                </w:pPr>
              </w:pPrChange>
            </w:pPr>
            <w:ins w:id="2966" w:author="User" w:date="2023-03-20T18:04:00Z">
              <w:r>
                <w:rPr>
                  <w:noProof/>
                </w:rPr>
                <w:drawing>
                  <wp:inline distT="0" distB="0" distL="0" distR="0" wp14:anchorId="05DCEF81" wp14:editId="26F6FCD6">
                    <wp:extent cx="1080000" cy="1107638"/>
                    <wp:effectExtent l="0" t="0" r="6350" b="0"/>
                    <wp:docPr id="1247" name="그림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그림 1247"/>
                            <pic:cNvPicPr/>
                          </pic:nvPicPr>
                          <pic:blipFill>
                            <a:blip r:embed="rId119"/>
                            <a:stretch>
                              <a:fillRect/>
                            </a:stretch>
                          </pic:blipFill>
                          <pic:spPr>
                            <a:xfrm>
                              <a:off x="0" y="0"/>
                              <a:ext cx="1080000" cy="1107638"/>
                            </a:xfrm>
                            <a:prstGeom prst="rect">
                              <a:avLst/>
                            </a:prstGeom>
                          </pic:spPr>
                        </pic:pic>
                      </a:graphicData>
                    </a:graphic>
                  </wp:inline>
                </w:drawing>
              </w:r>
            </w:ins>
          </w:p>
        </w:tc>
        <w:tc>
          <w:tcPr>
            <w:tcW w:w="833" w:type="pct"/>
            <w:tcPrChange w:id="2967" w:author="User" w:date="2023-03-20T17:59:00Z">
              <w:tcPr>
                <w:tcW w:w="833" w:type="pct"/>
              </w:tcPr>
            </w:tcPrChange>
          </w:tcPr>
          <w:p w14:paraId="12000005" w14:textId="1619C645" w:rsidR="0083244E" w:rsidRDefault="00F10D99">
            <w:pPr>
              <w:pStyle w:val="MDPI51figurecaption"/>
              <w:ind w:left="0"/>
              <w:jc w:val="center"/>
              <w:rPr>
                <w:ins w:id="2968" w:author="User" w:date="2023-03-20T17:06:00Z"/>
              </w:rPr>
              <w:pPrChange w:id="2969" w:author="User" w:date="2023-03-20T17:59:00Z">
                <w:pPr>
                  <w:pStyle w:val="MDPI51figurecaption"/>
                  <w:ind w:left="0"/>
                </w:pPr>
              </w:pPrChange>
            </w:pPr>
            <w:ins w:id="2970" w:author="User" w:date="2023-03-20T18:04:00Z">
              <w:r>
                <w:rPr>
                  <w:noProof/>
                </w:rPr>
                <w:drawing>
                  <wp:inline distT="0" distB="0" distL="0" distR="0" wp14:anchorId="75D7FC83" wp14:editId="4E1532CB">
                    <wp:extent cx="1080000" cy="1107638"/>
                    <wp:effectExtent l="0" t="0" r="6350" b="0"/>
                    <wp:docPr id="1248" name="그림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그림 1248"/>
                            <pic:cNvPicPr/>
                          </pic:nvPicPr>
                          <pic:blipFill>
                            <a:blip r:embed="rId120"/>
                            <a:stretch>
                              <a:fillRect/>
                            </a:stretch>
                          </pic:blipFill>
                          <pic:spPr>
                            <a:xfrm>
                              <a:off x="0" y="0"/>
                              <a:ext cx="1080000" cy="1107638"/>
                            </a:xfrm>
                            <a:prstGeom prst="rect">
                              <a:avLst/>
                            </a:prstGeom>
                          </pic:spPr>
                        </pic:pic>
                      </a:graphicData>
                    </a:graphic>
                  </wp:inline>
                </w:drawing>
              </w:r>
            </w:ins>
          </w:p>
        </w:tc>
        <w:tc>
          <w:tcPr>
            <w:tcW w:w="833" w:type="pct"/>
            <w:tcPrChange w:id="2971" w:author="User" w:date="2023-03-20T17:59:00Z">
              <w:tcPr>
                <w:tcW w:w="833" w:type="pct"/>
              </w:tcPr>
            </w:tcPrChange>
          </w:tcPr>
          <w:p w14:paraId="250D77CA" w14:textId="1E98912A" w:rsidR="0083244E" w:rsidRDefault="00F10D99">
            <w:pPr>
              <w:pStyle w:val="MDPI51figurecaption"/>
              <w:ind w:left="0"/>
              <w:jc w:val="center"/>
              <w:rPr>
                <w:ins w:id="2972" w:author="User" w:date="2023-03-20T17:06:00Z"/>
              </w:rPr>
              <w:pPrChange w:id="2973" w:author="User" w:date="2023-03-20T17:59:00Z">
                <w:pPr>
                  <w:pStyle w:val="MDPI51figurecaption"/>
                  <w:ind w:left="0"/>
                </w:pPr>
              </w:pPrChange>
            </w:pPr>
            <w:ins w:id="2974" w:author="User" w:date="2023-03-20T18:04:00Z">
              <w:r>
                <w:rPr>
                  <w:noProof/>
                </w:rPr>
                <w:drawing>
                  <wp:inline distT="0" distB="0" distL="0" distR="0" wp14:anchorId="5E05B639" wp14:editId="370AF4F3">
                    <wp:extent cx="1080000" cy="1107638"/>
                    <wp:effectExtent l="0" t="0" r="6350" b="0"/>
                    <wp:docPr id="1249" name="그림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그림 1249"/>
                            <pic:cNvPicPr/>
                          </pic:nvPicPr>
                          <pic:blipFill>
                            <a:blip r:embed="rId121"/>
                            <a:stretch>
                              <a:fillRect/>
                            </a:stretch>
                          </pic:blipFill>
                          <pic:spPr>
                            <a:xfrm>
                              <a:off x="0" y="0"/>
                              <a:ext cx="1080000" cy="1107638"/>
                            </a:xfrm>
                            <a:prstGeom prst="rect">
                              <a:avLst/>
                            </a:prstGeom>
                          </pic:spPr>
                        </pic:pic>
                      </a:graphicData>
                    </a:graphic>
                  </wp:inline>
                </w:drawing>
              </w:r>
            </w:ins>
          </w:p>
        </w:tc>
      </w:tr>
      <w:tr w:rsidR="0083244E" w14:paraId="51301E1D" w14:textId="77777777" w:rsidTr="00057F2C">
        <w:trPr>
          <w:ins w:id="2975" w:author="User" w:date="2023-03-20T17:06:00Z"/>
        </w:trPr>
        <w:tc>
          <w:tcPr>
            <w:tcW w:w="833" w:type="pct"/>
            <w:tcPrChange w:id="2976" w:author="User" w:date="2023-03-20T17:59:00Z">
              <w:tcPr>
                <w:tcW w:w="833" w:type="pct"/>
              </w:tcPr>
            </w:tcPrChange>
          </w:tcPr>
          <w:p w14:paraId="2FF84334" w14:textId="241E6C49" w:rsidR="0083244E" w:rsidRDefault="00F10D99">
            <w:pPr>
              <w:pStyle w:val="MDPI51figurecaption"/>
              <w:ind w:left="0"/>
              <w:jc w:val="center"/>
              <w:rPr>
                <w:ins w:id="2977" w:author="User" w:date="2023-03-20T17:06:00Z"/>
              </w:rPr>
              <w:pPrChange w:id="2978" w:author="User" w:date="2023-03-20T17:59:00Z">
                <w:pPr>
                  <w:pStyle w:val="MDPI51figurecaption"/>
                  <w:ind w:left="0"/>
                </w:pPr>
              </w:pPrChange>
            </w:pPr>
            <w:ins w:id="2979" w:author="User" w:date="2023-03-20T18:05:00Z">
              <w:r>
                <w:rPr>
                  <w:noProof/>
                </w:rPr>
                <w:drawing>
                  <wp:inline distT="0" distB="0" distL="0" distR="0" wp14:anchorId="3E2D01CA" wp14:editId="610A7DDF">
                    <wp:extent cx="1080000" cy="1107638"/>
                    <wp:effectExtent l="0" t="0" r="6350" b="0"/>
                    <wp:docPr id="1250" name="그림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그림 1250"/>
                            <pic:cNvPicPr/>
                          </pic:nvPicPr>
                          <pic:blipFill>
                            <a:blip r:embed="rId122"/>
                            <a:stretch>
                              <a:fillRect/>
                            </a:stretch>
                          </pic:blipFill>
                          <pic:spPr>
                            <a:xfrm>
                              <a:off x="0" y="0"/>
                              <a:ext cx="1080000" cy="1107638"/>
                            </a:xfrm>
                            <a:prstGeom prst="rect">
                              <a:avLst/>
                            </a:prstGeom>
                          </pic:spPr>
                        </pic:pic>
                      </a:graphicData>
                    </a:graphic>
                  </wp:inline>
                </w:drawing>
              </w:r>
            </w:ins>
          </w:p>
        </w:tc>
        <w:tc>
          <w:tcPr>
            <w:tcW w:w="833" w:type="pct"/>
            <w:tcPrChange w:id="2980" w:author="User" w:date="2023-03-20T17:59:00Z">
              <w:tcPr>
                <w:tcW w:w="833" w:type="pct"/>
              </w:tcPr>
            </w:tcPrChange>
          </w:tcPr>
          <w:p w14:paraId="6236E03B" w14:textId="0DA96ABA" w:rsidR="0083244E" w:rsidRDefault="00F10D99">
            <w:pPr>
              <w:pStyle w:val="MDPI51figurecaption"/>
              <w:ind w:left="0"/>
              <w:jc w:val="center"/>
              <w:rPr>
                <w:ins w:id="2981" w:author="User" w:date="2023-03-20T17:06:00Z"/>
              </w:rPr>
              <w:pPrChange w:id="2982" w:author="User" w:date="2023-03-20T17:59:00Z">
                <w:pPr>
                  <w:pStyle w:val="MDPI51figurecaption"/>
                  <w:ind w:left="0"/>
                </w:pPr>
              </w:pPrChange>
            </w:pPr>
            <w:ins w:id="2983" w:author="User" w:date="2023-03-20T18:05:00Z">
              <w:r>
                <w:rPr>
                  <w:noProof/>
                </w:rPr>
                <w:drawing>
                  <wp:inline distT="0" distB="0" distL="0" distR="0" wp14:anchorId="37700F21" wp14:editId="6DD9C2C3">
                    <wp:extent cx="1080000" cy="1107638"/>
                    <wp:effectExtent l="0" t="0" r="6350" b="0"/>
                    <wp:docPr id="1251" name="그림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그림 1251"/>
                            <pic:cNvPicPr/>
                          </pic:nvPicPr>
                          <pic:blipFill>
                            <a:blip r:embed="rId123"/>
                            <a:stretch>
                              <a:fillRect/>
                            </a:stretch>
                          </pic:blipFill>
                          <pic:spPr>
                            <a:xfrm>
                              <a:off x="0" y="0"/>
                              <a:ext cx="1080000" cy="1107638"/>
                            </a:xfrm>
                            <a:prstGeom prst="rect">
                              <a:avLst/>
                            </a:prstGeom>
                          </pic:spPr>
                        </pic:pic>
                      </a:graphicData>
                    </a:graphic>
                  </wp:inline>
                </w:drawing>
              </w:r>
            </w:ins>
          </w:p>
        </w:tc>
        <w:tc>
          <w:tcPr>
            <w:tcW w:w="833" w:type="pct"/>
            <w:tcPrChange w:id="2984" w:author="User" w:date="2023-03-20T17:59:00Z">
              <w:tcPr>
                <w:tcW w:w="833" w:type="pct"/>
              </w:tcPr>
            </w:tcPrChange>
          </w:tcPr>
          <w:p w14:paraId="6E451611" w14:textId="5C84943A" w:rsidR="0083244E" w:rsidRDefault="00F10D99">
            <w:pPr>
              <w:pStyle w:val="MDPI51figurecaption"/>
              <w:ind w:left="0"/>
              <w:jc w:val="center"/>
              <w:rPr>
                <w:ins w:id="2985" w:author="User" w:date="2023-03-20T17:06:00Z"/>
              </w:rPr>
              <w:pPrChange w:id="2986" w:author="User" w:date="2023-03-20T17:59:00Z">
                <w:pPr>
                  <w:pStyle w:val="MDPI51figurecaption"/>
                  <w:ind w:left="0"/>
                </w:pPr>
              </w:pPrChange>
            </w:pPr>
            <w:ins w:id="2987" w:author="User" w:date="2023-03-20T18:05:00Z">
              <w:r>
                <w:rPr>
                  <w:noProof/>
                </w:rPr>
                <w:drawing>
                  <wp:inline distT="0" distB="0" distL="0" distR="0" wp14:anchorId="65376217" wp14:editId="46FC3ED7">
                    <wp:extent cx="1080000" cy="1107638"/>
                    <wp:effectExtent l="0" t="0" r="6350" b="0"/>
                    <wp:docPr id="1252" name="그림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그림 1252"/>
                            <pic:cNvPicPr/>
                          </pic:nvPicPr>
                          <pic:blipFill>
                            <a:blip r:embed="rId124"/>
                            <a:stretch>
                              <a:fillRect/>
                            </a:stretch>
                          </pic:blipFill>
                          <pic:spPr>
                            <a:xfrm>
                              <a:off x="0" y="0"/>
                              <a:ext cx="1080000" cy="1107638"/>
                            </a:xfrm>
                            <a:prstGeom prst="rect">
                              <a:avLst/>
                            </a:prstGeom>
                          </pic:spPr>
                        </pic:pic>
                      </a:graphicData>
                    </a:graphic>
                  </wp:inline>
                </w:drawing>
              </w:r>
            </w:ins>
          </w:p>
        </w:tc>
        <w:tc>
          <w:tcPr>
            <w:tcW w:w="833" w:type="pct"/>
            <w:tcPrChange w:id="2988" w:author="User" w:date="2023-03-20T17:59:00Z">
              <w:tcPr>
                <w:tcW w:w="833" w:type="pct"/>
              </w:tcPr>
            </w:tcPrChange>
          </w:tcPr>
          <w:p w14:paraId="6B6C73D3" w14:textId="66B9A6CB" w:rsidR="0083244E" w:rsidRDefault="00F10D99">
            <w:pPr>
              <w:pStyle w:val="MDPI51figurecaption"/>
              <w:ind w:left="0"/>
              <w:jc w:val="center"/>
              <w:rPr>
                <w:ins w:id="2989" w:author="User" w:date="2023-03-20T17:06:00Z"/>
              </w:rPr>
              <w:pPrChange w:id="2990" w:author="User" w:date="2023-03-20T17:59:00Z">
                <w:pPr>
                  <w:pStyle w:val="MDPI51figurecaption"/>
                  <w:ind w:left="0"/>
                </w:pPr>
              </w:pPrChange>
            </w:pPr>
            <w:ins w:id="2991" w:author="User" w:date="2023-03-20T18:05:00Z">
              <w:r>
                <w:rPr>
                  <w:noProof/>
                </w:rPr>
                <w:drawing>
                  <wp:inline distT="0" distB="0" distL="0" distR="0" wp14:anchorId="7B40B29A" wp14:editId="07DABEA2">
                    <wp:extent cx="1080000" cy="1107638"/>
                    <wp:effectExtent l="0" t="0" r="6350" b="0"/>
                    <wp:docPr id="1253" name="그림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그림 1253"/>
                            <pic:cNvPicPr/>
                          </pic:nvPicPr>
                          <pic:blipFill>
                            <a:blip r:embed="rId125"/>
                            <a:stretch>
                              <a:fillRect/>
                            </a:stretch>
                          </pic:blipFill>
                          <pic:spPr>
                            <a:xfrm>
                              <a:off x="0" y="0"/>
                              <a:ext cx="1080000" cy="1107638"/>
                            </a:xfrm>
                            <a:prstGeom prst="rect">
                              <a:avLst/>
                            </a:prstGeom>
                          </pic:spPr>
                        </pic:pic>
                      </a:graphicData>
                    </a:graphic>
                  </wp:inline>
                </w:drawing>
              </w:r>
            </w:ins>
          </w:p>
        </w:tc>
        <w:tc>
          <w:tcPr>
            <w:tcW w:w="833" w:type="pct"/>
            <w:tcPrChange w:id="2992" w:author="User" w:date="2023-03-20T17:59:00Z">
              <w:tcPr>
                <w:tcW w:w="833" w:type="pct"/>
              </w:tcPr>
            </w:tcPrChange>
          </w:tcPr>
          <w:p w14:paraId="3AA443FD" w14:textId="4662EC84" w:rsidR="0083244E" w:rsidRDefault="00F10D99">
            <w:pPr>
              <w:pStyle w:val="MDPI51figurecaption"/>
              <w:ind w:left="0"/>
              <w:jc w:val="center"/>
              <w:rPr>
                <w:ins w:id="2993" w:author="User" w:date="2023-03-20T17:06:00Z"/>
              </w:rPr>
              <w:pPrChange w:id="2994" w:author="User" w:date="2023-03-20T17:59:00Z">
                <w:pPr>
                  <w:pStyle w:val="MDPI51figurecaption"/>
                  <w:ind w:left="0"/>
                </w:pPr>
              </w:pPrChange>
            </w:pPr>
            <w:ins w:id="2995" w:author="User" w:date="2023-03-20T18:05:00Z">
              <w:r>
                <w:rPr>
                  <w:noProof/>
                </w:rPr>
                <w:drawing>
                  <wp:inline distT="0" distB="0" distL="0" distR="0" wp14:anchorId="5C184ECE" wp14:editId="4D5E9D45">
                    <wp:extent cx="1080000" cy="1107638"/>
                    <wp:effectExtent l="0" t="0" r="6350" b="0"/>
                    <wp:docPr id="1254" name="그림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그림 1254"/>
                            <pic:cNvPicPr/>
                          </pic:nvPicPr>
                          <pic:blipFill>
                            <a:blip r:embed="rId126"/>
                            <a:stretch>
                              <a:fillRect/>
                            </a:stretch>
                          </pic:blipFill>
                          <pic:spPr>
                            <a:xfrm>
                              <a:off x="0" y="0"/>
                              <a:ext cx="1080000" cy="1107638"/>
                            </a:xfrm>
                            <a:prstGeom prst="rect">
                              <a:avLst/>
                            </a:prstGeom>
                          </pic:spPr>
                        </pic:pic>
                      </a:graphicData>
                    </a:graphic>
                  </wp:inline>
                </w:drawing>
              </w:r>
            </w:ins>
          </w:p>
        </w:tc>
        <w:tc>
          <w:tcPr>
            <w:tcW w:w="833" w:type="pct"/>
            <w:tcPrChange w:id="2996" w:author="User" w:date="2023-03-20T17:59:00Z">
              <w:tcPr>
                <w:tcW w:w="833" w:type="pct"/>
              </w:tcPr>
            </w:tcPrChange>
          </w:tcPr>
          <w:p w14:paraId="4AD10EC3" w14:textId="3D1676FF" w:rsidR="0083244E" w:rsidRDefault="00F10D99">
            <w:pPr>
              <w:pStyle w:val="MDPI51figurecaption"/>
              <w:ind w:left="0"/>
              <w:jc w:val="center"/>
              <w:rPr>
                <w:ins w:id="2997" w:author="User" w:date="2023-03-20T17:06:00Z"/>
              </w:rPr>
              <w:pPrChange w:id="2998" w:author="User" w:date="2023-03-20T17:59:00Z">
                <w:pPr>
                  <w:pStyle w:val="MDPI51figurecaption"/>
                  <w:ind w:left="0"/>
                </w:pPr>
              </w:pPrChange>
            </w:pPr>
            <w:ins w:id="2999" w:author="User" w:date="2023-03-20T18:05:00Z">
              <w:r>
                <w:rPr>
                  <w:noProof/>
                </w:rPr>
                <w:drawing>
                  <wp:inline distT="0" distB="0" distL="0" distR="0" wp14:anchorId="21DFDE85" wp14:editId="571296B5">
                    <wp:extent cx="1080000" cy="1107638"/>
                    <wp:effectExtent l="0" t="0" r="6350" b="0"/>
                    <wp:docPr id="1255" name="그림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그림 1255"/>
                            <pic:cNvPicPr/>
                          </pic:nvPicPr>
                          <pic:blipFill>
                            <a:blip r:embed="rId127"/>
                            <a:stretch>
                              <a:fillRect/>
                            </a:stretch>
                          </pic:blipFill>
                          <pic:spPr>
                            <a:xfrm>
                              <a:off x="0" y="0"/>
                              <a:ext cx="1080000" cy="1107638"/>
                            </a:xfrm>
                            <a:prstGeom prst="rect">
                              <a:avLst/>
                            </a:prstGeom>
                          </pic:spPr>
                        </pic:pic>
                      </a:graphicData>
                    </a:graphic>
                  </wp:inline>
                </w:drawing>
              </w:r>
            </w:ins>
          </w:p>
        </w:tc>
      </w:tr>
      <w:tr w:rsidR="0083244E" w14:paraId="3CCEF786" w14:textId="77777777" w:rsidTr="00057F2C">
        <w:trPr>
          <w:ins w:id="3000" w:author="User" w:date="2023-03-20T17:06:00Z"/>
        </w:trPr>
        <w:tc>
          <w:tcPr>
            <w:tcW w:w="833" w:type="pct"/>
            <w:tcPrChange w:id="3001" w:author="User" w:date="2023-03-20T17:59:00Z">
              <w:tcPr>
                <w:tcW w:w="833" w:type="pct"/>
              </w:tcPr>
            </w:tcPrChange>
          </w:tcPr>
          <w:p w14:paraId="3E001F1E" w14:textId="0969763C" w:rsidR="0083244E" w:rsidRDefault="00EA6D47">
            <w:pPr>
              <w:pStyle w:val="MDPI51figurecaption"/>
              <w:ind w:left="0"/>
              <w:jc w:val="center"/>
              <w:rPr>
                <w:ins w:id="3002" w:author="User" w:date="2023-03-20T17:06:00Z"/>
              </w:rPr>
              <w:pPrChange w:id="3003" w:author="User" w:date="2023-03-20T17:59:00Z">
                <w:pPr>
                  <w:pStyle w:val="MDPI51figurecaption"/>
                  <w:ind w:left="0"/>
                </w:pPr>
              </w:pPrChange>
            </w:pPr>
            <w:ins w:id="3004" w:author="User" w:date="2023-03-20T18:06:00Z">
              <w:r>
                <w:rPr>
                  <w:noProof/>
                </w:rPr>
                <w:drawing>
                  <wp:inline distT="0" distB="0" distL="0" distR="0" wp14:anchorId="2DE98948" wp14:editId="1CA0D5AA">
                    <wp:extent cx="1080000" cy="1107638"/>
                    <wp:effectExtent l="0" t="0" r="6350" b="0"/>
                    <wp:docPr id="1256" name="그림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그림 1256"/>
                            <pic:cNvPicPr/>
                          </pic:nvPicPr>
                          <pic:blipFill>
                            <a:blip r:embed="rId128"/>
                            <a:stretch>
                              <a:fillRect/>
                            </a:stretch>
                          </pic:blipFill>
                          <pic:spPr>
                            <a:xfrm>
                              <a:off x="0" y="0"/>
                              <a:ext cx="1080000" cy="1107638"/>
                            </a:xfrm>
                            <a:prstGeom prst="rect">
                              <a:avLst/>
                            </a:prstGeom>
                          </pic:spPr>
                        </pic:pic>
                      </a:graphicData>
                    </a:graphic>
                  </wp:inline>
                </w:drawing>
              </w:r>
            </w:ins>
          </w:p>
        </w:tc>
        <w:tc>
          <w:tcPr>
            <w:tcW w:w="833" w:type="pct"/>
            <w:tcPrChange w:id="3005" w:author="User" w:date="2023-03-20T17:59:00Z">
              <w:tcPr>
                <w:tcW w:w="833" w:type="pct"/>
              </w:tcPr>
            </w:tcPrChange>
          </w:tcPr>
          <w:p w14:paraId="25B6A0E9" w14:textId="5D0FA709" w:rsidR="0083244E" w:rsidRDefault="00EA6D47">
            <w:pPr>
              <w:pStyle w:val="MDPI51figurecaption"/>
              <w:ind w:left="0"/>
              <w:jc w:val="center"/>
              <w:rPr>
                <w:ins w:id="3006" w:author="User" w:date="2023-03-20T17:06:00Z"/>
              </w:rPr>
              <w:pPrChange w:id="3007" w:author="User" w:date="2023-03-20T17:59:00Z">
                <w:pPr>
                  <w:pStyle w:val="MDPI51figurecaption"/>
                  <w:ind w:left="0"/>
                </w:pPr>
              </w:pPrChange>
            </w:pPr>
            <w:ins w:id="3008" w:author="User" w:date="2023-03-20T18:06:00Z">
              <w:r>
                <w:rPr>
                  <w:noProof/>
                </w:rPr>
                <w:drawing>
                  <wp:inline distT="0" distB="0" distL="0" distR="0" wp14:anchorId="3C87E41A" wp14:editId="702C074A">
                    <wp:extent cx="1080000" cy="1107638"/>
                    <wp:effectExtent l="0" t="0" r="6350" b="0"/>
                    <wp:docPr id="1257" name="그림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그림 1257"/>
                            <pic:cNvPicPr/>
                          </pic:nvPicPr>
                          <pic:blipFill>
                            <a:blip r:embed="rId129"/>
                            <a:stretch>
                              <a:fillRect/>
                            </a:stretch>
                          </pic:blipFill>
                          <pic:spPr>
                            <a:xfrm>
                              <a:off x="0" y="0"/>
                              <a:ext cx="1080000" cy="1107638"/>
                            </a:xfrm>
                            <a:prstGeom prst="rect">
                              <a:avLst/>
                            </a:prstGeom>
                          </pic:spPr>
                        </pic:pic>
                      </a:graphicData>
                    </a:graphic>
                  </wp:inline>
                </w:drawing>
              </w:r>
            </w:ins>
          </w:p>
        </w:tc>
        <w:tc>
          <w:tcPr>
            <w:tcW w:w="833" w:type="pct"/>
            <w:tcPrChange w:id="3009" w:author="User" w:date="2023-03-20T17:59:00Z">
              <w:tcPr>
                <w:tcW w:w="833" w:type="pct"/>
              </w:tcPr>
            </w:tcPrChange>
          </w:tcPr>
          <w:p w14:paraId="6A47CA68" w14:textId="392EB978" w:rsidR="0083244E" w:rsidRDefault="00EA6D47">
            <w:pPr>
              <w:pStyle w:val="MDPI51figurecaption"/>
              <w:ind w:left="0"/>
              <w:jc w:val="center"/>
              <w:rPr>
                <w:ins w:id="3010" w:author="User" w:date="2023-03-20T17:06:00Z"/>
              </w:rPr>
              <w:pPrChange w:id="3011" w:author="User" w:date="2023-03-20T17:59:00Z">
                <w:pPr>
                  <w:pStyle w:val="MDPI51figurecaption"/>
                  <w:ind w:left="0"/>
                </w:pPr>
              </w:pPrChange>
            </w:pPr>
            <w:ins w:id="3012" w:author="User" w:date="2023-03-20T18:06:00Z">
              <w:r>
                <w:rPr>
                  <w:noProof/>
                </w:rPr>
                <w:drawing>
                  <wp:inline distT="0" distB="0" distL="0" distR="0" wp14:anchorId="508E0723" wp14:editId="1D910629">
                    <wp:extent cx="1080000" cy="1107638"/>
                    <wp:effectExtent l="0" t="0" r="6350" b="0"/>
                    <wp:docPr id="1258" name="그림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그림 1258"/>
                            <pic:cNvPicPr/>
                          </pic:nvPicPr>
                          <pic:blipFill>
                            <a:blip r:embed="rId130"/>
                            <a:stretch>
                              <a:fillRect/>
                            </a:stretch>
                          </pic:blipFill>
                          <pic:spPr>
                            <a:xfrm>
                              <a:off x="0" y="0"/>
                              <a:ext cx="1080000" cy="1107638"/>
                            </a:xfrm>
                            <a:prstGeom prst="rect">
                              <a:avLst/>
                            </a:prstGeom>
                          </pic:spPr>
                        </pic:pic>
                      </a:graphicData>
                    </a:graphic>
                  </wp:inline>
                </w:drawing>
              </w:r>
            </w:ins>
          </w:p>
        </w:tc>
        <w:tc>
          <w:tcPr>
            <w:tcW w:w="833" w:type="pct"/>
            <w:tcPrChange w:id="3013" w:author="User" w:date="2023-03-20T17:59:00Z">
              <w:tcPr>
                <w:tcW w:w="833" w:type="pct"/>
              </w:tcPr>
            </w:tcPrChange>
          </w:tcPr>
          <w:p w14:paraId="5F2CE7B9" w14:textId="1CE9D3FD" w:rsidR="0083244E" w:rsidRDefault="00EA6D47">
            <w:pPr>
              <w:pStyle w:val="MDPI51figurecaption"/>
              <w:ind w:left="0"/>
              <w:jc w:val="center"/>
              <w:rPr>
                <w:ins w:id="3014" w:author="User" w:date="2023-03-20T17:06:00Z"/>
              </w:rPr>
              <w:pPrChange w:id="3015" w:author="User" w:date="2023-03-20T17:59:00Z">
                <w:pPr>
                  <w:pStyle w:val="MDPI51figurecaption"/>
                  <w:ind w:left="0"/>
                </w:pPr>
              </w:pPrChange>
            </w:pPr>
            <w:ins w:id="3016" w:author="User" w:date="2023-03-20T18:06:00Z">
              <w:r>
                <w:rPr>
                  <w:noProof/>
                </w:rPr>
                <w:drawing>
                  <wp:inline distT="0" distB="0" distL="0" distR="0" wp14:anchorId="51766188" wp14:editId="279F2120">
                    <wp:extent cx="1080000" cy="1107638"/>
                    <wp:effectExtent l="0" t="0" r="6350" b="0"/>
                    <wp:docPr id="1259" name="그림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그림 1259"/>
                            <pic:cNvPicPr/>
                          </pic:nvPicPr>
                          <pic:blipFill>
                            <a:blip r:embed="rId131"/>
                            <a:stretch>
                              <a:fillRect/>
                            </a:stretch>
                          </pic:blipFill>
                          <pic:spPr>
                            <a:xfrm>
                              <a:off x="0" y="0"/>
                              <a:ext cx="1080000" cy="1107638"/>
                            </a:xfrm>
                            <a:prstGeom prst="rect">
                              <a:avLst/>
                            </a:prstGeom>
                          </pic:spPr>
                        </pic:pic>
                      </a:graphicData>
                    </a:graphic>
                  </wp:inline>
                </w:drawing>
              </w:r>
            </w:ins>
          </w:p>
        </w:tc>
        <w:tc>
          <w:tcPr>
            <w:tcW w:w="833" w:type="pct"/>
            <w:tcPrChange w:id="3017" w:author="User" w:date="2023-03-20T17:59:00Z">
              <w:tcPr>
                <w:tcW w:w="833" w:type="pct"/>
              </w:tcPr>
            </w:tcPrChange>
          </w:tcPr>
          <w:p w14:paraId="58C28C48" w14:textId="57402DAD" w:rsidR="0083244E" w:rsidRDefault="00EA6D47">
            <w:pPr>
              <w:pStyle w:val="MDPI51figurecaption"/>
              <w:ind w:left="0"/>
              <w:jc w:val="center"/>
              <w:rPr>
                <w:ins w:id="3018" w:author="User" w:date="2023-03-20T17:06:00Z"/>
              </w:rPr>
              <w:pPrChange w:id="3019" w:author="User" w:date="2023-03-20T17:59:00Z">
                <w:pPr>
                  <w:pStyle w:val="MDPI51figurecaption"/>
                  <w:ind w:left="0"/>
                </w:pPr>
              </w:pPrChange>
            </w:pPr>
            <w:ins w:id="3020" w:author="User" w:date="2023-03-20T18:07:00Z">
              <w:r>
                <w:rPr>
                  <w:noProof/>
                </w:rPr>
                <w:drawing>
                  <wp:inline distT="0" distB="0" distL="0" distR="0" wp14:anchorId="54252049" wp14:editId="455A4878">
                    <wp:extent cx="1080000" cy="1107638"/>
                    <wp:effectExtent l="0" t="0" r="6350" b="0"/>
                    <wp:docPr id="1260" name="그림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그림 1260"/>
                            <pic:cNvPicPr/>
                          </pic:nvPicPr>
                          <pic:blipFill>
                            <a:blip r:embed="rId132"/>
                            <a:stretch>
                              <a:fillRect/>
                            </a:stretch>
                          </pic:blipFill>
                          <pic:spPr>
                            <a:xfrm>
                              <a:off x="0" y="0"/>
                              <a:ext cx="1080000" cy="1107638"/>
                            </a:xfrm>
                            <a:prstGeom prst="rect">
                              <a:avLst/>
                            </a:prstGeom>
                          </pic:spPr>
                        </pic:pic>
                      </a:graphicData>
                    </a:graphic>
                  </wp:inline>
                </w:drawing>
              </w:r>
            </w:ins>
          </w:p>
        </w:tc>
        <w:tc>
          <w:tcPr>
            <w:tcW w:w="833" w:type="pct"/>
            <w:tcPrChange w:id="3021" w:author="User" w:date="2023-03-20T17:59:00Z">
              <w:tcPr>
                <w:tcW w:w="833" w:type="pct"/>
              </w:tcPr>
            </w:tcPrChange>
          </w:tcPr>
          <w:p w14:paraId="3A8C8B76" w14:textId="77777777" w:rsidR="0083244E" w:rsidRDefault="0083244E">
            <w:pPr>
              <w:pStyle w:val="MDPI51figurecaption"/>
              <w:ind w:left="0"/>
              <w:jc w:val="center"/>
              <w:rPr>
                <w:ins w:id="3022" w:author="User" w:date="2023-03-20T17:06:00Z"/>
              </w:rPr>
              <w:pPrChange w:id="3023" w:author="User" w:date="2023-03-20T17:59:00Z">
                <w:pPr>
                  <w:pStyle w:val="MDPI51figurecaption"/>
                  <w:ind w:left="0"/>
                </w:pPr>
              </w:pPrChange>
            </w:pPr>
          </w:p>
        </w:tc>
      </w:tr>
    </w:tbl>
    <w:p w14:paraId="696E24B1" w14:textId="77777777" w:rsidR="0083244E" w:rsidRDefault="0083244E">
      <w:pPr>
        <w:pStyle w:val="MDPI51figurecaption"/>
        <w:ind w:left="0"/>
        <w:pPrChange w:id="3024" w:author="User" w:date="2023-03-20T17:07:00Z">
          <w:pPr>
            <w:pStyle w:val="MDPI51figurecaption"/>
          </w:pPr>
        </w:pPrChange>
      </w:pPr>
    </w:p>
    <w:tbl>
      <w:tblPr>
        <w:tblStyle w:val="a3"/>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25" w:author="Hi" w:date="2023-03-18T11:40:00Z">
          <w:tblPr>
            <w:tblStyle w:val="a3"/>
            <w:tblW w:w="14344"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321"/>
        <w:gridCol w:w="1301"/>
        <w:gridCol w:w="1961"/>
        <w:gridCol w:w="1961"/>
        <w:gridCol w:w="1961"/>
        <w:gridCol w:w="1961"/>
        <w:tblGridChange w:id="3026">
          <w:tblGrid>
            <w:gridCol w:w="810"/>
            <w:gridCol w:w="810"/>
            <w:gridCol w:w="125"/>
            <w:gridCol w:w="1745"/>
            <w:gridCol w:w="906"/>
            <w:gridCol w:w="838"/>
            <w:gridCol w:w="1744"/>
            <w:gridCol w:w="194"/>
            <w:gridCol w:w="1550"/>
            <w:gridCol w:w="1226"/>
            <w:gridCol w:w="518"/>
            <w:gridCol w:w="2258"/>
          </w:tblGrid>
        </w:tblGridChange>
      </w:tblGrid>
      <w:tr w:rsidR="000F1931" w:rsidDel="0083244E" w14:paraId="30379DFA" w14:textId="6D9531F8" w:rsidTr="008202F8">
        <w:trPr>
          <w:trHeight w:val="703"/>
          <w:jc w:val="right"/>
          <w:del w:id="3027" w:author="User" w:date="2023-03-20T17:02:00Z"/>
          <w:trPrChange w:id="3028" w:author="Hi" w:date="2023-03-18T11:40:00Z">
            <w:trPr>
              <w:trHeight w:val="703"/>
              <w:jc w:val="right"/>
            </w:trPr>
          </w:trPrChange>
        </w:trPr>
        <w:tc>
          <w:tcPr>
            <w:tcW w:w="833" w:type="pct"/>
            <w:tcPrChange w:id="3029" w:author="Hi" w:date="2023-03-18T11:40:00Z">
              <w:tcPr>
                <w:tcW w:w="810" w:type="dxa"/>
              </w:tcPr>
            </w:tcPrChange>
          </w:tcPr>
          <w:p w14:paraId="1BFCE9BF" w14:textId="682F0EB6"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030" w:author="User" w:date="2023-03-20T17:02:00Z"/>
                <w:rFonts w:ascii="Times New Roman" w:hAnsi="Times New Roman" w:cs="Times New Roman"/>
                <w:lang w:bidi="en-US"/>
              </w:rPr>
            </w:pPr>
            <w:ins w:id="3031" w:author="HSY" w:date="2023-03-18T03:12:00Z">
              <w:del w:id="3032" w:author="User" w:date="2023-03-20T17:02:00Z">
                <w:r w:rsidDel="0083244E">
                  <w:rPr>
                    <w:rFonts w:ascii="Times New Roman" w:hAnsi="Times New Roman"/>
                    <w:noProof/>
                    <w:lang w:eastAsia="ko-KR"/>
                  </w:rPr>
                  <w:drawing>
                    <wp:inline distT="0" distB="0" distL="0" distR="0" wp14:anchorId="7E6E3FA8" wp14:editId="4F4A2171">
                      <wp:extent cx="1008000" cy="1081747"/>
                      <wp:effectExtent l="0" t="0" r="1905" b="4445"/>
                      <wp:docPr id="1064"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이미지"/>
                              <pic:cNvPicPr/>
                            </pic:nvPicPr>
                            <pic:blipFill rotWithShape="1">
                              <a:blip r:embed="rId116">
                                <a:extLst>
                                  <a:ext uri="{28A0092B-C50C-407E-A947-70E740481C1C}">
                                    <a14:useLocalDpi xmlns:a14="http://schemas.microsoft.com/office/drawing/2010/main" val="0"/>
                                  </a:ext>
                                </a:extLst>
                              </a:blip>
                              <a:srcRect l="16178" t="9775" r="5532" b="6207"/>
                              <a:stretch/>
                            </pic:blipFill>
                            <pic:spPr bwMode="auto">
                              <a:xfrm>
                                <a:off x="0" y="0"/>
                                <a:ext cx="1008000" cy="108174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tcPrChange w:id="3033" w:author="Hi" w:date="2023-03-18T11:40:00Z">
              <w:tcPr>
                <w:tcW w:w="810" w:type="dxa"/>
              </w:tcPr>
            </w:tcPrChange>
          </w:tcPr>
          <w:p w14:paraId="50A00DF7" w14:textId="6A70009F"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034" w:author="User" w:date="2023-03-20T17:02:00Z"/>
                <w:rFonts w:ascii="Times New Roman" w:hAnsi="Times New Roman" w:cs="Times New Roman"/>
                <w:lang w:bidi="en-US"/>
              </w:rPr>
            </w:pPr>
            <w:ins w:id="3035" w:author="HSY" w:date="2023-03-18T03:12:00Z">
              <w:del w:id="3036" w:author="User" w:date="2023-03-20T17:02:00Z">
                <w:r w:rsidDel="0083244E">
                  <w:rPr>
                    <w:rFonts w:ascii="Times New Roman" w:hAnsi="Times New Roman"/>
                    <w:noProof/>
                    <w:lang w:eastAsia="ko-KR"/>
                  </w:rPr>
                  <w:drawing>
                    <wp:inline distT="0" distB="0" distL="0" distR="0" wp14:anchorId="32DB59BD" wp14:editId="6537BCCF">
                      <wp:extent cx="1008000" cy="1078559"/>
                      <wp:effectExtent l="0" t="0" r="1905" b="7620"/>
                      <wp:docPr id="1065"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이미지"/>
                              <pic:cNvPicPr/>
                            </pic:nvPicPr>
                            <pic:blipFill rotWithShape="1">
                              <a:blip r:embed="rId117">
                                <a:extLst>
                                  <a:ext uri="{28A0092B-C50C-407E-A947-70E740481C1C}">
                                    <a14:useLocalDpi xmlns:a14="http://schemas.microsoft.com/office/drawing/2010/main" val="0"/>
                                  </a:ext>
                                </a:extLst>
                              </a:blip>
                              <a:srcRect l="16199" t="9777" r="5837" b="6802"/>
                              <a:stretch/>
                            </pic:blipFill>
                            <pic:spPr bwMode="auto">
                              <a:xfrm>
                                <a:off x="0" y="0"/>
                                <a:ext cx="1008000" cy="1078559"/>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shd w:val="clear" w:color="auto" w:fill="auto"/>
            <w:tcPrChange w:id="3037" w:author="Hi" w:date="2023-03-18T11:40:00Z">
              <w:tcPr>
                <w:tcW w:w="2776" w:type="dxa"/>
                <w:gridSpan w:val="3"/>
                <w:shd w:val="clear" w:color="auto" w:fill="auto"/>
              </w:tcPr>
            </w:tcPrChange>
          </w:tcPr>
          <w:p w14:paraId="77CB7278" w14:textId="606E2045" w:rsidR="000F1931" w:rsidDel="0083244E" w:rsidRDefault="000F1931" w:rsidP="00093642">
            <w:pPr>
              <w:pStyle w:val="af5"/>
              <w:pBdr>
                <w:top w:val="none" w:sz="0" w:space="0" w:color="auto"/>
                <w:left w:val="none" w:sz="0" w:space="0" w:color="auto"/>
                <w:bottom w:val="none" w:sz="0" w:space="0" w:color="auto"/>
                <w:right w:val="none" w:sz="0" w:space="0" w:color="auto"/>
              </w:pBdr>
              <w:wordWrap/>
              <w:rPr>
                <w:del w:id="3038" w:author="User" w:date="2023-03-20T17:02:00Z"/>
                <w:rFonts w:ascii="Times New Roman" w:hAnsi="Times New Roman" w:cs="Times New Roman"/>
                <w:lang w:bidi="en-US"/>
              </w:rPr>
            </w:pPr>
            <w:del w:id="3039" w:author="User" w:date="2023-03-20T17:02:00Z">
              <w:r w:rsidDel="0083244E">
                <w:rPr>
                  <w:rFonts w:ascii="Times New Roman" w:hAnsi="Times New Roman" w:cs="Times New Roman"/>
                  <w:lang w:bidi="en-US"/>
                </w:rPr>
                <w:br w:type="page"/>
              </w:r>
            </w:del>
            <w:ins w:id="3040" w:author="HSY" w:date="2023-03-18T03:12:00Z">
              <w:del w:id="3041" w:author="User" w:date="2023-03-20T17:02:00Z">
                <w:r w:rsidR="00734781" w:rsidDel="0083244E">
                  <w:rPr>
                    <w:rFonts w:ascii="Times New Roman" w:hAnsi="Times New Roman"/>
                    <w:noProof/>
                    <w:lang w:eastAsia="ko-KR"/>
                  </w:rPr>
                  <w:drawing>
                    <wp:inline distT="0" distB="0" distL="0" distR="0" wp14:anchorId="199DFD89" wp14:editId="79D07C65">
                      <wp:extent cx="1008000" cy="1050840"/>
                      <wp:effectExtent l="0" t="0" r="1905" b="0"/>
                      <wp:docPr id="1145"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이미지"/>
                              <pic:cNvPicPr/>
                            </pic:nvPicPr>
                            <pic:blipFill rotWithShape="1">
                              <a:blip r:embed="rId118">
                                <a:extLst>
                                  <a:ext uri="{28A0092B-C50C-407E-A947-70E740481C1C}">
                                    <a14:useLocalDpi xmlns:a14="http://schemas.microsoft.com/office/drawing/2010/main" val="0"/>
                                  </a:ext>
                                </a:extLst>
                              </a:blip>
                              <a:srcRect l="13568" t="9486" r="5841" b="6498"/>
                              <a:stretch/>
                            </pic:blipFill>
                            <pic:spPr bwMode="auto">
                              <a:xfrm>
                                <a:off x="0" y="0"/>
                                <a:ext cx="1008000" cy="1050840"/>
                              </a:xfrm>
                              <a:prstGeom prst="rect">
                                <a:avLst/>
                              </a:prstGeom>
                              <a:ln>
                                <a:noFill/>
                              </a:ln>
                              <a:extLst>
                                <a:ext uri="{53640926-AAD7-44D8-BBD7-CCE9431645EC}">
                                  <a14:shadowObscured xmlns:a14="http://schemas.microsoft.com/office/drawing/2010/main"/>
                                </a:ext>
                              </a:extLst>
                            </pic:spPr>
                          </pic:pic>
                        </a:graphicData>
                      </a:graphic>
                    </wp:inline>
                  </w:drawing>
                </w:r>
              </w:del>
            </w:ins>
            <w:del w:id="3042" w:author="User" w:date="2023-03-20T17:02:00Z">
              <w:r w:rsidDel="0083244E">
                <w:rPr>
                  <w:rFonts w:ascii="Times New Roman" w:hAnsi="Times New Roman"/>
                  <w:noProof/>
                  <w:lang w:eastAsia="ko-KR"/>
                </w:rPr>
                <w:drawing>
                  <wp:inline distT="0" distB="0" distL="0" distR="0" wp14:anchorId="031B7911" wp14:editId="7E0AB4D1">
                    <wp:extent cx="1620000" cy="1620000"/>
                    <wp:effectExtent l="0" t="0" r="5715" b="571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이미지"/>
                            <pic:cNvPicPr/>
                          </pic:nvPicPr>
                          <pic:blipFill>
                            <a:blip r:embed="rId116">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043" w:author="Hi" w:date="2023-03-18T11:40:00Z">
              <w:tcPr>
                <w:tcW w:w="2776" w:type="dxa"/>
                <w:gridSpan w:val="3"/>
                <w:shd w:val="clear" w:color="auto" w:fill="auto"/>
              </w:tcPr>
            </w:tcPrChange>
          </w:tcPr>
          <w:p w14:paraId="52F3584F" w14:textId="371B4181"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044" w:author="User" w:date="2023-03-20T17:02:00Z"/>
                <w:rFonts w:ascii="Times New Roman" w:hAnsi="Times New Roman" w:cs="Times New Roman"/>
                <w:lang w:bidi="en-US"/>
              </w:rPr>
            </w:pPr>
            <w:ins w:id="3045" w:author="HSY" w:date="2023-03-18T03:13:00Z">
              <w:del w:id="3046" w:author="User" w:date="2023-03-20T17:02:00Z">
                <w:r w:rsidDel="0083244E">
                  <w:rPr>
                    <w:rFonts w:ascii="Times New Roman" w:hAnsi="Times New Roman"/>
                    <w:noProof/>
                    <w:lang w:eastAsia="ko-KR"/>
                  </w:rPr>
                  <w:drawing>
                    <wp:inline distT="0" distB="0" distL="0" distR="0" wp14:anchorId="73955ECC" wp14:editId="2720BDA0">
                      <wp:extent cx="1022899" cy="1044000"/>
                      <wp:effectExtent l="0" t="0" r="6350" b="3810"/>
                      <wp:docPr id="1146"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이미지"/>
                              <pic:cNvPicPr/>
                            </pic:nvPicPr>
                            <pic:blipFill rotWithShape="1">
                              <a:blip r:embed="rId119">
                                <a:extLst>
                                  <a:ext uri="{28A0092B-C50C-407E-A947-70E740481C1C}">
                                    <a14:useLocalDpi xmlns:a14="http://schemas.microsoft.com/office/drawing/2010/main" val="0"/>
                                  </a:ext>
                                </a:extLst>
                              </a:blip>
                              <a:srcRect l="11800" t="9776" r="5889" b="6216"/>
                              <a:stretch/>
                            </pic:blipFill>
                            <pic:spPr bwMode="auto">
                              <a:xfrm>
                                <a:off x="0" y="0"/>
                                <a:ext cx="1022899" cy="1044000"/>
                              </a:xfrm>
                              <a:prstGeom prst="rect">
                                <a:avLst/>
                              </a:prstGeom>
                              <a:ln>
                                <a:noFill/>
                              </a:ln>
                              <a:extLst>
                                <a:ext uri="{53640926-AAD7-44D8-BBD7-CCE9431645EC}">
                                  <a14:shadowObscured xmlns:a14="http://schemas.microsoft.com/office/drawing/2010/main"/>
                                </a:ext>
                              </a:extLst>
                            </pic:spPr>
                          </pic:pic>
                        </a:graphicData>
                      </a:graphic>
                    </wp:inline>
                  </w:drawing>
                </w:r>
              </w:del>
            </w:ins>
            <w:del w:id="3047" w:author="User" w:date="2023-03-20T17:02:00Z">
              <w:r w:rsidR="000F1931" w:rsidDel="0083244E">
                <w:rPr>
                  <w:rFonts w:ascii="Times New Roman" w:hAnsi="Times New Roman"/>
                  <w:noProof/>
                  <w:lang w:eastAsia="ko-KR"/>
                </w:rPr>
                <w:drawing>
                  <wp:inline distT="0" distB="0" distL="0" distR="0" wp14:anchorId="45AC54B8" wp14:editId="0F0E2BD6">
                    <wp:extent cx="1620000" cy="1620000"/>
                    <wp:effectExtent l="0" t="0" r="5715" b="571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이미지"/>
                            <pic:cNvPicPr/>
                          </pic:nvPicPr>
                          <pic:blipFill>
                            <a:blip r:embed="rId117">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048" w:author="Hi" w:date="2023-03-18T11:40:00Z">
              <w:tcPr>
                <w:tcW w:w="2776" w:type="dxa"/>
                <w:gridSpan w:val="2"/>
                <w:shd w:val="clear" w:color="auto" w:fill="auto"/>
              </w:tcPr>
            </w:tcPrChange>
          </w:tcPr>
          <w:p w14:paraId="5C8FAC22" w14:textId="45D0DB60"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049" w:author="User" w:date="2023-03-20T17:02:00Z"/>
                <w:rFonts w:ascii="Times New Roman" w:hAnsi="Times New Roman" w:cs="Times New Roman"/>
                <w:lang w:bidi="en-US"/>
              </w:rPr>
            </w:pPr>
            <w:ins w:id="3050" w:author="HSY" w:date="2023-03-18T03:13:00Z">
              <w:del w:id="3051" w:author="User" w:date="2023-03-20T17:02:00Z">
                <w:r w:rsidDel="0083244E">
                  <w:rPr>
                    <w:rFonts w:ascii="Times New Roman" w:hAnsi="Times New Roman"/>
                    <w:noProof/>
                    <w:lang w:eastAsia="ko-KR"/>
                  </w:rPr>
                  <w:drawing>
                    <wp:inline distT="0" distB="0" distL="0" distR="0" wp14:anchorId="244CBFBF" wp14:editId="43D63809">
                      <wp:extent cx="1008000" cy="1062221"/>
                      <wp:effectExtent l="0" t="0" r="1905" b="5080"/>
                      <wp:docPr id="1147"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이미지"/>
                              <pic:cNvPicPr/>
                            </pic:nvPicPr>
                            <pic:blipFill rotWithShape="1">
                              <a:blip r:embed="rId120">
                                <a:extLst>
                                  <a:ext uri="{28A0092B-C50C-407E-A947-70E740481C1C}">
                                    <a14:useLocalDpi xmlns:a14="http://schemas.microsoft.com/office/drawing/2010/main" val="0"/>
                                  </a:ext>
                                </a:extLst>
                              </a:blip>
                              <a:srcRect l="14122" t="9778" r="6149" b="6204"/>
                              <a:stretch/>
                            </pic:blipFill>
                            <pic:spPr bwMode="auto">
                              <a:xfrm>
                                <a:off x="0" y="0"/>
                                <a:ext cx="1008000" cy="1062221"/>
                              </a:xfrm>
                              <a:prstGeom prst="rect">
                                <a:avLst/>
                              </a:prstGeom>
                              <a:ln>
                                <a:noFill/>
                              </a:ln>
                              <a:extLst>
                                <a:ext uri="{53640926-AAD7-44D8-BBD7-CCE9431645EC}">
                                  <a14:shadowObscured xmlns:a14="http://schemas.microsoft.com/office/drawing/2010/main"/>
                                </a:ext>
                              </a:extLst>
                            </pic:spPr>
                          </pic:pic>
                        </a:graphicData>
                      </a:graphic>
                    </wp:inline>
                  </w:drawing>
                </w:r>
              </w:del>
            </w:ins>
            <w:del w:id="3052" w:author="User" w:date="2023-03-20T17:02:00Z">
              <w:r w:rsidR="000F1931" w:rsidDel="0083244E">
                <w:rPr>
                  <w:rFonts w:ascii="Times New Roman" w:hAnsi="Times New Roman"/>
                  <w:noProof/>
                  <w:lang w:eastAsia="ko-KR"/>
                </w:rPr>
                <w:drawing>
                  <wp:inline distT="0" distB="0" distL="0" distR="0" wp14:anchorId="3D12E6F3" wp14:editId="2AF03976">
                    <wp:extent cx="1620000" cy="1620000"/>
                    <wp:effectExtent l="0" t="0" r="5715" b="571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이미지"/>
                            <pic:cNvPicPr/>
                          </pic:nvPicPr>
                          <pic:blipFill>
                            <a:blip r:embed="rId118">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053" w:author="Hi" w:date="2023-03-18T11:40:00Z">
              <w:tcPr>
                <w:tcW w:w="2776" w:type="dxa"/>
                <w:gridSpan w:val="2"/>
                <w:shd w:val="clear" w:color="auto" w:fill="auto"/>
              </w:tcPr>
            </w:tcPrChange>
          </w:tcPr>
          <w:p w14:paraId="0ECB819A" w14:textId="403FE085"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054" w:author="User" w:date="2023-03-20T17:02:00Z"/>
                <w:rFonts w:ascii="Times New Roman" w:hAnsi="Times New Roman" w:cs="Times New Roman"/>
                <w:lang w:bidi="en-US"/>
              </w:rPr>
            </w:pPr>
            <w:ins w:id="3055" w:author="HSY" w:date="2023-03-18T03:13:00Z">
              <w:del w:id="3056" w:author="User" w:date="2023-03-20T17:02:00Z">
                <w:r w:rsidDel="0083244E">
                  <w:rPr>
                    <w:rFonts w:ascii="Times New Roman" w:hAnsi="Times New Roman"/>
                    <w:noProof/>
                    <w:lang w:eastAsia="ko-KR"/>
                  </w:rPr>
                  <w:drawing>
                    <wp:inline distT="0" distB="0" distL="0" distR="0" wp14:anchorId="7B52FAC6" wp14:editId="5DDD41B6">
                      <wp:extent cx="1008000" cy="1062870"/>
                      <wp:effectExtent l="0" t="0" r="1905" b="4445"/>
                      <wp:docPr id="1148"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이미지"/>
                              <pic:cNvPicPr/>
                            </pic:nvPicPr>
                            <pic:blipFill rotWithShape="1">
                              <a:blip r:embed="rId121">
                                <a:extLst>
                                  <a:ext uri="{28A0092B-C50C-407E-A947-70E740481C1C}">
                                    <a14:useLocalDpi xmlns:a14="http://schemas.microsoft.com/office/drawing/2010/main" val="0"/>
                                  </a:ext>
                                </a:extLst>
                              </a:blip>
                              <a:srcRect l="14718" t="10061" r="6185" b="6536"/>
                              <a:stretch/>
                            </pic:blipFill>
                            <pic:spPr bwMode="auto">
                              <a:xfrm>
                                <a:off x="0" y="0"/>
                                <a:ext cx="1008000" cy="1062870"/>
                              </a:xfrm>
                              <a:prstGeom prst="rect">
                                <a:avLst/>
                              </a:prstGeom>
                              <a:ln>
                                <a:noFill/>
                              </a:ln>
                              <a:extLst>
                                <a:ext uri="{53640926-AAD7-44D8-BBD7-CCE9431645EC}">
                                  <a14:shadowObscured xmlns:a14="http://schemas.microsoft.com/office/drawing/2010/main"/>
                                </a:ext>
                              </a:extLst>
                            </pic:spPr>
                          </pic:pic>
                        </a:graphicData>
                      </a:graphic>
                    </wp:inline>
                  </w:drawing>
                </w:r>
              </w:del>
            </w:ins>
            <w:del w:id="3057" w:author="User" w:date="2023-03-20T17:02:00Z">
              <w:r w:rsidR="000F1931" w:rsidDel="0083244E">
                <w:rPr>
                  <w:rFonts w:ascii="Times New Roman" w:hAnsi="Times New Roman"/>
                  <w:noProof/>
                  <w:lang w:eastAsia="ko-KR"/>
                </w:rPr>
                <w:drawing>
                  <wp:inline distT="0" distB="0" distL="0" distR="0" wp14:anchorId="572CB9E4" wp14:editId="1736A156">
                    <wp:extent cx="1620000" cy="1620000"/>
                    <wp:effectExtent l="0" t="0" r="5715" b="571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이미지"/>
                            <pic:cNvPicPr/>
                          </pic:nvPicPr>
                          <pic:blipFill>
                            <a:blip r:embed="rId119">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4F2D2B" w:rsidDel="0083244E" w14:paraId="03A75703" w14:textId="3354D7D2" w:rsidTr="004F2D2B">
        <w:tblPrEx>
          <w:tblPrExChange w:id="3058" w:author="Hi" w:date="2023-03-18T12:50:00Z">
            <w:tblPrEx>
              <w:tblW w:w="5000" w:type="pct"/>
            </w:tblPrEx>
          </w:tblPrExChange>
        </w:tblPrEx>
        <w:trPr>
          <w:trHeight w:val="20"/>
          <w:jc w:val="right"/>
          <w:ins w:id="3059" w:author="Hi" w:date="2023-03-18T12:48:00Z"/>
          <w:del w:id="3060" w:author="User" w:date="2023-03-20T17:02:00Z"/>
          <w:trPrChange w:id="3061" w:author="Hi" w:date="2023-03-18T12:50:00Z">
            <w:trPr>
              <w:gridAfter w:val="0"/>
              <w:trHeight w:val="703"/>
              <w:jc w:val="right"/>
            </w:trPr>
          </w:trPrChange>
        </w:trPr>
        <w:tc>
          <w:tcPr>
            <w:tcW w:w="833" w:type="pct"/>
            <w:tcPrChange w:id="3062" w:author="Hi" w:date="2023-03-18T12:50:00Z">
              <w:tcPr>
                <w:tcW w:w="833" w:type="pct"/>
                <w:gridSpan w:val="3"/>
              </w:tcPr>
            </w:tcPrChange>
          </w:tcPr>
          <w:p w14:paraId="69C84586" w14:textId="2A76CC09"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063" w:author="Hi" w:date="2023-03-18T12:48:00Z"/>
                <w:del w:id="3064" w:author="User" w:date="2023-03-20T17:02:00Z"/>
                <w:rFonts w:ascii="Palatino Linotype" w:hAnsi="Palatino Linotype" w:cs="Times New Roman"/>
                <w:noProof/>
                <w:sz w:val="12"/>
                <w:szCs w:val="12"/>
                <w:lang w:eastAsia="ko-KR"/>
                <w:rPrChange w:id="3065" w:author="Hi" w:date="2023-03-18T12:49:00Z">
                  <w:rPr>
                    <w:ins w:id="3066" w:author="Hi" w:date="2023-03-18T12:48:00Z"/>
                    <w:del w:id="3067" w:author="User" w:date="2023-03-20T17:02:00Z"/>
                    <w:rFonts w:ascii="Times New Roman" w:hAnsi="Times New Roman" w:cs="Times New Roman"/>
                    <w:noProof/>
                    <w:lang w:eastAsia="ko-KR"/>
                  </w:rPr>
                </w:rPrChange>
              </w:rPr>
              <w:pPrChange w:id="3068" w:author="Hi" w:date="2023-03-18T12:49:00Z">
                <w:pPr>
                  <w:pStyle w:val="af5"/>
                  <w:pBdr>
                    <w:top w:val="none" w:sz="0" w:space="0" w:color="auto"/>
                    <w:left w:val="none" w:sz="0" w:space="0" w:color="auto"/>
                    <w:bottom w:val="none" w:sz="0" w:space="0" w:color="auto"/>
                    <w:right w:val="none" w:sz="0" w:space="0" w:color="auto"/>
                  </w:pBdr>
                  <w:wordWrap/>
                </w:pPr>
              </w:pPrChange>
            </w:pPr>
            <w:ins w:id="3069" w:author="Hi" w:date="2023-03-18T12:49:00Z">
              <w:del w:id="3070" w:author="User" w:date="2023-03-20T17:02:00Z">
                <w:r w:rsidDel="0083244E">
                  <w:rPr>
                    <w:rFonts w:ascii="Palatino Linotype" w:hAnsi="Palatino Linotype" w:cs="Times New Roman" w:hint="eastAsia"/>
                    <w:noProof/>
                    <w:sz w:val="12"/>
                    <w:szCs w:val="12"/>
                    <w:lang w:eastAsia="ko-KR"/>
                  </w:rPr>
                  <w:delText>BOD</w:delText>
                </w:r>
              </w:del>
            </w:ins>
          </w:p>
        </w:tc>
        <w:tc>
          <w:tcPr>
            <w:tcW w:w="833" w:type="pct"/>
            <w:tcPrChange w:id="3071" w:author="Hi" w:date="2023-03-18T12:50:00Z">
              <w:tcPr>
                <w:tcW w:w="833" w:type="pct"/>
              </w:tcPr>
            </w:tcPrChange>
          </w:tcPr>
          <w:p w14:paraId="432017A5" w14:textId="45D6CE95"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072" w:author="Hi" w:date="2023-03-18T12:48:00Z"/>
                <w:del w:id="3073" w:author="User" w:date="2023-03-20T17:02:00Z"/>
                <w:rFonts w:ascii="Palatino Linotype" w:hAnsi="Palatino Linotype" w:cs="Times New Roman"/>
                <w:noProof/>
                <w:sz w:val="12"/>
                <w:szCs w:val="12"/>
                <w:lang w:eastAsia="ko-KR"/>
                <w:rPrChange w:id="3074" w:author="Hi" w:date="2023-03-18T12:49:00Z">
                  <w:rPr>
                    <w:ins w:id="3075" w:author="Hi" w:date="2023-03-18T12:48:00Z"/>
                    <w:del w:id="3076" w:author="User" w:date="2023-03-20T17:02:00Z"/>
                    <w:rFonts w:ascii="Times New Roman" w:hAnsi="Times New Roman" w:cs="Times New Roman"/>
                    <w:noProof/>
                    <w:lang w:eastAsia="ko-KR"/>
                  </w:rPr>
                </w:rPrChange>
              </w:rPr>
              <w:pPrChange w:id="3077" w:author="Hi" w:date="2023-03-18T12:49:00Z">
                <w:pPr>
                  <w:pStyle w:val="af5"/>
                  <w:pBdr>
                    <w:top w:val="none" w:sz="0" w:space="0" w:color="auto"/>
                    <w:left w:val="none" w:sz="0" w:space="0" w:color="auto"/>
                    <w:bottom w:val="none" w:sz="0" w:space="0" w:color="auto"/>
                    <w:right w:val="none" w:sz="0" w:space="0" w:color="auto"/>
                  </w:pBdr>
                  <w:wordWrap/>
                </w:pPr>
              </w:pPrChange>
            </w:pPr>
            <w:ins w:id="3078" w:author="Hi" w:date="2023-03-18T12:49:00Z">
              <w:del w:id="3079" w:author="User" w:date="2023-03-20T17:02:00Z">
                <w:r w:rsidDel="0083244E">
                  <w:rPr>
                    <w:rFonts w:ascii="Palatino Linotype" w:hAnsi="Palatino Linotype" w:cs="Times New Roman" w:hint="eastAsia"/>
                    <w:noProof/>
                    <w:sz w:val="12"/>
                    <w:szCs w:val="12"/>
                    <w:lang w:eastAsia="ko-KR"/>
                  </w:rPr>
                  <w:delText>COD</w:delText>
                </w:r>
              </w:del>
            </w:ins>
          </w:p>
        </w:tc>
        <w:tc>
          <w:tcPr>
            <w:tcW w:w="833" w:type="pct"/>
            <w:shd w:val="clear" w:color="auto" w:fill="auto"/>
            <w:tcPrChange w:id="3080" w:author="Hi" w:date="2023-03-18T12:50:00Z">
              <w:tcPr>
                <w:tcW w:w="833" w:type="pct"/>
                <w:gridSpan w:val="2"/>
                <w:shd w:val="clear" w:color="auto" w:fill="auto"/>
              </w:tcPr>
            </w:tcPrChange>
          </w:tcPr>
          <w:p w14:paraId="4137F958" w14:textId="4F0B9FC1"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081" w:author="Hi" w:date="2023-03-18T12:48:00Z"/>
                <w:del w:id="3082" w:author="User" w:date="2023-03-20T17:02:00Z"/>
                <w:rFonts w:ascii="Palatino Linotype" w:hAnsi="Palatino Linotype" w:cs="Times New Roman"/>
                <w:sz w:val="12"/>
                <w:szCs w:val="12"/>
                <w:lang w:eastAsia="ko-KR" w:bidi="en-US"/>
                <w:rPrChange w:id="3083" w:author="Hi" w:date="2023-03-18T12:49:00Z">
                  <w:rPr>
                    <w:ins w:id="3084" w:author="Hi" w:date="2023-03-18T12:48:00Z"/>
                    <w:del w:id="3085" w:author="User" w:date="2023-03-20T17:02:00Z"/>
                    <w:rFonts w:ascii="Times New Roman" w:hAnsi="Times New Roman" w:cs="Times New Roman"/>
                    <w:lang w:bidi="en-US"/>
                  </w:rPr>
                </w:rPrChange>
              </w:rPr>
              <w:pPrChange w:id="3086" w:author="Hi" w:date="2023-03-18T12:49:00Z">
                <w:pPr>
                  <w:pStyle w:val="af5"/>
                  <w:pBdr>
                    <w:top w:val="none" w:sz="0" w:space="0" w:color="auto"/>
                    <w:left w:val="none" w:sz="0" w:space="0" w:color="auto"/>
                    <w:bottom w:val="none" w:sz="0" w:space="0" w:color="auto"/>
                    <w:right w:val="none" w:sz="0" w:space="0" w:color="auto"/>
                  </w:pBdr>
                  <w:wordWrap/>
                </w:pPr>
              </w:pPrChange>
            </w:pPr>
            <w:ins w:id="3087" w:author="Hi" w:date="2023-03-18T12:49:00Z">
              <w:del w:id="3088" w:author="User" w:date="2023-03-20T17:02:00Z">
                <w:r w:rsidDel="0083244E">
                  <w:rPr>
                    <w:rFonts w:ascii="Palatino Linotype" w:hAnsi="Palatino Linotype" w:cs="Times New Roman" w:hint="eastAsia"/>
                    <w:sz w:val="12"/>
                    <w:szCs w:val="12"/>
                    <w:lang w:eastAsia="ko-KR" w:bidi="en-US"/>
                  </w:rPr>
                  <w:delText>TN</w:delText>
                </w:r>
              </w:del>
            </w:ins>
          </w:p>
        </w:tc>
        <w:tc>
          <w:tcPr>
            <w:tcW w:w="833" w:type="pct"/>
            <w:shd w:val="clear" w:color="auto" w:fill="auto"/>
            <w:tcPrChange w:id="3089" w:author="Hi" w:date="2023-03-18T12:50:00Z">
              <w:tcPr>
                <w:tcW w:w="833" w:type="pct"/>
                <w:shd w:val="clear" w:color="auto" w:fill="auto"/>
              </w:tcPr>
            </w:tcPrChange>
          </w:tcPr>
          <w:p w14:paraId="1B658E18" w14:textId="73411D3F"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090" w:author="Hi" w:date="2023-03-18T12:48:00Z"/>
                <w:del w:id="3091" w:author="User" w:date="2023-03-20T17:02:00Z"/>
                <w:rFonts w:ascii="Palatino Linotype" w:hAnsi="Palatino Linotype" w:cs="Times New Roman"/>
                <w:noProof/>
                <w:sz w:val="12"/>
                <w:szCs w:val="12"/>
                <w:lang w:eastAsia="ko-KR"/>
                <w:rPrChange w:id="3092" w:author="Hi" w:date="2023-03-18T12:49:00Z">
                  <w:rPr>
                    <w:ins w:id="3093" w:author="Hi" w:date="2023-03-18T12:48:00Z"/>
                    <w:del w:id="3094" w:author="User" w:date="2023-03-20T17:02:00Z"/>
                    <w:rFonts w:ascii="Times New Roman" w:hAnsi="Times New Roman" w:cs="Times New Roman"/>
                    <w:noProof/>
                    <w:lang w:eastAsia="ko-KR"/>
                  </w:rPr>
                </w:rPrChange>
              </w:rPr>
              <w:pPrChange w:id="3095" w:author="Hi" w:date="2023-03-18T12:49:00Z">
                <w:pPr>
                  <w:pStyle w:val="af5"/>
                  <w:pBdr>
                    <w:top w:val="none" w:sz="0" w:space="0" w:color="auto"/>
                    <w:left w:val="none" w:sz="0" w:space="0" w:color="auto"/>
                    <w:bottom w:val="none" w:sz="0" w:space="0" w:color="auto"/>
                    <w:right w:val="none" w:sz="0" w:space="0" w:color="auto"/>
                  </w:pBdr>
                  <w:wordWrap/>
                </w:pPr>
              </w:pPrChange>
            </w:pPr>
            <w:ins w:id="3096" w:author="Hi" w:date="2023-03-18T12:49:00Z">
              <w:del w:id="3097" w:author="User" w:date="2023-03-20T17:02:00Z">
                <w:r w:rsidDel="0083244E">
                  <w:rPr>
                    <w:rFonts w:ascii="Palatino Linotype" w:hAnsi="Palatino Linotype" w:cs="Times New Roman" w:hint="eastAsia"/>
                    <w:noProof/>
                    <w:sz w:val="12"/>
                    <w:szCs w:val="12"/>
                    <w:lang w:eastAsia="ko-KR"/>
                  </w:rPr>
                  <w:delText>TP</w:delText>
                </w:r>
              </w:del>
            </w:ins>
          </w:p>
        </w:tc>
        <w:tc>
          <w:tcPr>
            <w:tcW w:w="833" w:type="pct"/>
            <w:shd w:val="clear" w:color="auto" w:fill="auto"/>
            <w:tcPrChange w:id="3098" w:author="Hi" w:date="2023-03-18T12:50:00Z">
              <w:tcPr>
                <w:tcW w:w="833" w:type="pct"/>
                <w:gridSpan w:val="2"/>
                <w:shd w:val="clear" w:color="auto" w:fill="auto"/>
              </w:tcPr>
            </w:tcPrChange>
          </w:tcPr>
          <w:p w14:paraId="2209027E" w14:textId="7B522CFE"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099" w:author="Hi" w:date="2023-03-18T12:48:00Z"/>
                <w:del w:id="3100" w:author="User" w:date="2023-03-20T17:02:00Z"/>
                <w:rFonts w:ascii="Palatino Linotype" w:hAnsi="Palatino Linotype" w:cs="Times New Roman"/>
                <w:noProof/>
                <w:sz w:val="12"/>
                <w:szCs w:val="12"/>
                <w:lang w:eastAsia="ko-KR"/>
                <w:rPrChange w:id="3101" w:author="Hi" w:date="2023-03-18T12:49:00Z">
                  <w:rPr>
                    <w:ins w:id="3102" w:author="Hi" w:date="2023-03-18T12:48:00Z"/>
                    <w:del w:id="3103" w:author="User" w:date="2023-03-20T17:02:00Z"/>
                    <w:rFonts w:ascii="Times New Roman" w:hAnsi="Times New Roman" w:cs="Times New Roman"/>
                    <w:noProof/>
                    <w:lang w:eastAsia="ko-KR"/>
                  </w:rPr>
                </w:rPrChange>
              </w:rPr>
              <w:pPrChange w:id="3104" w:author="Hi" w:date="2023-03-18T12:49:00Z">
                <w:pPr>
                  <w:pStyle w:val="af5"/>
                  <w:pBdr>
                    <w:top w:val="none" w:sz="0" w:space="0" w:color="auto"/>
                    <w:left w:val="none" w:sz="0" w:space="0" w:color="auto"/>
                    <w:bottom w:val="none" w:sz="0" w:space="0" w:color="auto"/>
                    <w:right w:val="none" w:sz="0" w:space="0" w:color="auto"/>
                  </w:pBdr>
                  <w:wordWrap/>
                </w:pPr>
              </w:pPrChange>
            </w:pPr>
            <w:ins w:id="3105" w:author="Hi" w:date="2023-03-18T12:49:00Z">
              <w:del w:id="3106" w:author="User" w:date="2023-03-20T17:02:00Z">
                <w:r w:rsidDel="0083244E">
                  <w:rPr>
                    <w:rFonts w:ascii="Palatino Linotype" w:hAnsi="Palatino Linotype" w:cs="Times New Roman" w:hint="eastAsia"/>
                    <w:noProof/>
                    <w:sz w:val="12"/>
                    <w:szCs w:val="12"/>
                    <w:lang w:eastAsia="ko-KR"/>
                  </w:rPr>
                  <w:delText>TOC</w:delText>
                </w:r>
              </w:del>
            </w:ins>
          </w:p>
        </w:tc>
        <w:tc>
          <w:tcPr>
            <w:tcW w:w="833" w:type="pct"/>
            <w:shd w:val="clear" w:color="auto" w:fill="auto"/>
            <w:tcPrChange w:id="3107" w:author="Hi" w:date="2023-03-18T12:50:00Z">
              <w:tcPr>
                <w:tcW w:w="833" w:type="pct"/>
                <w:gridSpan w:val="2"/>
                <w:shd w:val="clear" w:color="auto" w:fill="auto"/>
              </w:tcPr>
            </w:tcPrChange>
          </w:tcPr>
          <w:p w14:paraId="4EB15219" w14:textId="61772860"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108" w:author="Hi" w:date="2023-03-18T12:48:00Z"/>
                <w:del w:id="3109" w:author="User" w:date="2023-03-20T17:02:00Z"/>
                <w:rFonts w:ascii="Palatino Linotype" w:hAnsi="Palatino Linotype" w:cs="Times New Roman"/>
                <w:noProof/>
                <w:sz w:val="12"/>
                <w:szCs w:val="12"/>
                <w:lang w:eastAsia="ko-KR"/>
                <w:rPrChange w:id="3110" w:author="Hi" w:date="2023-03-18T12:49:00Z">
                  <w:rPr>
                    <w:ins w:id="3111" w:author="Hi" w:date="2023-03-18T12:48:00Z"/>
                    <w:del w:id="3112" w:author="User" w:date="2023-03-20T17:02:00Z"/>
                    <w:rFonts w:ascii="Times New Roman" w:hAnsi="Times New Roman" w:cs="Times New Roman"/>
                    <w:noProof/>
                    <w:lang w:eastAsia="ko-KR"/>
                  </w:rPr>
                </w:rPrChange>
              </w:rPr>
              <w:pPrChange w:id="3113" w:author="Hi" w:date="2023-03-18T12:49:00Z">
                <w:pPr>
                  <w:pStyle w:val="af5"/>
                  <w:pBdr>
                    <w:top w:val="none" w:sz="0" w:space="0" w:color="auto"/>
                    <w:left w:val="none" w:sz="0" w:space="0" w:color="auto"/>
                    <w:bottom w:val="none" w:sz="0" w:space="0" w:color="auto"/>
                    <w:right w:val="none" w:sz="0" w:space="0" w:color="auto"/>
                  </w:pBdr>
                  <w:wordWrap/>
                </w:pPr>
              </w:pPrChange>
            </w:pPr>
            <w:ins w:id="3114" w:author="Hi" w:date="2023-03-18T12:49:00Z">
              <w:del w:id="3115" w:author="User" w:date="2023-03-20T17:02:00Z">
                <w:r w:rsidDel="0083244E">
                  <w:rPr>
                    <w:rFonts w:ascii="Palatino Linotype" w:hAnsi="Palatino Linotype" w:cs="Times New Roman" w:hint="eastAsia"/>
                    <w:noProof/>
                    <w:sz w:val="12"/>
                    <w:szCs w:val="12"/>
                    <w:lang w:eastAsia="ko-KR"/>
                  </w:rPr>
                  <w:delText>SS</w:delText>
                </w:r>
              </w:del>
            </w:ins>
          </w:p>
        </w:tc>
      </w:tr>
      <w:tr w:rsidR="000F1931" w:rsidDel="0083244E" w14:paraId="38AC1A0A" w14:textId="5FA67AF8" w:rsidTr="008202F8">
        <w:trPr>
          <w:trHeight w:val="721"/>
          <w:jc w:val="right"/>
          <w:del w:id="3116" w:author="User" w:date="2023-03-20T17:02:00Z"/>
          <w:trPrChange w:id="3117" w:author="Hi" w:date="2023-03-18T11:40:00Z">
            <w:trPr>
              <w:trHeight w:val="721"/>
              <w:jc w:val="right"/>
            </w:trPr>
          </w:trPrChange>
        </w:trPr>
        <w:tc>
          <w:tcPr>
            <w:tcW w:w="833" w:type="pct"/>
            <w:tcPrChange w:id="3118" w:author="Hi" w:date="2023-03-18T11:40:00Z">
              <w:tcPr>
                <w:tcW w:w="810" w:type="dxa"/>
              </w:tcPr>
            </w:tcPrChange>
          </w:tcPr>
          <w:p w14:paraId="06850F0D" w14:textId="684A95AD"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119" w:author="User" w:date="2023-03-20T17:02:00Z"/>
                <w:rFonts w:ascii="Times New Roman" w:hAnsi="Times New Roman" w:cs="Times New Roman"/>
                <w:noProof/>
                <w:lang w:eastAsia="ko-KR"/>
              </w:rPr>
            </w:pPr>
            <w:ins w:id="3120" w:author="HSY" w:date="2023-03-18T03:13:00Z">
              <w:del w:id="3121" w:author="User" w:date="2023-03-20T17:02:00Z">
                <w:r w:rsidDel="0083244E">
                  <w:rPr>
                    <w:rFonts w:ascii="Times New Roman" w:hAnsi="Times New Roman"/>
                    <w:noProof/>
                    <w:lang w:eastAsia="ko-KR"/>
                  </w:rPr>
                  <w:drawing>
                    <wp:inline distT="0" distB="0" distL="0" distR="0" wp14:anchorId="49F05097" wp14:editId="3550BAC3">
                      <wp:extent cx="1022994" cy="1044000"/>
                      <wp:effectExtent l="0" t="0" r="5715" b="3810"/>
                      <wp:docPr id="1149"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이미지"/>
                              <pic:cNvPicPr/>
                            </pic:nvPicPr>
                            <pic:blipFill rotWithShape="1">
                              <a:blip r:embed="rId122">
                                <a:extLst>
                                  <a:ext uri="{28A0092B-C50C-407E-A947-70E740481C1C}">
                                    <a14:useLocalDpi xmlns:a14="http://schemas.microsoft.com/office/drawing/2010/main" val="0"/>
                                  </a:ext>
                                </a:extLst>
                              </a:blip>
                              <a:srcRect l="12665" t="10064" r="5892" b="6819"/>
                              <a:stretch/>
                            </pic:blipFill>
                            <pic:spPr bwMode="auto">
                              <a:xfrm>
                                <a:off x="0" y="0"/>
                                <a:ext cx="1022994" cy="10440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tcPrChange w:id="3122" w:author="Hi" w:date="2023-03-18T11:40:00Z">
              <w:tcPr>
                <w:tcW w:w="810" w:type="dxa"/>
              </w:tcPr>
            </w:tcPrChange>
          </w:tcPr>
          <w:p w14:paraId="399F1D65" w14:textId="58451031"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123" w:author="User" w:date="2023-03-20T17:02:00Z"/>
                <w:rFonts w:ascii="Times New Roman" w:hAnsi="Times New Roman" w:cs="Times New Roman"/>
                <w:noProof/>
                <w:lang w:eastAsia="ko-KR"/>
              </w:rPr>
            </w:pPr>
            <w:ins w:id="3124" w:author="HSY" w:date="2023-03-18T03:13:00Z">
              <w:del w:id="3125" w:author="User" w:date="2023-03-20T17:02:00Z">
                <w:r w:rsidDel="0083244E">
                  <w:rPr>
                    <w:rFonts w:ascii="Times New Roman" w:hAnsi="Times New Roman"/>
                    <w:noProof/>
                    <w:lang w:eastAsia="ko-KR"/>
                  </w:rPr>
                  <w:drawing>
                    <wp:inline distT="0" distB="0" distL="0" distR="0" wp14:anchorId="041B6160" wp14:editId="21D289BE">
                      <wp:extent cx="993996" cy="1044000"/>
                      <wp:effectExtent l="0" t="0" r="0" b="3810"/>
                      <wp:docPr id="1150"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이미지"/>
                              <pic:cNvPicPr/>
                            </pic:nvPicPr>
                            <pic:blipFill rotWithShape="1">
                              <a:blip r:embed="rId123">
                                <a:extLst>
                                  <a:ext uri="{28A0092B-C50C-407E-A947-70E740481C1C}">
                                    <a14:useLocalDpi xmlns:a14="http://schemas.microsoft.com/office/drawing/2010/main" val="0"/>
                                  </a:ext>
                                </a:extLst>
                              </a:blip>
                              <a:srcRect l="14122" t="9778" r="6158" b="6491"/>
                              <a:stretch/>
                            </pic:blipFill>
                            <pic:spPr bwMode="auto">
                              <a:xfrm>
                                <a:off x="0" y="0"/>
                                <a:ext cx="993996" cy="10440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shd w:val="clear" w:color="auto" w:fill="auto"/>
            <w:tcPrChange w:id="3126" w:author="Hi" w:date="2023-03-18T11:40:00Z">
              <w:tcPr>
                <w:tcW w:w="2776" w:type="dxa"/>
                <w:gridSpan w:val="3"/>
                <w:shd w:val="clear" w:color="auto" w:fill="auto"/>
              </w:tcPr>
            </w:tcPrChange>
          </w:tcPr>
          <w:p w14:paraId="60B46007" w14:textId="27B608D0"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127" w:author="User" w:date="2023-03-20T17:02:00Z"/>
                <w:rFonts w:ascii="Times New Roman" w:hAnsi="Times New Roman" w:cs="Times New Roman"/>
                <w:lang w:bidi="en-US"/>
              </w:rPr>
            </w:pPr>
            <w:ins w:id="3128" w:author="HSY" w:date="2023-03-18T03:13:00Z">
              <w:del w:id="3129" w:author="User" w:date="2023-03-20T17:02:00Z">
                <w:r w:rsidDel="0083244E">
                  <w:rPr>
                    <w:rFonts w:ascii="Times New Roman" w:hAnsi="Times New Roman"/>
                    <w:noProof/>
                    <w:lang w:eastAsia="ko-KR"/>
                  </w:rPr>
                  <w:drawing>
                    <wp:inline distT="0" distB="0" distL="0" distR="0" wp14:anchorId="7128A847" wp14:editId="1185ECB2">
                      <wp:extent cx="1008000" cy="1062870"/>
                      <wp:effectExtent l="0" t="0" r="1905" b="4445"/>
                      <wp:docPr id="1151"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이미지"/>
                              <pic:cNvPicPr/>
                            </pic:nvPicPr>
                            <pic:blipFill rotWithShape="1">
                              <a:blip r:embed="rId124">
                                <a:extLst>
                                  <a:ext uri="{28A0092B-C50C-407E-A947-70E740481C1C}">
                                    <a14:useLocalDpi xmlns:a14="http://schemas.microsoft.com/office/drawing/2010/main" val="0"/>
                                  </a:ext>
                                </a:extLst>
                              </a:blip>
                              <a:srcRect l="14738" t="10064" r="6132" b="6500"/>
                              <a:stretch/>
                            </pic:blipFill>
                            <pic:spPr bwMode="auto">
                              <a:xfrm>
                                <a:off x="0" y="0"/>
                                <a:ext cx="1008000" cy="1062870"/>
                              </a:xfrm>
                              <a:prstGeom prst="rect">
                                <a:avLst/>
                              </a:prstGeom>
                              <a:ln>
                                <a:noFill/>
                              </a:ln>
                              <a:extLst>
                                <a:ext uri="{53640926-AAD7-44D8-BBD7-CCE9431645EC}">
                                  <a14:shadowObscured xmlns:a14="http://schemas.microsoft.com/office/drawing/2010/main"/>
                                </a:ext>
                              </a:extLst>
                            </pic:spPr>
                          </pic:pic>
                        </a:graphicData>
                      </a:graphic>
                    </wp:inline>
                  </w:drawing>
                </w:r>
              </w:del>
            </w:ins>
            <w:del w:id="3130" w:author="User" w:date="2023-03-20T17:02:00Z">
              <w:r w:rsidR="000F1931" w:rsidDel="0083244E">
                <w:rPr>
                  <w:rFonts w:ascii="Times New Roman" w:hAnsi="Times New Roman"/>
                  <w:noProof/>
                  <w:lang w:eastAsia="ko-KR"/>
                </w:rPr>
                <w:drawing>
                  <wp:inline distT="0" distB="0" distL="0" distR="0" wp14:anchorId="14BFE75E" wp14:editId="20DF58D4">
                    <wp:extent cx="1620000" cy="1620000"/>
                    <wp:effectExtent l="0" t="0" r="5715" b="571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이미지"/>
                            <pic:cNvPicPr/>
                          </pic:nvPicPr>
                          <pic:blipFill>
                            <a:blip r:embed="rId120">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131" w:author="Hi" w:date="2023-03-18T11:40:00Z">
              <w:tcPr>
                <w:tcW w:w="2776" w:type="dxa"/>
                <w:gridSpan w:val="3"/>
                <w:shd w:val="clear" w:color="auto" w:fill="auto"/>
              </w:tcPr>
            </w:tcPrChange>
          </w:tcPr>
          <w:p w14:paraId="02D4CF14" w14:textId="0AEF5777"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132" w:author="User" w:date="2023-03-20T17:02:00Z"/>
                <w:rFonts w:ascii="Times New Roman" w:hAnsi="Times New Roman" w:cs="Times New Roman"/>
                <w:lang w:bidi="en-US"/>
              </w:rPr>
            </w:pPr>
            <w:ins w:id="3133" w:author="HSY" w:date="2023-03-18T03:13:00Z">
              <w:del w:id="3134" w:author="User" w:date="2023-03-20T17:02:00Z">
                <w:r w:rsidDel="0083244E">
                  <w:rPr>
                    <w:rFonts w:ascii="Times New Roman" w:hAnsi="Times New Roman"/>
                    <w:noProof/>
                    <w:lang w:eastAsia="ko-KR"/>
                  </w:rPr>
                  <w:drawing>
                    <wp:inline distT="0" distB="0" distL="0" distR="0" wp14:anchorId="7B4BF926" wp14:editId="0F60B937">
                      <wp:extent cx="1008000" cy="1073851"/>
                      <wp:effectExtent l="0" t="0" r="1905" b="0"/>
                      <wp:docPr id="1152"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이미지"/>
                              <pic:cNvPicPr/>
                            </pic:nvPicPr>
                            <pic:blipFill rotWithShape="1">
                              <a:blip r:embed="rId125">
                                <a:extLst>
                                  <a:ext uri="{28A0092B-C50C-407E-A947-70E740481C1C}">
                                    <a14:useLocalDpi xmlns:a14="http://schemas.microsoft.com/office/drawing/2010/main" val="0"/>
                                  </a:ext>
                                </a:extLst>
                              </a:blip>
                              <a:srcRect l="15006" t="9773" r="6124" b="6204"/>
                              <a:stretch/>
                            </pic:blipFill>
                            <pic:spPr bwMode="auto">
                              <a:xfrm>
                                <a:off x="0" y="0"/>
                                <a:ext cx="1008000" cy="1073851"/>
                              </a:xfrm>
                              <a:prstGeom prst="rect">
                                <a:avLst/>
                              </a:prstGeom>
                              <a:ln>
                                <a:noFill/>
                              </a:ln>
                              <a:extLst>
                                <a:ext uri="{53640926-AAD7-44D8-BBD7-CCE9431645EC}">
                                  <a14:shadowObscured xmlns:a14="http://schemas.microsoft.com/office/drawing/2010/main"/>
                                </a:ext>
                              </a:extLst>
                            </pic:spPr>
                          </pic:pic>
                        </a:graphicData>
                      </a:graphic>
                    </wp:inline>
                  </w:drawing>
                </w:r>
              </w:del>
            </w:ins>
            <w:del w:id="3135" w:author="User" w:date="2023-03-20T17:02:00Z">
              <w:r w:rsidR="000F1931" w:rsidDel="0083244E">
                <w:rPr>
                  <w:rFonts w:ascii="Times New Roman" w:hAnsi="Times New Roman"/>
                  <w:noProof/>
                  <w:lang w:eastAsia="ko-KR"/>
                </w:rPr>
                <w:drawing>
                  <wp:inline distT="0" distB="0" distL="0" distR="0" wp14:anchorId="657819A9" wp14:editId="24BDA63D">
                    <wp:extent cx="1620000" cy="1620000"/>
                    <wp:effectExtent l="0" t="0" r="5715" b="571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이미지"/>
                            <pic:cNvPicPr/>
                          </pic:nvPicPr>
                          <pic:blipFill>
                            <a:blip r:embed="rId121">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136" w:author="Hi" w:date="2023-03-18T11:40:00Z">
              <w:tcPr>
                <w:tcW w:w="2776" w:type="dxa"/>
                <w:gridSpan w:val="2"/>
                <w:shd w:val="clear" w:color="auto" w:fill="auto"/>
              </w:tcPr>
            </w:tcPrChange>
          </w:tcPr>
          <w:p w14:paraId="3918E046" w14:textId="566BC29D"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137" w:author="User" w:date="2023-03-20T17:02:00Z"/>
                <w:rFonts w:ascii="Times New Roman" w:hAnsi="Times New Roman" w:cs="Times New Roman"/>
                <w:lang w:bidi="en-US"/>
              </w:rPr>
            </w:pPr>
            <w:ins w:id="3138" w:author="HSY" w:date="2023-03-18T03:13:00Z">
              <w:del w:id="3139" w:author="User" w:date="2023-03-20T17:02:00Z">
                <w:r w:rsidDel="0083244E">
                  <w:rPr>
                    <w:rFonts w:ascii="Times New Roman" w:hAnsi="Times New Roman"/>
                    <w:noProof/>
                    <w:lang w:eastAsia="ko-KR"/>
                  </w:rPr>
                  <w:drawing>
                    <wp:inline distT="0" distB="0" distL="0" distR="0" wp14:anchorId="43845A7F" wp14:editId="3A0C1DC7">
                      <wp:extent cx="1008000" cy="1044000"/>
                      <wp:effectExtent l="0" t="0" r="1905" b="3810"/>
                      <wp:docPr id="1153" name="Picture 1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0" name="이미지"/>
                              <pic:cNvPicPr/>
                            </pic:nvPicPr>
                            <pic:blipFill rotWithShape="1">
                              <a:blip r:embed="rId126">
                                <a:extLst>
                                  <a:ext uri="{28A0092B-C50C-407E-A947-70E740481C1C}">
                                    <a14:useLocalDpi xmlns:a14="http://schemas.microsoft.com/office/drawing/2010/main" val="0"/>
                                  </a:ext>
                                </a:extLst>
                              </a:blip>
                              <a:srcRect l="16178" t="9775" r="5830" b="6495"/>
                              <a:stretch/>
                            </pic:blipFill>
                            <pic:spPr bwMode="auto">
                              <a:xfrm>
                                <a:off x="0" y="0"/>
                                <a:ext cx="1008000" cy="1044000"/>
                              </a:xfrm>
                              <a:prstGeom prst="rect">
                                <a:avLst/>
                              </a:prstGeom>
                              <a:ln>
                                <a:noFill/>
                              </a:ln>
                              <a:extLst>
                                <a:ext uri="{53640926-AAD7-44D8-BBD7-CCE9431645EC}">
                                  <a14:shadowObscured xmlns:a14="http://schemas.microsoft.com/office/drawing/2010/main"/>
                                </a:ext>
                              </a:extLst>
                            </pic:spPr>
                          </pic:pic>
                        </a:graphicData>
                      </a:graphic>
                    </wp:inline>
                  </w:drawing>
                </w:r>
              </w:del>
            </w:ins>
            <w:del w:id="3140" w:author="User" w:date="2023-03-20T17:02:00Z">
              <w:r w:rsidR="000F1931" w:rsidDel="0083244E">
                <w:rPr>
                  <w:rFonts w:ascii="Times New Roman" w:hAnsi="Times New Roman"/>
                  <w:noProof/>
                  <w:lang w:eastAsia="ko-KR"/>
                </w:rPr>
                <w:drawing>
                  <wp:inline distT="0" distB="0" distL="0" distR="0" wp14:anchorId="1FDD4350" wp14:editId="77FBCC56">
                    <wp:extent cx="1620000" cy="1620000"/>
                    <wp:effectExtent l="0" t="0" r="5715" b="571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이미지"/>
                            <pic:cNvPicPr/>
                          </pic:nvPicPr>
                          <pic:blipFill>
                            <a:blip r:embed="rId122">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141" w:author="Hi" w:date="2023-03-18T11:40:00Z">
              <w:tcPr>
                <w:tcW w:w="2776" w:type="dxa"/>
                <w:gridSpan w:val="2"/>
                <w:shd w:val="clear" w:color="auto" w:fill="auto"/>
              </w:tcPr>
            </w:tcPrChange>
          </w:tcPr>
          <w:p w14:paraId="0A60A524" w14:textId="501563E7"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142" w:author="User" w:date="2023-03-20T17:02:00Z"/>
                <w:rFonts w:ascii="Times New Roman" w:hAnsi="Times New Roman" w:cs="Times New Roman"/>
                <w:lang w:bidi="en-US"/>
              </w:rPr>
            </w:pPr>
            <w:ins w:id="3143" w:author="HSY" w:date="2023-03-18T03:13:00Z">
              <w:del w:id="3144" w:author="User" w:date="2023-03-20T17:02:00Z">
                <w:r w:rsidDel="0083244E">
                  <w:rPr>
                    <w:rFonts w:ascii="Times New Roman" w:hAnsi="Times New Roman"/>
                    <w:noProof/>
                    <w:lang w:eastAsia="ko-KR"/>
                  </w:rPr>
                  <w:drawing>
                    <wp:inline distT="0" distB="0" distL="0" distR="0" wp14:anchorId="7EB102CE" wp14:editId="3AF81A9F">
                      <wp:extent cx="1008000" cy="1058708"/>
                      <wp:effectExtent l="0" t="0" r="1905" b="8255"/>
                      <wp:docPr id="1154"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이미지"/>
                              <pic:cNvPicPr/>
                            </pic:nvPicPr>
                            <pic:blipFill rotWithShape="1">
                              <a:blip r:embed="rId127">
                                <a:extLst>
                                  <a:ext uri="{28A0092B-C50C-407E-A947-70E740481C1C}">
                                    <a14:useLocalDpi xmlns:a14="http://schemas.microsoft.com/office/drawing/2010/main" val="0"/>
                                  </a:ext>
                                </a:extLst>
                              </a:blip>
                              <a:srcRect l="14144" t="9486" r="6156" b="6804"/>
                              <a:stretch/>
                            </pic:blipFill>
                            <pic:spPr bwMode="auto">
                              <a:xfrm>
                                <a:off x="0" y="0"/>
                                <a:ext cx="1008000" cy="1058708"/>
                              </a:xfrm>
                              <a:prstGeom prst="rect">
                                <a:avLst/>
                              </a:prstGeom>
                              <a:ln>
                                <a:noFill/>
                              </a:ln>
                              <a:extLst>
                                <a:ext uri="{53640926-AAD7-44D8-BBD7-CCE9431645EC}">
                                  <a14:shadowObscured xmlns:a14="http://schemas.microsoft.com/office/drawing/2010/main"/>
                                </a:ext>
                              </a:extLst>
                            </pic:spPr>
                          </pic:pic>
                        </a:graphicData>
                      </a:graphic>
                    </wp:inline>
                  </w:drawing>
                </w:r>
              </w:del>
            </w:ins>
            <w:del w:id="3145" w:author="User" w:date="2023-03-20T17:02:00Z">
              <w:r w:rsidR="000F1931" w:rsidDel="0083244E">
                <w:rPr>
                  <w:rFonts w:ascii="Times New Roman" w:hAnsi="Times New Roman"/>
                  <w:noProof/>
                  <w:lang w:eastAsia="ko-KR"/>
                </w:rPr>
                <w:drawing>
                  <wp:inline distT="0" distB="0" distL="0" distR="0" wp14:anchorId="79E94113" wp14:editId="1CB7784F">
                    <wp:extent cx="1620000" cy="1620000"/>
                    <wp:effectExtent l="0" t="0" r="5715" b="571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이미지"/>
                            <pic:cNvPicPr/>
                          </pic:nvPicPr>
                          <pic:blipFill>
                            <a:blip r:embed="rId123">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4F2D2B" w:rsidDel="0083244E" w14:paraId="3A39CA3F" w14:textId="43F51223" w:rsidTr="004F2D2B">
        <w:tblPrEx>
          <w:tblPrExChange w:id="3146" w:author="Hi" w:date="2023-03-18T12:50:00Z">
            <w:tblPrEx>
              <w:tblW w:w="5000" w:type="pct"/>
            </w:tblPrEx>
          </w:tblPrExChange>
        </w:tblPrEx>
        <w:trPr>
          <w:trHeight w:val="20"/>
          <w:jc w:val="right"/>
          <w:ins w:id="3147" w:author="Hi" w:date="2023-03-18T12:48:00Z"/>
          <w:del w:id="3148" w:author="User" w:date="2023-03-20T17:02:00Z"/>
          <w:trPrChange w:id="3149" w:author="Hi" w:date="2023-03-18T12:50:00Z">
            <w:trPr>
              <w:gridAfter w:val="0"/>
              <w:trHeight w:val="721"/>
              <w:jc w:val="right"/>
            </w:trPr>
          </w:trPrChange>
        </w:trPr>
        <w:tc>
          <w:tcPr>
            <w:tcW w:w="833" w:type="pct"/>
            <w:tcPrChange w:id="3150" w:author="Hi" w:date="2023-03-18T12:50:00Z">
              <w:tcPr>
                <w:tcW w:w="833" w:type="pct"/>
                <w:gridSpan w:val="3"/>
              </w:tcPr>
            </w:tcPrChange>
          </w:tcPr>
          <w:p w14:paraId="6516164B" w14:textId="72DA295F"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151" w:author="Hi" w:date="2023-03-18T12:48:00Z"/>
                <w:del w:id="3152" w:author="User" w:date="2023-03-20T17:02:00Z"/>
                <w:rFonts w:ascii="Palatino Linotype" w:hAnsi="Palatino Linotype" w:cs="Times New Roman"/>
                <w:noProof/>
                <w:sz w:val="12"/>
                <w:szCs w:val="12"/>
                <w:lang w:eastAsia="ko-KR"/>
                <w:rPrChange w:id="3153" w:author="Hi" w:date="2023-03-18T12:49:00Z">
                  <w:rPr>
                    <w:ins w:id="3154" w:author="Hi" w:date="2023-03-18T12:48:00Z"/>
                    <w:del w:id="3155" w:author="User" w:date="2023-03-20T17:02:00Z"/>
                    <w:rFonts w:ascii="Times New Roman" w:hAnsi="Times New Roman" w:cs="Times New Roman"/>
                    <w:noProof/>
                    <w:lang w:eastAsia="ko-KR"/>
                  </w:rPr>
                </w:rPrChange>
              </w:rPr>
              <w:pPrChange w:id="3156" w:author="Hi" w:date="2023-03-18T12:49:00Z">
                <w:pPr>
                  <w:pStyle w:val="af5"/>
                  <w:pBdr>
                    <w:top w:val="none" w:sz="0" w:space="0" w:color="auto"/>
                    <w:left w:val="none" w:sz="0" w:space="0" w:color="auto"/>
                    <w:bottom w:val="none" w:sz="0" w:space="0" w:color="auto"/>
                    <w:right w:val="none" w:sz="0" w:space="0" w:color="auto"/>
                  </w:pBdr>
                  <w:wordWrap/>
                </w:pPr>
              </w:pPrChange>
            </w:pPr>
            <w:ins w:id="3157" w:author="Hi" w:date="2023-03-18T12:49:00Z">
              <w:del w:id="3158" w:author="User" w:date="2023-03-20T17:02:00Z">
                <w:r w:rsidDel="0083244E">
                  <w:rPr>
                    <w:rFonts w:ascii="Palatino Linotype" w:hAnsi="Palatino Linotype" w:cs="Times New Roman" w:hint="eastAsia"/>
                    <w:noProof/>
                    <w:sz w:val="12"/>
                    <w:szCs w:val="12"/>
                    <w:lang w:eastAsia="ko-KR"/>
                  </w:rPr>
                  <w:delText>EC</w:delText>
                </w:r>
              </w:del>
            </w:ins>
          </w:p>
        </w:tc>
        <w:tc>
          <w:tcPr>
            <w:tcW w:w="833" w:type="pct"/>
            <w:tcPrChange w:id="3159" w:author="Hi" w:date="2023-03-18T12:50:00Z">
              <w:tcPr>
                <w:tcW w:w="833" w:type="pct"/>
              </w:tcPr>
            </w:tcPrChange>
          </w:tcPr>
          <w:p w14:paraId="1B622D37" w14:textId="4F6DEA4D"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160" w:author="Hi" w:date="2023-03-18T12:48:00Z"/>
                <w:del w:id="3161" w:author="User" w:date="2023-03-20T17:02:00Z"/>
                <w:rFonts w:ascii="Palatino Linotype" w:hAnsi="Palatino Linotype" w:cs="Times New Roman"/>
                <w:noProof/>
                <w:sz w:val="12"/>
                <w:szCs w:val="12"/>
                <w:lang w:eastAsia="ko-KR"/>
                <w:rPrChange w:id="3162" w:author="Hi" w:date="2023-03-18T12:49:00Z">
                  <w:rPr>
                    <w:ins w:id="3163" w:author="Hi" w:date="2023-03-18T12:48:00Z"/>
                    <w:del w:id="3164" w:author="User" w:date="2023-03-20T17:02:00Z"/>
                    <w:rFonts w:ascii="Times New Roman" w:hAnsi="Times New Roman" w:cs="Times New Roman"/>
                    <w:noProof/>
                    <w:lang w:eastAsia="ko-KR"/>
                  </w:rPr>
                </w:rPrChange>
              </w:rPr>
              <w:pPrChange w:id="3165" w:author="Hi" w:date="2023-03-18T12:49:00Z">
                <w:pPr>
                  <w:pStyle w:val="af5"/>
                  <w:pBdr>
                    <w:top w:val="none" w:sz="0" w:space="0" w:color="auto"/>
                    <w:left w:val="none" w:sz="0" w:space="0" w:color="auto"/>
                    <w:bottom w:val="none" w:sz="0" w:space="0" w:color="auto"/>
                    <w:right w:val="none" w:sz="0" w:space="0" w:color="auto"/>
                  </w:pBdr>
                  <w:wordWrap/>
                </w:pPr>
              </w:pPrChange>
            </w:pPr>
            <w:ins w:id="3166" w:author="Hi" w:date="2023-03-18T12:49:00Z">
              <w:del w:id="3167" w:author="User" w:date="2023-03-20T17:02:00Z">
                <w:r w:rsidDel="0083244E">
                  <w:rPr>
                    <w:rFonts w:ascii="Palatino Linotype" w:hAnsi="Palatino Linotype" w:cs="Times New Roman" w:hint="eastAsia"/>
                    <w:noProof/>
                    <w:sz w:val="12"/>
                    <w:szCs w:val="12"/>
                    <w:lang w:eastAsia="ko-KR"/>
                  </w:rPr>
                  <w:delText>pH</w:delText>
                </w:r>
              </w:del>
            </w:ins>
          </w:p>
        </w:tc>
        <w:tc>
          <w:tcPr>
            <w:tcW w:w="833" w:type="pct"/>
            <w:shd w:val="clear" w:color="auto" w:fill="auto"/>
            <w:tcPrChange w:id="3168" w:author="Hi" w:date="2023-03-18T12:50:00Z">
              <w:tcPr>
                <w:tcW w:w="833" w:type="pct"/>
                <w:gridSpan w:val="2"/>
                <w:shd w:val="clear" w:color="auto" w:fill="auto"/>
              </w:tcPr>
            </w:tcPrChange>
          </w:tcPr>
          <w:p w14:paraId="206D5506" w14:textId="2C583C42"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169" w:author="Hi" w:date="2023-03-18T12:48:00Z"/>
                <w:del w:id="3170" w:author="User" w:date="2023-03-20T17:02:00Z"/>
                <w:rFonts w:ascii="Palatino Linotype" w:hAnsi="Palatino Linotype" w:cs="Times New Roman"/>
                <w:noProof/>
                <w:sz w:val="12"/>
                <w:szCs w:val="12"/>
                <w:lang w:eastAsia="ko-KR"/>
                <w:rPrChange w:id="3171" w:author="Hi" w:date="2023-03-18T12:49:00Z">
                  <w:rPr>
                    <w:ins w:id="3172" w:author="Hi" w:date="2023-03-18T12:48:00Z"/>
                    <w:del w:id="3173" w:author="User" w:date="2023-03-20T17:02:00Z"/>
                    <w:rFonts w:ascii="Times New Roman" w:hAnsi="Times New Roman" w:cs="Times New Roman"/>
                    <w:noProof/>
                    <w:lang w:eastAsia="ko-KR"/>
                  </w:rPr>
                </w:rPrChange>
              </w:rPr>
              <w:pPrChange w:id="3174" w:author="Hi" w:date="2023-03-18T12:49:00Z">
                <w:pPr>
                  <w:pStyle w:val="af5"/>
                  <w:pBdr>
                    <w:top w:val="none" w:sz="0" w:space="0" w:color="auto"/>
                    <w:left w:val="none" w:sz="0" w:space="0" w:color="auto"/>
                    <w:bottom w:val="none" w:sz="0" w:space="0" w:color="auto"/>
                    <w:right w:val="none" w:sz="0" w:space="0" w:color="auto"/>
                  </w:pBdr>
                  <w:wordWrap/>
                </w:pPr>
              </w:pPrChange>
            </w:pPr>
            <w:ins w:id="3175" w:author="Hi" w:date="2023-03-18T12:49:00Z">
              <w:del w:id="3176" w:author="User" w:date="2023-03-20T17:02:00Z">
                <w:r w:rsidDel="0083244E">
                  <w:rPr>
                    <w:rFonts w:ascii="Palatino Linotype" w:hAnsi="Palatino Linotype" w:cs="Times New Roman" w:hint="eastAsia"/>
                    <w:noProof/>
                    <w:sz w:val="12"/>
                    <w:szCs w:val="12"/>
                    <w:lang w:eastAsia="ko-KR"/>
                  </w:rPr>
                  <w:delText>DO</w:delText>
                </w:r>
              </w:del>
            </w:ins>
          </w:p>
        </w:tc>
        <w:tc>
          <w:tcPr>
            <w:tcW w:w="833" w:type="pct"/>
            <w:shd w:val="clear" w:color="auto" w:fill="auto"/>
            <w:tcPrChange w:id="3177" w:author="Hi" w:date="2023-03-18T12:50:00Z">
              <w:tcPr>
                <w:tcW w:w="833" w:type="pct"/>
                <w:shd w:val="clear" w:color="auto" w:fill="auto"/>
              </w:tcPr>
            </w:tcPrChange>
          </w:tcPr>
          <w:p w14:paraId="1D6389F1" w14:textId="0C6344DA"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178" w:author="Hi" w:date="2023-03-18T12:48:00Z"/>
                <w:del w:id="3179" w:author="User" w:date="2023-03-20T17:02:00Z"/>
                <w:rFonts w:ascii="Palatino Linotype" w:hAnsi="Palatino Linotype" w:cs="Times New Roman"/>
                <w:noProof/>
                <w:sz w:val="12"/>
                <w:szCs w:val="12"/>
                <w:lang w:eastAsia="ko-KR"/>
                <w:rPrChange w:id="3180" w:author="Hi" w:date="2023-03-18T12:49:00Z">
                  <w:rPr>
                    <w:ins w:id="3181" w:author="Hi" w:date="2023-03-18T12:48:00Z"/>
                    <w:del w:id="3182" w:author="User" w:date="2023-03-20T17:02:00Z"/>
                    <w:rFonts w:ascii="Times New Roman" w:hAnsi="Times New Roman" w:cs="Times New Roman"/>
                    <w:noProof/>
                    <w:lang w:eastAsia="ko-KR"/>
                  </w:rPr>
                </w:rPrChange>
              </w:rPr>
              <w:pPrChange w:id="3183" w:author="Hi" w:date="2023-03-18T12:49:00Z">
                <w:pPr>
                  <w:pStyle w:val="af5"/>
                  <w:pBdr>
                    <w:top w:val="none" w:sz="0" w:space="0" w:color="auto"/>
                    <w:left w:val="none" w:sz="0" w:space="0" w:color="auto"/>
                    <w:bottom w:val="none" w:sz="0" w:space="0" w:color="auto"/>
                    <w:right w:val="none" w:sz="0" w:space="0" w:color="auto"/>
                  </w:pBdr>
                  <w:wordWrap/>
                </w:pPr>
              </w:pPrChange>
            </w:pPr>
            <w:ins w:id="3184" w:author="Hi" w:date="2023-03-18T12:49:00Z">
              <w:del w:id="3185" w:author="User" w:date="2023-03-20T17:02:00Z">
                <w:r w:rsidDel="0083244E">
                  <w:rPr>
                    <w:rFonts w:ascii="Palatino Linotype" w:hAnsi="Palatino Linotype" w:cs="Times New Roman" w:hint="eastAsia"/>
                    <w:noProof/>
                    <w:sz w:val="12"/>
                    <w:szCs w:val="12"/>
                    <w:lang w:eastAsia="ko-KR"/>
                  </w:rPr>
                  <w:delText>Temperature</w:delText>
                </w:r>
              </w:del>
            </w:ins>
          </w:p>
        </w:tc>
        <w:tc>
          <w:tcPr>
            <w:tcW w:w="833" w:type="pct"/>
            <w:shd w:val="clear" w:color="auto" w:fill="auto"/>
            <w:tcPrChange w:id="3186" w:author="Hi" w:date="2023-03-18T12:50:00Z">
              <w:tcPr>
                <w:tcW w:w="833" w:type="pct"/>
                <w:gridSpan w:val="2"/>
                <w:shd w:val="clear" w:color="auto" w:fill="auto"/>
              </w:tcPr>
            </w:tcPrChange>
          </w:tcPr>
          <w:p w14:paraId="0EAFB653" w14:textId="74FF4A8F"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187" w:author="Hi" w:date="2023-03-18T12:48:00Z"/>
                <w:del w:id="3188" w:author="User" w:date="2023-03-20T17:02:00Z"/>
                <w:rFonts w:ascii="Palatino Linotype" w:hAnsi="Palatino Linotype" w:cs="Times New Roman"/>
                <w:noProof/>
                <w:sz w:val="12"/>
                <w:szCs w:val="12"/>
                <w:lang w:eastAsia="ko-KR"/>
                <w:rPrChange w:id="3189" w:author="Hi" w:date="2023-03-18T12:49:00Z">
                  <w:rPr>
                    <w:ins w:id="3190" w:author="Hi" w:date="2023-03-18T12:48:00Z"/>
                    <w:del w:id="3191" w:author="User" w:date="2023-03-20T17:02:00Z"/>
                    <w:rFonts w:ascii="Times New Roman" w:hAnsi="Times New Roman" w:cs="Times New Roman"/>
                    <w:noProof/>
                    <w:lang w:eastAsia="ko-KR"/>
                  </w:rPr>
                </w:rPrChange>
              </w:rPr>
              <w:pPrChange w:id="3192" w:author="Hi" w:date="2023-03-18T12:49:00Z">
                <w:pPr>
                  <w:pStyle w:val="af5"/>
                  <w:pBdr>
                    <w:top w:val="none" w:sz="0" w:space="0" w:color="auto"/>
                    <w:left w:val="none" w:sz="0" w:space="0" w:color="auto"/>
                    <w:bottom w:val="none" w:sz="0" w:space="0" w:color="auto"/>
                    <w:right w:val="none" w:sz="0" w:space="0" w:color="auto"/>
                  </w:pBdr>
                  <w:wordWrap/>
                </w:pPr>
              </w:pPrChange>
            </w:pPr>
            <w:ins w:id="3193" w:author="Hi" w:date="2023-03-18T12:50:00Z">
              <w:del w:id="3194" w:author="User" w:date="2023-03-20T17:02:00Z">
                <w:r w:rsidDel="0083244E">
                  <w:rPr>
                    <w:rFonts w:ascii="Palatino Linotype" w:hAnsi="Palatino Linotype" w:cs="Times New Roman" w:hint="eastAsia"/>
                    <w:noProof/>
                    <w:sz w:val="12"/>
                    <w:szCs w:val="12"/>
                    <w:lang w:eastAsia="ko-KR"/>
                  </w:rPr>
                  <w:delText>Turbidity</w:delText>
                </w:r>
              </w:del>
            </w:ins>
          </w:p>
        </w:tc>
        <w:tc>
          <w:tcPr>
            <w:tcW w:w="833" w:type="pct"/>
            <w:shd w:val="clear" w:color="auto" w:fill="auto"/>
            <w:tcPrChange w:id="3195" w:author="Hi" w:date="2023-03-18T12:50:00Z">
              <w:tcPr>
                <w:tcW w:w="833" w:type="pct"/>
                <w:gridSpan w:val="2"/>
                <w:shd w:val="clear" w:color="auto" w:fill="auto"/>
              </w:tcPr>
            </w:tcPrChange>
          </w:tcPr>
          <w:p w14:paraId="05F2447B" w14:textId="1ED09BC8"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196" w:author="Hi" w:date="2023-03-18T12:48:00Z"/>
                <w:del w:id="3197" w:author="User" w:date="2023-03-20T17:02:00Z"/>
                <w:rFonts w:ascii="Palatino Linotype" w:hAnsi="Palatino Linotype" w:cs="Times New Roman"/>
                <w:noProof/>
                <w:sz w:val="12"/>
                <w:szCs w:val="12"/>
                <w:lang w:eastAsia="ko-KR"/>
                <w:rPrChange w:id="3198" w:author="Hi" w:date="2023-03-18T12:49:00Z">
                  <w:rPr>
                    <w:ins w:id="3199" w:author="Hi" w:date="2023-03-18T12:48:00Z"/>
                    <w:del w:id="3200" w:author="User" w:date="2023-03-20T17:02:00Z"/>
                    <w:rFonts w:ascii="Times New Roman" w:hAnsi="Times New Roman" w:cs="Times New Roman"/>
                    <w:noProof/>
                    <w:lang w:eastAsia="ko-KR"/>
                  </w:rPr>
                </w:rPrChange>
              </w:rPr>
              <w:pPrChange w:id="3201" w:author="Hi" w:date="2023-03-18T12:49:00Z">
                <w:pPr>
                  <w:pStyle w:val="af5"/>
                  <w:pBdr>
                    <w:top w:val="none" w:sz="0" w:space="0" w:color="auto"/>
                    <w:left w:val="none" w:sz="0" w:space="0" w:color="auto"/>
                    <w:bottom w:val="none" w:sz="0" w:space="0" w:color="auto"/>
                    <w:right w:val="none" w:sz="0" w:space="0" w:color="auto"/>
                  </w:pBdr>
                  <w:wordWrap/>
                </w:pPr>
              </w:pPrChange>
            </w:pPr>
            <w:ins w:id="3202" w:author="Hi" w:date="2023-03-18T12:50:00Z">
              <w:del w:id="3203" w:author="User" w:date="2023-03-20T17:02:00Z">
                <w:r w:rsidDel="0083244E">
                  <w:rPr>
                    <w:rFonts w:ascii="Palatino Linotype" w:hAnsi="Palatino Linotype" w:cs="Times New Roman" w:hint="eastAsia"/>
                    <w:noProof/>
                    <w:sz w:val="12"/>
                    <w:szCs w:val="12"/>
                    <w:lang w:eastAsia="ko-KR"/>
                  </w:rPr>
                  <w:delText>Transparency</w:delText>
                </w:r>
              </w:del>
            </w:ins>
          </w:p>
        </w:tc>
      </w:tr>
      <w:tr w:rsidR="000F1931" w:rsidDel="0083244E" w14:paraId="700A94E1" w14:textId="7F60E266" w:rsidTr="008202F8">
        <w:trPr>
          <w:trHeight w:val="703"/>
          <w:jc w:val="right"/>
          <w:del w:id="3204" w:author="User" w:date="2023-03-20T17:02:00Z"/>
          <w:trPrChange w:id="3205" w:author="Hi" w:date="2023-03-18T11:40:00Z">
            <w:trPr>
              <w:trHeight w:val="703"/>
              <w:jc w:val="right"/>
            </w:trPr>
          </w:trPrChange>
        </w:trPr>
        <w:tc>
          <w:tcPr>
            <w:tcW w:w="833" w:type="pct"/>
            <w:tcPrChange w:id="3206" w:author="Hi" w:date="2023-03-18T11:40:00Z">
              <w:tcPr>
                <w:tcW w:w="810" w:type="dxa"/>
              </w:tcPr>
            </w:tcPrChange>
          </w:tcPr>
          <w:p w14:paraId="296A8300" w14:textId="571E0D30"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207" w:author="User" w:date="2023-03-20T17:02:00Z"/>
                <w:rFonts w:ascii="Times New Roman" w:hAnsi="Times New Roman" w:cs="Times New Roman"/>
                <w:noProof/>
                <w:lang w:eastAsia="ko-KR"/>
              </w:rPr>
            </w:pPr>
            <w:ins w:id="3208" w:author="HSY" w:date="2023-03-18T03:13:00Z">
              <w:del w:id="3209" w:author="User" w:date="2023-03-20T17:02:00Z">
                <w:r w:rsidDel="0083244E">
                  <w:rPr>
                    <w:rFonts w:ascii="Times New Roman" w:hAnsi="Times New Roman"/>
                    <w:noProof/>
                    <w:lang w:eastAsia="ko-KR"/>
                  </w:rPr>
                  <w:drawing>
                    <wp:inline distT="0" distB="0" distL="0" distR="0" wp14:anchorId="3FA0E16C" wp14:editId="3920222B">
                      <wp:extent cx="1008000" cy="1066748"/>
                      <wp:effectExtent l="0" t="0" r="1905" b="635"/>
                      <wp:docPr id="1155"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이미지"/>
                              <pic:cNvPicPr/>
                            </pic:nvPicPr>
                            <pic:blipFill rotWithShape="1">
                              <a:blip r:embed="rId128">
                                <a:extLst>
                                  <a:ext uri="{28A0092B-C50C-407E-A947-70E740481C1C}">
                                    <a14:useLocalDpi xmlns:a14="http://schemas.microsoft.com/office/drawing/2010/main" val="0"/>
                                  </a:ext>
                                </a:extLst>
                              </a:blip>
                              <a:srcRect l="15027" t="10063" r="6141" b="6511"/>
                              <a:stretch/>
                            </pic:blipFill>
                            <pic:spPr bwMode="auto">
                              <a:xfrm>
                                <a:off x="0" y="0"/>
                                <a:ext cx="1008000" cy="1066748"/>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tcPrChange w:id="3210" w:author="Hi" w:date="2023-03-18T11:40:00Z">
              <w:tcPr>
                <w:tcW w:w="810" w:type="dxa"/>
              </w:tcPr>
            </w:tcPrChange>
          </w:tcPr>
          <w:p w14:paraId="76305FFA" w14:textId="35E795CF"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211" w:author="User" w:date="2023-03-20T17:02:00Z"/>
                <w:rFonts w:ascii="Times New Roman" w:hAnsi="Times New Roman" w:cs="Times New Roman"/>
                <w:noProof/>
                <w:lang w:eastAsia="ko-KR"/>
              </w:rPr>
            </w:pPr>
            <w:ins w:id="3212" w:author="HSY" w:date="2023-03-18T03:14:00Z">
              <w:del w:id="3213" w:author="User" w:date="2023-03-20T17:02:00Z">
                <w:r w:rsidDel="0083244E">
                  <w:rPr>
                    <w:rFonts w:ascii="Times New Roman" w:hAnsi="Times New Roman"/>
                    <w:noProof/>
                    <w:lang w:eastAsia="ko-KR"/>
                  </w:rPr>
                  <w:drawing>
                    <wp:inline distT="0" distB="0" distL="0" distR="0" wp14:anchorId="4BF7855B" wp14:editId="30E08C17">
                      <wp:extent cx="1008000" cy="1044000"/>
                      <wp:effectExtent l="0" t="0" r="1905" b="3810"/>
                      <wp:docPr id="1156" name="Picture 1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3" name="이미지"/>
                              <pic:cNvPicPr/>
                            </pic:nvPicPr>
                            <pic:blipFill rotWithShape="1">
                              <a:blip r:embed="rId129">
                                <a:extLst>
                                  <a:ext uri="{28A0092B-C50C-407E-A947-70E740481C1C}">
                                    <a14:useLocalDpi xmlns:a14="http://schemas.microsoft.com/office/drawing/2010/main" val="0"/>
                                  </a:ext>
                                </a:extLst>
                              </a:blip>
                              <a:srcRect l="9723" t="10353" r="5915" b="6493"/>
                              <a:stretch/>
                            </pic:blipFill>
                            <pic:spPr bwMode="auto">
                              <a:xfrm>
                                <a:off x="0" y="0"/>
                                <a:ext cx="1008000" cy="10440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shd w:val="clear" w:color="auto" w:fill="auto"/>
            <w:tcPrChange w:id="3214" w:author="Hi" w:date="2023-03-18T11:40:00Z">
              <w:tcPr>
                <w:tcW w:w="2776" w:type="dxa"/>
                <w:gridSpan w:val="3"/>
                <w:shd w:val="clear" w:color="auto" w:fill="auto"/>
              </w:tcPr>
            </w:tcPrChange>
          </w:tcPr>
          <w:p w14:paraId="3D6FC1CE" w14:textId="7E78FDBF"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215" w:author="User" w:date="2023-03-20T17:02:00Z"/>
                <w:rFonts w:ascii="Times New Roman" w:hAnsi="Times New Roman" w:cs="Times New Roman"/>
                <w:lang w:bidi="en-US"/>
              </w:rPr>
            </w:pPr>
            <w:ins w:id="3216" w:author="HSY" w:date="2023-03-18T03:14:00Z">
              <w:del w:id="3217" w:author="User" w:date="2023-03-20T17:02:00Z">
                <w:r w:rsidDel="0083244E">
                  <w:rPr>
                    <w:rFonts w:ascii="Times New Roman" w:hAnsi="Times New Roman"/>
                    <w:noProof/>
                    <w:lang w:eastAsia="ko-KR"/>
                  </w:rPr>
                  <w:drawing>
                    <wp:inline distT="0" distB="0" distL="0" distR="0" wp14:anchorId="7788DF7B" wp14:editId="22FA95FF">
                      <wp:extent cx="1008000" cy="1054788"/>
                      <wp:effectExtent l="0" t="0" r="1905" b="0"/>
                      <wp:docPr id="1157"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이미지"/>
                              <pic:cNvPicPr/>
                            </pic:nvPicPr>
                            <pic:blipFill rotWithShape="1">
                              <a:blip r:embed="rId130">
                                <a:extLst>
                                  <a:ext uri="{28A0092B-C50C-407E-A947-70E740481C1C}">
                                    <a14:useLocalDpi xmlns:a14="http://schemas.microsoft.com/office/drawing/2010/main" val="0"/>
                                  </a:ext>
                                </a:extLst>
                              </a:blip>
                              <a:srcRect l="14431" t="10349" r="6131" b="6526"/>
                              <a:stretch/>
                            </pic:blipFill>
                            <pic:spPr bwMode="auto">
                              <a:xfrm>
                                <a:off x="0" y="0"/>
                                <a:ext cx="1008000" cy="1054788"/>
                              </a:xfrm>
                              <a:prstGeom prst="rect">
                                <a:avLst/>
                              </a:prstGeom>
                              <a:ln>
                                <a:noFill/>
                              </a:ln>
                              <a:extLst>
                                <a:ext uri="{53640926-AAD7-44D8-BBD7-CCE9431645EC}">
                                  <a14:shadowObscured xmlns:a14="http://schemas.microsoft.com/office/drawing/2010/main"/>
                                </a:ext>
                              </a:extLst>
                            </pic:spPr>
                          </pic:pic>
                        </a:graphicData>
                      </a:graphic>
                    </wp:inline>
                  </w:drawing>
                </w:r>
              </w:del>
            </w:ins>
            <w:del w:id="3218" w:author="User" w:date="2023-03-20T17:02:00Z">
              <w:r w:rsidR="000F1931" w:rsidDel="0083244E">
                <w:rPr>
                  <w:rFonts w:ascii="Times New Roman" w:hAnsi="Times New Roman"/>
                  <w:noProof/>
                  <w:lang w:eastAsia="ko-KR"/>
                </w:rPr>
                <w:drawing>
                  <wp:inline distT="0" distB="0" distL="0" distR="0" wp14:anchorId="5E1125DF" wp14:editId="62E3A67A">
                    <wp:extent cx="1620000" cy="1620000"/>
                    <wp:effectExtent l="0" t="0" r="5715" b="571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이미지"/>
                            <pic:cNvPicPr/>
                          </pic:nvPicPr>
                          <pic:blipFill>
                            <a:blip r:embed="rId124">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219" w:author="Hi" w:date="2023-03-18T11:40:00Z">
              <w:tcPr>
                <w:tcW w:w="2776" w:type="dxa"/>
                <w:gridSpan w:val="3"/>
                <w:shd w:val="clear" w:color="auto" w:fill="auto"/>
              </w:tcPr>
            </w:tcPrChange>
          </w:tcPr>
          <w:p w14:paraId="036AE351" w14:textId="6E06264E"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220" w:author="User" w:date="2023-03-20T17:02:00Z"/>
                <w:rFonts w:ascii="Times New Roman" w:hAnsi="Times New Roman" w:cs="Times New Roman"/>
                <w:lang w:bidi="en-US"/>
              </w:rPr>
            </w:pPr>
            <w:ins w:id="3221" w:author="HSY" w:date="2023-03-18T03:14:00Z">
              <w:del w:id="3222" w:author="User" w:date="2023-03-20T17:02:00Z">
                <w:r w:rsidDel="0083244E">
                  <w:rPr>
                    <w:rFonts w:ascii="Times New Roman" w:hAnsi="Times New Roman"/>
                    <w:noProof/>
                    <w:lang w:eastAsia="ko-KR"/>
                  </w:rPr>
                  <w:drawing>
                    <wp:inline distT="0" distB="0" distL="0" distR="0" wp14:anchorId="10F4193F" wp14:editId="0772052E">
                      <wp:extent cx="1008000" cy="1050563"/>
                      <wp:effectExtent l="0" t="0" r="1905" b="0"/>
                      <wp:docPr id="1158"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이미지"/>
                              <pic:cNvPicPr/>
                            </pic:nvPicPr>
                            <pic:blipFill rotWithShape="1">
                              <a:blip r:embed="rId131">
                                <a:extLst>
                                  <a:ext uri="{28A0092B-C50C-407E-A947-70E740481C1C}">
                                    <a14:useLocalDpi xmlns:a14="http://schemas.microsoft.com/office/drawing/2010/main" val="0"/>
                                  </a:ext>
                                </a:extLst>
                              </a:blip>
                              <a:srcRect l="13259" t="9491" r="5875" b="6229"/>
                              <a:stretch/>
                            </pic:blipFill>
                            <pic:spPr bwMode="auto">
                              <a:xfrm>
                                <a:off x="0" y="0"/>
                                <a:ext cx="1008000" cy="1050563"/>
                              </a:xfrm>
                              <a:prstGeom prst="rect">
                                <a:avLst/>
                              </a:prstGeom>
                              <a:ln>
                                <a:noFill/>
                              </a:ln>
                              <a:extLst>
                                <a:ext uri="{53640926-AAD7-44D8-BBD7-CCE9431645EC}">
                                  <a14:shadowObscured xmlns:a14="http://schemas.microsoft.com/office/drawing/2010/main"/>
                                </a:ext>
                              </a:extLst>
                            </pic:spPr>
                          </pic:pic>
                        </a:graphicData>
                      </a:graphic>
                    </wp:inline>
                  </w:drawing>
                </w:r>
              </w:del>
            </w:ins>
            <w:del w:id="3223" w:author="User" w:date="2023-03-20T17:02:00Z">
              <w:r w:rsidR="000F1931" w:rsidDel="0083244E">
                <w:rPr>
                  <w:rFonts w:ascii="Times New Roman" w:hAnsi="Times New Roman"/>
                  <w:noProof/>
                  <w:lang w:eastAsia="ko-KR"/>
                </w:rPr>
                <w:drawing>
                  <wp:inline distT="0" distB="0" distL="0" distR="0" wp14:anchorId="3A2C91BB" wp14:editId="6D26EE51">
                    <wp:extent cx="1620000" cy="1620000"/>
                    <wp:effectExtent l="0" t="0" r="5715" b="571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이미지"/>
                            <pic:cNvPicPr/>
                          </pic:nvPicPr>
                          <pic:blipFill>
                            <a:blip r:embed="rId125">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224" w:author="Hi" w:date="2023-03-18T11:40:00Z">
              <w:tcPr>
                <w:tcW w:w="2776" w:type="dxa"/>
                <w:gridSpan w:val="2"/>
                <w:shd w:val="clear" w:color="auto" w:fill="auto"/>
              </w:tcPr>
            </w:tcPrChange>
          </w:tcPr>
          <w:p w14:paraId="369F47FC" w14:textId="3367FF3B" w:rsidR="000F1931" w:rsidDel="0083244E" w:rsidRDefault="00734781" w:rsidP="00093642">
            <w:pPr>
              <w:pStyle w:val="af5"/>
              <w:pBdr>
                <w:top w:val="none" w:sz="0" w:space="0" w:color="auto"/>
                <w:left w:val="none" w:sz="0" w:space="0" w:color="auto"/>
                <w:bottom w:val="none" w:sz="0" w:space="0" w:color="auto"/>
                <w:right w:val="none" w:sz="0" w:space="0" w:color="auto"/>
              </w:pBdr>
              <w:wordWrap/>
              <w:rPr>
                <w:del w:id="3225" w:author="User" w:date="2023-03-20T17:02:00Z"/>
                <w:rFonts w:ascii="Times New Roman" w:hAnsi="Times New Roman" w:cs="Times New Roman"/>
                <w:lang w:bidi="en-US"/>
              </w:rPr>
            </w:pPr>
            <w:ins w:id="3226" w:author="HSY" w:date="2023-03-18T03:14:00Z">
              <w:del w:id="3227" w:author="User" w:date="2023-03-20T17:02:00Z">
                <w:r w:rsidDel="0083244E">
                  <w:rPr>
                    <w:rFonts w:ascii="Times New Roman" w:hAnsi="Times New Roman"/>
                    <w:noProof/>
                    <w:lang w:eastAsia="ko-KR"/>
                  </w:rPr>
                  <w:drawing>
                    <wp:inline distT="0" distB="0" distL="0" distR="0" wp14:anchorId="5E27AF70" wp14:editId="26010286">
                      <wp:extent cx="1055527" cy="1044000"/>
                      <wp:effectExtent l="0" t="0" r="0" b="3810"/>
                      <wp:docPr id="1159"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이미지"/>
                              <pic:cNvPicPr/>
                            </pic:nvPicPr>
                            <pic:blipFill rotWithShape="1">
                              <a:blip r:embed="rId132">
                                <a:extLst>
                                  <a:ext uri="{28A0092B-C50C-407E-A947-70E740481C1C}">
                                    <a14:useLocalDpi xmlns:a14="http://schemas.microsoft.com/office/drawing/2010/main" val="0"/>
                                  </a:ext>
                                </a:extLst>
                              </a:blip>
                              <a:srcRect l="9724" t="10353" r="6193" b="6484"/>
                              <a:stretch/>
                            </pic:blipFill>
                            <pic:spPr bwMode="auto">
                              <a:xfrm>
                                <a:off x="0" y="0"/>
                                <a:ext cx="1055527" cy="1044000"/>
                              </a:xfrm>
                              <a:prstGeom prst="rect">
                                <a:avLst/>
                              </a:prstGeom>
                              <a:ln>
                                <a:noFill/>
                              </a:ln>
                              <a:extLst>
                                <a:ext uri="{53640926-AAD7-44D8-BBD7-CCE9431645EC}">
                                  <a14:shadowObscured xmlns:a14="http://schemas.microsoft.com/office/drawing/2010/main"/>
                                </a:ext>
                              </a:extLst>
                            </pic:spPr>
                          </pic:pic>
                        </a:graphicData>
                      </a:graphic>
                    </wp:inline>
                  </w:drawing>
                </w:r>
              </w:del>
            </w:ins>
            <w:del w:id="3228" w:author="User" w:date="2023-03-20T17:02:00Z">
              <w:r w:rsidR="000F1931" w:rsidDel="0083244E">
                <w:rPr>
                  <w:rFonts w:ascii="Times New Roman" w:hAnsi="Times New Roman"/>
                  <w:noProof/>
                  <w:lang w:eastAsia="ko-KR"/>
                </w:rPr>
                <w:drawing>
                  <wp:inline distT="0" distB="0" distL="0" distR="0" wp14:anchorId="1E260B52" wp14:editId="66B6EA1F">
                    <wp:extent cx="1620000" cy="1620000"/>
                    <wp:effectExtent l="0" t="0" r="5715" b="5715"/>
                    <wp:docPr id="1110" name="Picture 1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0" name="이미지"/>
                            <pic:cNvPicPr/>
                          </pic:nvPicPr>
                          <pic:blipFill>
                            <a:blip r:embed="rId126">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229" w:author="Hi" w:date="2023-03-18T11:40:00Z">
              <w:tcPr>
                <w:tcW w:w="2776" w:type="dxa"/>
                <w:gridSpan w:val="2"/>
                <w:shd w:val="clear" w:color="auto" w:fill="auto"/>
              </w:tcPr>
            </w:tcPrChange>
          </w:tcPr>
          <w:p w14:paraId="179952CF" w14:textId="0C6E5288" w:rsidR="000F1931" w:rsidDel="0083244E" w:rsidRDefault="000F1931" w:rsidP="00093642">
            <w:pPr>
              <w:pStyle w:val="af5"/>
              <w:pBdr>
                <w:top w:val="none" w:sz="0" w:space="0" w:color="auto"/>
                <w:left w:val="none" w:sz="0" w:space="0" w:color="auto"/>
                <w:bottom w:val="none" w:sz="0" w:space="0" w:color="auto"/>
                <w:right w:val="none" w:sz="0" w:space="0" w:color="auto"/>
              </w:pBdr>
              <w:wordWrap/>
              <w:rPr>
                <w:del w:id="3230" w:author="User" w:date="2023-03-20T17:02:00Z"/>
                <w:rFonts w:ascii="Times New Roman" w:hAnsi="Times New Roman" w:cs="Times New Roman"/>
                <w:lang w:bidi="en-US"/>
              </w:rPr>
            </w:pPr>
            <w:del w:id="3231" w:author="User" w:date="2023-03-20T17:02:00Z">
              <w:r w:rsidDel="0083244E">
                <w:rPr>
                  <w:rFonts w:ascii="Times New Roman" w:hAnsi="Times New Roman"/>
                  <w:noProof/>
                  <w:lang w:eastAsia="ko-KR"/>
                </w:rPr>
                <w:drawing>
                  <wp:inline distT="0" distB="0" distL="0" distR="0" wp14:anchorId="0F62ACAB" wp14:editId="5B7A9E5A">
                    <wp:extent cx="1620000" cy="1620000"/>
                    <wp:effectExtent l="0" t="0" r="5715" b="571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이미지"/>
                            <pic:cNvPicPr/>
                          </pic:nvPicPr>
                          <pic:blipFill>
                            <a:blip r:embed="rId127">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4F2D2B" w:rsidDel="0083244E" w14:paraId="36EC0BCE" w14:textId="66F8858F" w:rsidTr="004F2D2B">
        <w:tblPrEx>
          <w:tblPrExChange w:id="3232" w:author="Hi" w:date="2023-03-18T12:51:00Z">
            <w:tblPrEx>
              <w:tblW w:w="5000" w:type="pct"/>
            </w:tblPrEx>
          </w:tblPrExChange>
        </w:tblPrEx>
        <w:trPr>
          <w:trHeight w:val="20"/>
          <w:jc w:val="right"/>
          <w:ins w:id="3233" w:author="Hi" w:date="2023-03-18T12:48:00Z"/>
          <w:del w:id="3234" w:author="User" w:date="2023-03-20T17:02:00Z"/>
          <w:trPrChange w:id="3235" w:author="Hi" w:date="2023-03-18T12:51:00Z">
            <w:trPr>
              <w:gridAfter w:val="0"/>
              <w:trHeight w:val="703"/>
              <w:jc w:val="right"/>
            </w:trPr>
          </w:trPrChange>
        </w:trPr>
        <w:tc>
          <w:tcPr>
            <w:tcW w:w="833" w:type="pct"/>
            <w:tcPrChange w:id="3236" w:author="Hi" w:date="2023-03-18T12:51:00Z">
              <w:tcPr>
                <w:tcW w:w="833" w:type="pct"/>
                <w:gridSpan w:val="3"/>
              </w:tcPr>
            </w:tcPrChange>
          </w:tcPr>
          <w:p w14:paraId="59F247B9" w14:textId="50FBD741"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237" w:author="Hi" w:date="2023-03-18T12:48:00Z"/>
                <w:del w:id="3238" w:author="User" w:date="2023-03-20T17:02:00Z"/>
                <w:rFonts w:ascii="Palatino Linotype" w:hAnsi="Palatino Linotype" w:cs="Times New Roman"/>
                <w:noProof/>
                <w:sz w:val="12"/>
                <w:szCs w:val="12"/>
                <w:lang w:eastAsia="ko-KR"/>
                <w:rPrChange w:id="3239" w:author="Hi" w:date="2023-03-18T12:49:00Z">
                  <w:rPr>
                    <w:ins w:id="3240" w:author="Hi" w:date="2023-03-18T12:48:00Z"/>
                    <w:del w:id="3241" w:author="User" w:date="2023-03-20T17:02:00Z"/>
                    <w:rFonts w:ascii="Times New Roman" w:hAnsi="Times New Roman" w:cs="Times New Roman"/>
                    <w:noProof/>
                    <w:lang w:eastAsia="ko-KR"/>
                  </w:rPr>
                </w:rPrChange>
              </w:rPr>
              <w:pPrChange w:id="3242" w:author="Hi" w:date="2023-03-18T12:49:00Z">
                <w:pPr>
                  <w:pStyle w:val="af5"/>
                  <w:pBdr>
                    <w:top w:val="none" w:sz="0" w:space="0" w:color="auto"/>
                    <w:left w:val="none" w:sz="0" w:space="0" w:color="auto"/>
                    <w:bottom w:val="none" w:sz="0" w:space="0" w:color="auto"/>
                    <w:right w:val="none" w:sz="0" w:space="0" w:color="auto"/>
                  </w:pBdr>
                  <w:wordWrap/>
                </w:pPr>
              </w:pPrChange>
            </w:pPr>
            <w:ins w:id="3243" w:author="Hi" w:date="2023-03-18T12:50:00Z">
              <w:del w:id="3244" w:author="User" w:date="2023-03-20T17:02:00Z">
                <w:r w:rsidDel="0083244E">
                  <w:rPr>
                    <w:rFonts w:ascii="Palatino Linotype" w:hAnsi="Palatino Linotype" w:cs="Times New Roman" w:hint="eastAsia"/>
                    <w:noProof/>
                    <w:sz w:val="12"/>
                    <w:szCs w:val="12"/>
                    <w:lang w:eastAsia="ko-KR"/>
                  </w:rPr>
                  <w:delText>Chla</w:delText>
                </w:r>
              </w:del>
            </w:ins>
          </w:p>
        </w:tc>
        <w:tc>
          <w:tcPr>
            <w:tcW w:w="833" w:type="pct"/>
            <w:tcPrChange w:id="3245" w:author="Hi" w:date="2023-03-18T12:51:00Z">
              <w:tcPr>
                <w:tcW w:w="833" w:type="pct"/>
              </w:tcPr>
            </w:tcPrChange>
          </w:tcPr>
          <w:p w14:paraId="3EB65967" w14:textId="3B252771"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246" w:author="Hi" w:date="2023-03-18T12:48:00Z"/>
                <w:del w:id="3247" w:author="User" w:date="2023-03-20T17:02:00Z"/>
                <w:rFonts w:ascii="Palatino Linotype" w:hAnsi="Palatino Linotype" w:cs="Times New Roman"/>
                <w:noProof/>
                <w:sz w:val="12"/>
                <w:szCs w:val="12"/>
                <w:lang w:eastAsia="ko-KR"/>
                <w:rPrChange w:id="3248" w:author="Hi" w:date="2023-03-18T12:49:00Z">
                  <w:rPr>
                    <w:ins w:id="3249" w:author="Hi" w:date="2023-03-18T12:48:00Z"/>
                    <w:del w:id="3250" w:author="User" w:date="2023-03-20T17:02:00Z"/>
                    <w:rFonts w:ascii="Times New Roman" w:hAnsi="Times New Roman" w:cs="Times New Roman"/>
                    <w:noProof/>
                    <w:lang w:eastAsia="ko-KR"/>
                  </w:rPr>
                </w:rPrChange>
              </w:rPr>
              <w:pPrChange w:id="3251" w:author="Hi" w:date="2023-03-18T12:49:00Z">
                <w:pPr>
                  <w:pStyle w:val="af5"/>
                  <w:pBdr>
                    <w:top w:val="none" w:sz="0" w:space="0" w:color="auto"/>
                    <w:left w:val="none" w:sz="0" w:space="0" w:color="auto"/>
                    <w:bottom w:val="none" w:sz="0" w:space="0" w:color="auto"/>
                    <w:right w:val="none" w:sz="0" w:space="0" w:color="auto"/>
                  </w:pBdr>
                  <w:wordWrap/>
                </w:pPr>
              </w:pPrChange>
            </w:pPr>
            <w:ins w:id="3252" w:author="Hi" w:date="2023-03-18T12:50:00Z">
              <w:del w:id="3253" w:author="User" w:date="2023-03-20T17:02:00Z">
                <w:r w:rsidDel="0083244E">
                  <w:rPr>
                    <w:rFonts w:ascii="Palatino Linotype" w:hAnsi="Palatino Linotype" w:cs="Times New Roman" w:hint="eastAsia"/>
                    <w:noProof/>
                    <w:sz w:val="12"/>
                    <w:szCs w:val="12"/>
                    <w:lang w:eastAsia="ko-KR"/>
                  </w:rPr>
                  <w:delText>LowWaterLevel</w:delText>
                </w:r>
              </w:del>
            </w:ins>
          </w:p>
        </w:tc>
        <w:tc>
          <w:tcPr>
            <w:tcW w:w="833" w:type="pct"/>
            <w:shd w:val="clear" w:color="auto" w:fill="auto"/>
            <w:tcPrChange w:id="3254" w:author="Hi" w:date="2023-03-18T12:51:00Z">
              <w:tcPr>
                <w:tcW w:w="833" w:type="pct"/>
                <w:gridSpan w:val="2"/>
                <w:shd w:val="clear" w:color="auto" w:fill="auto"/>
              </w:tcPr>
            </w:tcPrChange>
          </w:tcPr>
          <w:p w14:paraId="74908C0C" w14:textId="543A8AF2"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255" w:author="Hi" w:date="2023-03-18T12:48:00Z"/>
                <w:del w:id="3256" w:author="User" w:date="2023-03-20T17:02:00Z"/>
                <w:rFonts w:ascii="Palatino Linotype" w:hAnsi="Palatino Linotype" w:cs="Times New Roman"/>
                <w:noProof/>
                <w:sz w:val="12"/>
                <w:szCs w:val="12"/>
                <w:lang w:eastAsia="ko-KR"/>
                <w:rPrChange w:id="3257" w:author="Hi" w:date="2023-03-18T12:49:00Z">
                  <w:rPr>
                    <w:ins w:id="3258" w:author="Hi" w:date="2023-03-18T12:48:00Z"/>
                    <w:del w:id="3259" w:author="User" w:date="2023-03-20T17:02:00Z"/>
                    <w:rFonts w:ascii="Times New Roman" w:hAnsi="Times New Roman" w:cs="Times New Roman"/>
                    <w:noProof/>
                    <w:lang w:eastAsia="ko-KR"/>
                  </w:rPr>
                </w:rPrChange>
              </w:rPr>
              <w:pPrChange w:id="3260" w:author="Hi" w:date="2023-03-18T12:49:00Z">
                <w:pPr>
                  <w:pStyle w:val="af5"/>
                  <w:pBdr>
                    <w:top w:val="none" w:sz="0" w:space="0" w:color="auto"/>
                    <w:left w:val="none" w:sz="0" w:space="0" w:color="auto"/>
                    <w:bottom w:val="none" w:sz="0" w:space="0" w:color="auto"/>
                    <w:right w:val="none" w:sz="0" w:space="0" w:color="auto"/>
                  </w:pBdr>
                  <w:wordWrap/>
                </w:pPr>
              </w:pPrChange>
            </w:pPr>
            <w:ins w:id="3261" w:author="Hi" w:date="2023-03-18T12:50:00Z">
              <w:del w:id="3262" w:author="User" w:date="2023-03-20T17:02:00Z">
                <w:r w:rsidDel="0083244E">
                  <w:rPr>
                    <w:rFonts w:ascii="Palatino Linotype" w:hAnsi="Palatino Linotype" w:cs="Times New Roman" w:hint="eastAsia"/>
                    <w:noProof/>
                    <w:sz w:val="12"/>
                    <w:szCs w:val="12"/>
                    <w:lang w:eastAsia="ko-KR"/>
                  </w:rPr>
                  <w:delText>Inflow</w:delText>
                </w:r>
              </w:del>
            </w:ins>
          </w:p>
        </w:tc>
        <w:tc>
          <w:tcPr>
            <w:tcW w:w="833" w:type="pct"/>
            <w:shd w:val="clear" w:color="auto" w:fill="auto"/>
            <w:tcPrChange w:id="3263" w:author="Hi" w:date="2023-03-18T12:51:00Z">
              <w:tcPr>
                <w:tcW w:w="833" w:type="pct"/>
                <w:shd w:val="clear" w:color="auto" w:fill="auto"/>
              </w:tcPr>
            </w:tcPrChange>
          </w:tcPr>
          <w:p w14:paraId="68599B13" w14:textId="14BA9136"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264" w:author="Hi" w:date="2023-03-18T12:48:00Z"/>
                <w:del w:id="3265" w:author="User" w:date="2023-03-20T17:02:00Z"/>
                <w:rFonts w:ascii="Palatino Linotype" w:hAnsi="Palatino Linotype" w:cs="Times New Roman"/>
                <w:noProof/>
                <w:sz w:val="12"/>
                <w:szCs w:val="12"/>
                <w:lang w:eastAsia="ko-KR"/>
                <w:rPrChange w:id="3266" w:author="Hi" w:date="2023-03-18T12:49:00Z">
                  <w:rPr>
                    <w:ins w:id="3267" w:author="Hi" w:date="2023-03-18T12:48:00Z"/>
                    <w:del w:id="3268" w:author="User" w:date="2023-03-20T17:02:00Z"/>
                    <w:rFonts w:ascii="Times New Roman" w:hAnsi="Times New Roman" w:cs="Times New Roman"/>
                    <w:noProof/>
                    <w:lang w:eastAsia="ko-KR"/>
                  </w:rPr>
                </w:rPrChange>
              </w:rPr>
              <w:pPrChange w:id="3269" w:author="Hi" w:date="2023-03-18T12:49:00Z">
                <w:pPr>
                  <w:pStyle w:val="af5"/>
                  <w:pBdr>
                    <w:top w:val="none" w:sz="0" w:space="0" w:color="auto"/>
                    <w:left w:val="none" w:sz="0" w:space="0" w:color="auto"/>
                    <w:bottom w:val="none" w:sz="0" w:space="0" w:color="auto"/>
                    <w:right w:val="none" w:sz="0" w:space="0" w:color="auto"/>
                  </w:pBdr>
                  <w:wordWrap/>
                </w:pPr>
              </w:pPrChange>
            </w:pPr>
            <w:ins w:id="3270" w:author="Hi" w:date="2023-03-18T12:50:00Z">
              <w:del w:id="3271" w:author="User" w:date="2023-03-20T17:02:00Z">
                <w:r w:rsidDel="0083244E">
                  <w:rPr>
                    <w:rFonts w:ascii="Palatino Linotype" w:hAnsi="Palatino Linotype" w:cs="Times New Roman" w:hint="eastAsia"/>
                    <w:noProof/>
                    <w:sz w:val="12"/>
                    <w:szCs w:val="12"/>
                    <w:lang w:eastAsia="ko-KR"/>
                  </w:rPr>
                  <w:delText>Discharge</w:delText>
                </w:r>
              </w:del>
            </w:ins>
          </w:p>
        </w:tc>
        <w:tc>
          <w:tcPr>
            <w:tcW w:w="833" w:type="pct"/>
            <w:shd w:val="clear" w:color="auto" w:fill="auto"/>
            <w:tcPrChange w:id="3272" w:author="Hi" w:date="2023-03-18T12:51:00Z">
              <w:tcPr>
                <w:tcW w:w="833" w:type="pct"/>
                <w:gridSpan w:val="2"/>
                <w:shd w:val="clear" w:color="auto" w:fill="auto"/>
              </w:tcPr>
            </w:tcPrChange>
          </w:tcPr>
          <w:p w14:paraId="509F0556" w14:textId="3DE9789E"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273" w:author="Hi" w:date="2023-03-18T12:48:00Z"/>
                <w:del w:id="3274" w:author="User" w:date="2023-03-20T17:02:00Z"/>
                <w:rFonts w:ascii="Palatino Linotype" w:hAnsi="Palatino Linotype" w:cs="Times New Roman"/>
                <w:noProof/>
                <w:sz w:val="12"/>
                <w:szCs w:val="12"/>
                <w:lang w:eastAsia="ko-KR"/>
                <w:rPrChange w:id="3275" w:author="Hi" w:date="2023-03-18T12:49:00Z">
                  <w:rPr>
                    <w:ins w:id="3276" w:author="Hi" w:date="2023-03-18T12:48:00Z"/>
                    <w:del w:id="3277" w:author="User" w:date="2023-03-20T17:02:00Z"/>
                    <w:rFonts w:ascii="Times New Roman" w:hAnsi="Times New Roman" w:cs="Times New Roman"/>
                    <w:noProof/>
                    <w:lang w:eastAsia="ko-KR"/>
                  </w:rPr>
                </w:rPrChange>
              </w:rPr>
              <w:pPrChange w:id="3278" w:author="Hi" w:date="2023-03-18T12:49:00Z">
                <w:pPr>
                  <w:pStyle w:val="af5"/>
                  <w:pBdr>
                    <w:top w:val="none" w:sz="0" w:space="0" w:color="auto"/>
                    <w:left w:val="none" w:sz="0" w:space="0" w:color="auto"/>
                    <w:bottom w:val="none" w:sz="0" w:space="0" w:color="auto"/>
                    <w:right w:val="none" w:sz="0" w:space="0" w:color="auto"/>
                  </w:pBdr>
                  <w:wordWrap/>
                </w:pPr>
              </w:pPrChange>
            </w:pPr>
            <w:ins w:id="3279" w:author="Hi" w:date="2023-03-18T12:50:00Z">
              <w:del w:id="3280" w:author="User" w:date="2023-03-20T17:02:00Z">
                <w:r w:rsidDel="0083244E">
                  <w:rPr>
                    <w:rFonts w:ascii="Palatino Linotype" w:hAnsi="Palatino Linotype" w:cs="Times New Roman" w:hint="eastAsia"/>
                    <w:noProof/>
                    <w:sz w:val="12"/>
                    <w:szCs w:val="12"/>
                    <w:lang w:eastAsia="ko-KR"/>
                  </w:rPr>
                  <w:delText>Reservoir</w:delText>
                </w:r>
              </w:del>
            </w:ins>
          </w:p>
        </w:tc>
        <w:tc>
          <w:tcPr>
            <w:tcW w:w="833" w:type="pct"/>
            <w:shd w:val="clear" w:color="auto" w:fill="auto"/>
            <w:tcPrChange w:id="3281" w:author="Hi" w:date="2023-03-18T12:51:00Z">
              <w:tcPr>
                <w:tcW w:w="833" w:type="pct"/>
                <w:gridSpan w:val="2"/>
                <w:shd w:val="clear" w:color="auto" w:fill="auto"/>
              </w:tcPr>
            </w:tcPrChange>
          </w:tcPr>
          <w:p w14:paraId="7F9CA17C" w14:textId="40C52A67" w:rsidR="004F2D2B" w:rsidRPr="004F2D2B" w:rsidDel="0083244E" w:rsidRDefault="004F2D2B">
            <w:pPr>
              <w:pStyle w:val="af5"/>
              <w:pBdr>
                <w:top w:val="none" w:sz="0" w:space="0" w:color="auto"/>
                <w:left w:val="none" w:sz="0" w:space="0" w:color="auto"/>
                <w:bottom w:val="none" w:sz="0" w:space="0" w:color="auto"/>
                <w:right w:val="none" w:sz="0" w:space="0" w:color="auto"/>
              </w:pBdr>
              <w:wordWrap/>
              <w:jc w:val="center"/>
              <w:rPr>
                <w:ins w:id="3282" w:author="Hi" w:date="2023-03-18T12:48:00Z"/>
                <w:del w:id="3283" w:author="User" w:date="2023-03-20T17:02:00Z"/>
                <w:rFonts w:ascii="Palatino Linotype" w:hAnsi="Palatino Linotype" w:cs="Times New Roman"/>
                <w:noProof/>
                <w:sz w:val="12"/>
                <w:szCs w:val="12"/>
                <w:lang w:eastAsia="ko-KR"/>
                <w:rPrChange w:id="3284" w:author="Hi" w:date="2023-03-18T12:49:00Z">
                  <w:rPr>
                    <w:ins w:id="3285" w:author="Hi" w:date="2023-03-18T12:48:00Z"/>
                    <w:del w:id="3286" w:author="User" w:date="2023-03-20T17:02:00Z"/>
                    <w:rFonts w:ascii="Times New Roman" w:hAnsi="Times New Roman" w:cs="Times New Roman"/>
                    <w:noProof/>
                    <w:lang w:eastAsia="ko-KR"/>
                  </w:rPr>
                </w:rPrChange>
              </w:rPr>
              <w:pPrChange w:id="3287" w:author="Hi" w:date="2023-03-18T12:49:00Z">
                <w:pPr>
                  <w:pStyle w:val="af5"/>
                  <w:pBdr>
                    <w:top w:val="none" w:sz="0" w:space="0" w:color="auto"/>
                    <w:left w:val="none" w:sz="0" w:space="0" w:color="auto"/>
                    <w:bottom w:val="none" w:sz="0" w:space="0" w:color="auto"/>
                    <w:right w:val="none" w:sz="0" w:space="0" w:color="auto"/>
                  </w:pBdr>
                  <w:wordWrap/>
                </w:pPr>
              </w:pPrChange>
            </w:pPr>
          </w:p>
        </w:tc>
      </w:tr>
      <w:tr w:rsidR="000F1931" w:rsidDel="0083244E" w14:paraId="4A01CDA2" w14:textId="08D7702E" w:rsidTr="008202F8">
        <w:tblPrEx>
          <w:tblPrExChange w:id="3288" w:author="Hi" w:date="2023-03-18T11:40:00Z">
            <w:tblPrEx>
              <w:tblW w:w="12724" w:type="dxa"/>
            </w:tblPrEx>
          </w:tblPrExChange>
        </w:tblPrEx>
        <w:trPr>
          <w:gridAfter w:val="2"/>
          <w:wAfter w:w="3488" w:type="dxa"/>
          <w:trHeight w:val="703"/>
          <w:jc w:val="right"/>
          <w:del w:id="3289" w:author="User" w:date="2023-03-20T17:02:00Z"/>
          <w:trPrChange w:id="3290" w:author="Hi" w:date="2023-03-18T11:40:00Z">
            <w:trPr>
              <w:gridAfter w:val="2"/>
              <w:trHeight w:val="703"/>
              <w:jc w:val="right"/>
            </w:trPr>
          </w:trPrChange>
        </w:trPr>
        <w:tc>
          <w:tcPr>
            <w:tcW w:w="833" w:type="pct"/>
            <w:shd w:val="clear" w:color="auto" w:fill="auto"/>
            <w:tcPrChange w:id="3291" w:author="Hi" w:date="2023-03-18T11:40:00Z">
              <w:tcPr>
                <w:tcW w:w="2776" w:type="dxa"/>
                <w:shd w:val="clear" w:color="auto" w:fill="auto"/>
              </w:tcPr>
            </w:tcPrChange>
          </w:tcPr>
          <w:p w14:paraId="60FE7917" w14:textId="21202E02" w:rsidR="000F1931" w:rsidDel="0083244E" w:rsidRDefault="000F1931" w:rsidP="00093642">
            <w:pPr>
              <w:pStyle w:val="af5"/>
              <w:pBdr>
                <w:top w:val="none" w:sz="0" w:space="0" w:color="auto"/>
                <w:left w:val="none" w:sz="0" w:space="0" w:color="auto"/>
                <w:bottom w:val="none" w:sz="0" w:space="0" w:color="auto"/>
                <w:right w:val="none" w:sz="0" w:space="0" w:color="auto"/>
              </w:pBdr>
              <w:wordWrap/>
              <w:rPr>
                <w:del w:id="3292" w:author="User" w:date="2023-03-20T17:02:00Z"/>
                <w:rFonts w:ascii="Times New Roman" w:hAnsi="Times New Roman" w:cs="Times New Roman"/>
                <w:noProof/>
                <w:lang w:eastAsia="ko-KR"/>
              </w:rPr>
            </w:pPr>
            <w:del w:id="3293" w:author="User" w:date="2023-03-20T17:02:00Z">
              <w:r w:rsidDel="0083244E">
                <w:rPr>
                  <w:rFonts w:ascii="Times New Roman" w:hAnsi="Times New Roman"/>
                  <w:noProof/>
                  <w:lang w:eastAsia="ko-KR"/>
                </w:rPr>
                <w:drawing>
                  <wp:inline distT="0" distB="0" distL="0" distR="0" wp14:anchorId="6997AEE7" wp14:editId="198EFBBE">
                    <wp:extent cx="1620000" cy="1620000"/>
                    <wp:effectExtent l="0" t="0" r="5715" b="571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이미지"/>
                            <pic:cNvPicPr/>
                          </pic:nvPicPr>
                          <pic:blipFill>
                            <a:blip r:embed="rId128">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294" w:author="Hi" w:date="2023-03-18T11:40:00Z">
              <w:tcPr>
                <w:tcW w:w="2776" w:type="dxa"/>
                <w:shd w:val="clear" w:color="auto" w:fill="auto"/>
              </w:tcPr>
            </w:tcPrChange>
          </w:tcPr>
          <w:p w14:paraId="1D786337" w14:textId="72C59D89" w:rsidR="000F1931" w:rsidDel="0083244E" w:rsidRDefault="000F1931" w:rsidP="00093642">
            <w:pPr>
              <w:pStyle w:val="af5"/>
              <w:pBdr>
                <w:top w:val="none" w:sz="0" w:space="0" w:color="auto"/>
                <w:left w:val="none" w:sz="0" w:space="0" w:color="auto"/>
                <w:bottom w:val="none" w:sz="0" w:space="0" w:color="auto"/>
                <w:right w:val="none" w:sz="0" w:space="0" w:color="auto"/>
              </w:pBdr>
              <w:wordWrap/>
              <w:rPr>
                <w:del w:id="3295" w:author="User" w:date="2023-03-20T17:02:00Z"/>
                <w:rFonts w:ascii="Times New Roman" w:hAnsi="Times New Roman" w:cs="Times New Roman"/>
                <w:noProof/>
                <w:lang w:eastAsia="ko-KR"/>
              </w:rPr>
            </w:pPr>
            <w:del w:id="3296" w:author="User" w:date="2023-03-20T17:02:00Z">
              <w:r w:rsidDel="0083244E">
                <w:rPr>
                  <w:rFonts w:ascii="Times New Roman" w:hAnsi="Times New Roman"/>
                  <w:noProof/>
                  <w:lang w:eastAsia="ko-KR"/>
                </w:rPr>
                <w:drawing>
                  <wp:inline distT="0" distB="0" distL="0" distR="0" wp14:anchorId="1C322AAD" wp14:editId="614C6A01">
                    <wp:extent cx="1620000" cy="1620000"/>
                    <wp:effectExtent l="0" t="0" r="5715" b="5715"/>
                    <wp:docPr id="1113" name="Picture 1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3" name="이미지"/>
                            <pic:cNvPicPr/>
                          </pic:nvPicPr>
                          <pic:blipFill>
                            <a:blip r:embed="rId129">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297" w:author="Hi" w:date="2023-03-18T11:40:00Z">
              <w:tcPr>
                <w:tcW w:w="2776" w:type="dxa"/>
                <w:shd w:val="clear" w:color="auto" w:fill="auto"/>
              </w:tcPr>
            </w:tcPrChange>
          </w:tcPr>
          <w:p w14:paraId="2E82F220" w14:textId="125F361B" w:rsidR="000F1931" w:rsidDel="0083244E" w:rsidRDefault="000F1931" w:rsidP="00093642">
            <w:pPr>
              <w:pStyle w:val="af5"/>
              <w:pBdr>
                <w:top w:val="none" w:sz="0" w:space="0" w:color="auto"/>
                <w:left w:val="none" w:sz="0" w:space="0" w:color="auto"/>
                <w:bottom w:val="none" w:sz="0" w:space="0" w:color="auto"/>
                <w:right w:val="none" w:sz="0" w:space="0" w:color="auto"/>
              </w:pBdr>
              <w:wordWrap/>
              <w:rPr>
                <w:del w:id="3298" w:author="User" w:date="2023-03-20T17:02:00Z"/>
                <w:rFonts w:ascii="Times New Roman" w:hAnsi="Times New Roman" w:cs="Times New Roman"/>
                <w:noProof/>
                <w:lang w:eastAsia="ko-KR"/>
              </w:rPr>
            </w:pPr>
            <w:del w:id="3299" w:author="User" w:date="2023-03-20T17:02:00Z">
              <w:r w:rsidDel="0083244E">
                <w:rPr>
                  <w:rFonts w:ascii="Times New Roman" w:hAnsi="Times New Roman"/>
                  <w:noProof/>
                  <w:lang w:eastAsia="ko-KR"/>
                </w:rPr>
                <w:drawing>
                  <wp:inline distT="0" distB="0" distL="0" distR="0" wp14:anchorId="546FBA56" wp14:editId="6B2CAA6A">
                    <wp:extent cx="1620000" cy="1620000"/>
                    <wp:effectExtent l="0" t="0" r="5715" b="571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이미지"/>
                            <pic:cNvPicPr/>
                          </pic:nvPicPr>
                          <pic:blipFill>
                            <a:blip r:embed="rId130">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300" w:author="Hi" w:date="2023-03-18T11:40:00Z">
              <w:tcPr>
                <w:tcW w:w="2776" w:type="dxa"/>
                <w:shd w:val="clear" w:color="auto" w:fill="auto"/>
              </w:tcPr>
            </w:tcPrChange>
          </w:tcPr>
          <w:p w14:paraId="708F717D" w14:textId="6EC4A413" w:rsidR="000F1931" w:rsidDel="0083244E" w:rsidRDefault="000F1931" w:rsidP="00093642">
            <w:pPr>
              <w:pStyle w:val="af5"/>
              <w:pBdr>
                <w:top w:val="none" w:sz="0" w:space="0" w:color="auto"/>
                <w:left w:val="none" w:sz="0" w:space="0" w:color="auto"/>
                <w:bottom w:val="none" w:sz="0" w:space="0" w:color="auto"/>
                <w:right w:val="none" w:sz="0" w:space="0" w:color="auto"/>
              </w:pBdr>
              <w:wordWrap/>
              <w:rPr>
                <w:del w:id="3301" w:author="User" w:date="2023-03-20T17:02:00Z"/>
                <w:rFonts w:ascii="Times New Roman" w:hAnsi="Times New Roman" w:cs="Times New Roman"/>
                <w:noProof/>
                <w:lang w:eastAsia="ko-KR"/>
              </w:rPr>
            </w:pPr>
            <w:del w:id="3302" w:author="User" w:date="2023-03-20T17:02:00Z">
              <w:r w:rsidDel="0083244E">
                <w:rPr>
                  <w:rFonts w:ascii="Times New Roman" w:hAnsi="Times New Roman"/>
                  <w:noProof/>
                  <w:lang w:eastAsia="ko-KR"/>
                </w:rPr>
                <w:drawing>
                  <wp:inline distT="0" distB="0" distL="0" distR="0" wp14:anchorId="0D247874" wp14:editId="3E473D00">
                    <wp:extent cx="1620000" cy="1620000"/>
                    <wp:effectExtent l="0" t="0" r="5715" b="571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이미지"/>
                            <pic:cNvPicPr/>
                          </pic:nvPicPr>
                          <pic:blipFill>
                            <a:blip r:embed="rId131">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0F1931" w:rsidDel="0083244E" w14:paraId="68112BD2" w14:textId="7ADC6636" w:rsidTr="008202F8">
        <w:tblPrEx>
          <w:tblPrExChange w:id="3303" w:author="Hi" w:date="2023-03-18T11:40:00Z">
            <w:tblPrEx>
              <w:tblW w:w="12724" w:type="dxa"/>
            </w:tblPrEx>
          </w:tblPrExChange>
        </w:tblPrEx>
        <w:trPr>
          <w:gridAfter w:val="2"/>
          <w:wAfter w:w="3488" w:type="dxa"/>
          <w:trHeight w:val="703"/>
          <w:jc w:val="right"/>
          <w:del w:id="3304" w:author="User" w:date="2023-03-20T17:02:00Z"/>
          <w:trPrChange w:id="3305" w:author="Hi" w:date="2023-03-18T11:40:00Z">
            <w:trPr>
              <w:gridAfter w:val="2"/>
              <w:trHeight w:val="703"/>
              <w:jc w:val="right"/>
            </w:trPr>
          </w:trPrChange>
        </w:trPr>
        <w:tc>
          <w:tcPr>
            <w:tcW w:w="833" w:type="pct"/>
            <w:shd w:val="clear" w:color="auto" w:fill="auto"/>
            <w:tcPrChange w:id="3306" w:author="Hi" w:date="2023-03-18T11:40:00Z">
              <w:tcPr>
                <w:tcW w:w="2776" w:type="dxa"/>
                <w:shd w:val="clear" w:color="auto" w:fill="auto"/>
              </w:tcPr>
            </w:tcPrChange>
          </w:tcPr>
          <w:p w14:paraId="423A9831" w14:textId="69F21B97" w:rsidR="000F1931" w:rsidDel="0083244E" w:rsidRDefault="000F1931" w:rsidP="00093642">
            <w:pPr>
              <w:pStyle w:val="af5"/>
              <w:pBdr>
                <w:top w:val="none" w:sz="0" w:space="0" w:color="auto"/>
                <w:left w:val="none" w:sz="0" w:space="0" w:color="auto"/>
                <w:bottom w:val="none" w:sz="0" w:space="0" w:color="auto"/>
                <w:right w:val="none" w:sz="0" w:space="0" w:color="auto"/>
              </w:pBdr>
              <w:wordWrap/>
              <w:rPr>
                <w:del w:id="3307" w:author="User" w:date="2023-03-20T17:02:00Z"/>
                <w:rFonts w:ascii="Times New Roman" w:hAnsi="Times New Roman" w:cs="Times New Roman"/>
                <w:noProof/>
                <w:lang w:eastAsia="ko-KR"/>
              </w:rPr>
            </w:pPr>
            <w:del w:id="3308" w:author="User" w:date="2023-03-20T17:02:00Z">
              <w:r w:rsidDel="0083244E">
                <w:rPr>
                  <w:rFonts w:ascii="Times New Roman" w:hAnsi="Times New Roman"/>
                  <w:noProof/>
                  <w:lang w:eastAsia="ko-KR"/>
                </w:rPr>
                <w:drawing>
                  <wp:inline distT="0" distB="0" distL="0" distR="0" wp14:anchorId="5425D134" wp14:editId="1543C971">
                    <wp:extent cx="1620000" cy="1620000"/>
                    <wp:effectExtent l="0" t="0" r="5715" b="571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이미지"/>
                            <pic:cNvPicPr/>
                          </pic:nvPicPr>
                          <pic:blipFill>
                            <a:blip r:embed="rId132">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309" w:author="Hi" w:date="2023-03-18T11:40:00Z">
              <w:tcPr>
                <w:tcW w:w="2776" w:type="dxa"/>
                <w:shd w:val="clear" w:color="auto" w:fill="auto"/>
              </w:tcPr>
            </w:tcPrChange>
          </w:tcPr>
          <w:p w14:paraId="5CED6F8F" w14:textId="08194D72" w:rsidR="000F1931" w:rsidDel="0083244E" w:rsidRDefault="000F1931" w:rsidP="00093642">
            <w:pPr>
              <w:pStyle w:val="af5"/>
              <w:pBdr>
                <w:top w:val="none" w:sz="0" w:space="0" w:color="auto"/>
                <w:left w:val="none" w:sz="0" w:space="0" w:color="auto"/>
                <w:bottom w:val="none" w:sz="0" w:space="0" w:color="auto"/>
                <w:right w:val="none" w:sz="0" w:space="0" w:color="auto"/>
              </w:pBdr>
              <w:wordWrap/>
              <w:rPr>
                <w:del w:id="3310" w:author="User" w:date="2023-03-20T17:02:00Z"/>
                <w:rFonts w:ascii="Times New Roman" w:hAnsi="Times New Roman" w:cs="Times New Roman"/>
                <w:noProof/>
                <w:lang w:eastAsia="ko-KR"/>
              </w:rPr>
            </w:pPr>
          </w:p>
        </w:tc>
        <w:tc>
          <w:tcPr>
            <w:tcW w:w="833" w:type="pct"/>
            <w:shd w:val="clear" w:color="auto" w:fill="auto"/>
            <w:tcPrChange w:id="3311" w:author="Hi" w:date="2023-03-18T11:40:00Z">
              <w:tcPr>
                <w:tcW w:w="2776" w:type="dxa"/>
                <w:shd w:val="clear" w:color="auto" w:fill="auto"/>
              </w:tcPr>
            </w:tcPrChange>
          </w:tcPr>
          <w:p w14:paraId="1BDDA009" w14:textId="4DBCBCDE" w:rsidR="000F1931" w:rsidDel="0083244E" w:rsidRDefault="000F1931" w:rsidP="00093642">
            <w:pPr>
              <w:pStyle w:val="af5"/>
              <w:pBdr>
                <w:top w:val="none" w:sz="0" w:space="0" w:color="auto"/>
                <w:left w:val="none" w:sz="0" w:space="0" w:color="auto"/>
                <w:bottom w:val="none" w:sz="0" w:space="0" w:color="auto"/>
                <w:right w:val="none" w:sz="0" w:space="0" w:color="auto"/>
              </w:pBdr>
              <w:wordWrap/>
              <w:rPr>
                <w:del w:id="3312" w:author="User" w:date="2023-03-20T17:02:00Z"/>
                <w:rFonts w:ascii="Times New Roman" w:hAnsi="Times New Roman" w:cs="Times New Roman"/>
                <w:noProof/>
                <w:lang w:eastAsia="ko-KR"/>
              </w:rPr>
            </w:pPr>
          </w:p>
        </w:tc>
        <w:tc>
          <w:tcPr>
            <w:tcW w:w="833" w:type="pct"/>
            <w:shd w:val="clear" w:color="auto" w:fill="auto"/>
            <w:tcPrChange w:id="3313" w:author="Hi" w:date="2023-03-18T11:40:00Z">
              <w:tcPr>
                <w:tcW w:w="2776" w:type="dxa"/>
                <w:shd w:val="clear" w:color="auto" w:fill="auto"/>
              </w:tcPr>
            </w:tcPrChange>
          </w:tcPr>
          <w:p w14:paraId="20514001" w14:textId="5CA6822A" w:rsidR="000F1931" w:rsidDel="0083244E" w:rsidRDefault="000F1931" w:rsidP="00093642">
            <w:pPr>
              <w:pStyle w:val="af5"/>
              <w:pBdr>
                <w:top w:val="none" w:sz="0" w:space="0" w:color="auto"/>
                <w:left w:val="none" w:sz="0" w:space="0" w:color="auto"/>
                <w:bottom w:val="none" w:sz="0" w:space="0" w:color="auto"/>
                <w:right w:val="none" w:sz="0" w:space="0" w:color="auto"/>
              </w:pBdr>
              <w:wordWrap/>
              <w:rPr>
                <w:del w:id="3314" w:author="User" w:date="2023-03-20T17:02:00Z"/>
                <w:rFonts w:ascii="Times New Roman" w:hAnsi="Times New Roman" w:cs="Times New Roman"/>
                <w:noProof/>
                <w:lang w:eastAsia="ko-KR"/>
              </w:rPr>
            </w:pPr>
          </w:p>
        </w:tc>
      </w:tr>
    </w:tbl>
    <w:p w14:paraId="75CAFFBC" w14:textId="1C29CD0D" w:rsidR="003304E4" w:rsidDel="0083244E" w:rsidRDefault="003304E4">
      <w:pPr>
        <w:pStyle w:val="MDPI51figurecaption"/>
        <w:ind w:left="0"/>
        <w:jc w:val="center"/>
        <w:rPr>
          <w:del w:id="3315" w:author="Hi" w:date="2023-03-18T12:56:00Z"/>
        </w:rPr>
        <w:pPrChange w:id="3316" w:author="User" w:date="2023-03-20T17:26:00Z">
          <w:pPr>
            <w:pStyle w:val="MDPI51figurecaption"/>
          </w:pPr>
        </w:pPrChange>
      </w:pPr>
      <w:r w:rsidRPr="004F6D9B">
        <w:rPr>
          <w:b/>
          <w:bCs/>
          <w:highlight w:val="cyan"/>
          <w:rPrChange w:id="3317" w:author="HSY" w:date="2023-03-18T03:21:00Z">
            <w:rPr>
              <w:b/>
              <w:bCs/>
            </w:rPr>
          </w:rPrChange>
        </w:rPr>
        <w:t xml:space="preserve">Figure </w:t>
      </w:r>
      <w:del w:id="3318" w:author="Author" w:date="2023-03-17T07:19:00Z">
        <w:r w:rsidRPr="004F6D9B">
          <w:rPr>
            <w:b/>
            <w:bCs/>
            <w:highlight w:val="cyan"/>
            <w:rPrChange w:id="3319" w:author="HSY" w:date="2023-03-18T03:21:00Z">
              <w:rPr>
                <w:b/>
                <w:bCs/>
              </w:rPr>
            </w:rPrChange>
          </w:rPr>
          <w:delText>14</w:delText>
        </w:r>
        <w:r w:rsidR="00862F63" w:rsidRPr="004F6D9B">
          <w:rPr>
            <w:b/>
            <w:bCs/>
            <w:highlight w:val="cyan"/>
            <w:rPrChange w:id="3320" w:author="HSY" w:date="2023-03-18T03:21:00Z">
              <w:rPr>
                <w:b/>
                <w:bCs/>
              </w:rPr>
            </w:rPrChange>
          </w:rPr>
          <w:delText>c</w:delText>
        </w:r>
        <w:r w:rsidRPr="004F6D9B">
          <w:rPr>
            <w:b/>
            <w:bCs/>
            <w:highlight w:val="cyan"/>
            <w:rPrChange w:id="3321" w:author="HSY" w:date="2023-03-18T03:21:00Z">
              <w:rPr>
                <w:b/>
                <w:bCs/>
              </w:rPr>
            </w:rPrChange>
          </w:rPr>
          <w:delText>.</w:delText>
        </w:r>
        <w:r w:rsidRPr="004F6D9B">
          <w:rPr>
            <w:highlight w:val="cyan"/>
            <w:rPrChange w:id="3322" w:author="HSY" w:date="2023-03-18T03:21:00Z">
              <w:rPr/>
            </w:rPrChange>
          </w:rPr>
          <w:delText xml:space="preserve"> Pattern analysis-based self</w:delText>
        </w:r>
      </w:del>
      <w:ins w:id="3323" w:author="Author" w:date="2023-03-17T07:19:00Z">
        <w:r w:rsidR="00952535" w:rsidRPr="004F6D9B">
          <w:rPr>
            <w:b/>
            <w:bCs/>
            <w:highlight w:val="cyan"/>
            <w:rPrChange w:id="3324" w:author="HSY" w:date="2023-03-18T03:21:00Z">
              <w:rPr>
                <w:b/>
                <w:bCs/>
              </w:rPr>
            </w:rPrChange>
          </w:rPr>
          <w:t>16</w:t>
        </w:r>
        <w:r w:rsidRPr="004F6D9B">
          <w:rPr>
            <w:b/>
            <w:bCs/>
            <w:highlight w:val="cyan"/>
            <w:rPrChange w:id="3325" w:author="HSY" w:date="2023-03-18T03:21:00Z">
              <w:rPr>
                <w:b/>
                <w:bCs/>
              </w:rPr>
            </w:rPrChange>
          </w:rPr>
          <w:t>.</w:t>
        </w:r>
        <w:r w:rsidRPr="004F6D9B">
          <w:rPr>
            <w:highlight w:val="cyan"/>
            <w:rPrChange w:id="3326" w:author="HSY" w:date="2023-03-18T03:21:00Z">
              <w:rPr/>
            </w:rPrChange>
          </w:rPr>
          <w:t xml:space="preserve"> </w:t>
        </w:r>
        <w:r w:rsidR="00845BAB" w:rsidRPr="004F6D9B">
          <w:rPr>
            <w:highlight w:val="cyan"/>
            <w:rPrChange w:id="3327" w:author="HSY" w:date="2023-03-18T03:21:00Z">
              <w:rPr/>
            </w:rPrChange>
          </w:rPr>
          <w:t>Self</w:t>
        </w:r>
      </w:ins>
      <w:r w:rsidR="00845BAB" w:rsidRPr="004F6D9B">
        <w:rPr>
          <w:highlight w:val="cyan"/>
          <w:rPrChange w:id="3328" w:author="HSY" w:date="2023-03-18T03:21:00Z">
            <w:rPr/>
          </w:rPrChange>
        </w:rPr>
        <w:t xml:space="preserve">-organizing map </w:t>
      </w:r>
      <w:r w:rsidRPr="004F6D9B">
        <w:rPr>
          <w:highlight w:val="cyan"/>
          <w:rPrChange w:id="3329" w:author="HSY" w:date="2023-03-18T03:21:00Z">
            <w:rPr/>
          </w:rPrChange>
        </w:rPr>
        <w:t xml:space="preserve">for </w:t>
      </w:r>
      <w:del w:id="3330" w:author="Author" w:date="2023-03-17T07:19:00Z">
        <w:r w:rsidRPr="004F6D9B">
          <w:rPr>
            <w:highlight w:val="cyan"/>
            <w:rPrChange w:id="3331" w:author="HSY" w:date="2023-03-18T03:21:00Z">
              <w:rPr/>
            </w:rPrChange>
          </w:rPr>
          <w:delText>sampling</w:delText>
        </w:r>
      </w:del>
      <w:ins w:id="3332" w:author="HSY" w:date="2023-03-18T03:17:00Z">
        <w:r w:rsidR="002C7359" w:rsidRPr="004F6D9B">
          <w:rPr>
            <w:highlight w:val="cyan"/>
            <w:rPrChange w:id="3333" w:author="HSY" w:date="2023-03-18T03:21:00Z">
              <w:rPr/>
            </w:rPrChange>
          </w:rPr>
          <w:t>s</w:t>
        </w:r>
        <w:r w:rsidR="002C7359" w:rsidRPr="004F6D9B">
          <w:rPr>
            <w:rFonts w:eastAsia="맑은 고딕"/>
            <w:highlight w:val="cyan"/>
            <w:lang w:eastAsia="ko-KR"/>
            <w:rPrChange w:id="3334" w:author="HSY" w:date="2023-03-18T03:21:00Z">
              <w:rPr>
                <w:rFonts w:eastAsia="맑은 고딕"/>
                <w:lang w:eastAsia="ko-KR"/>
              </w:rPr>
            </w:rPrChange>
          </w:rPr>
          <w:t>ampling</w:t>
        </w:r>
      </w:ins>
      <w:ins w:id="3335" w:author="Author" w:date="2023-03-17T07:19:00Z">
        <w:del w:id="3336" w:author="HSY" w:date="2023-03-18T03:17:00Z">
          <w:r w:rsidR="008010CA" w:rsidRPr="004F6D9B" w:rsidDel="002C7359">
            <w:rPr>
              <w:highlight w:val="cyan"/>
              <w:rPrChange w:id="3337" w:author="HSY" w:date="2023-03-18T03:21:00Z">
                <w:rPr/>
              </w:rPrChange>
            </w:rPr>
            <w:delText>survey</w:delText>
          </w:r>
        </w:del>
      </w:ins>
      <w:r w:rsidRPr="004F6D9B">
        <w:rPr>
          <w:highlight w:val="cyan"/>
          <w:rPrChange w:id="3338" w:author="HSY" w:date="2023-03-18T03:21:00Z">
            <w:rPr/>
          </w:rPrChange>
        </w:rPr>
        <w:t xml:space="preserve"> site T1.</w:t>
      </w:r>
    </w:p>
    <w:p w14:paraId="0AAC2E0A" w14:textId="77777777" w:rsidR="0083244E" w:rsidRDefault="0083244E">
      <w:pPr>
        <w:pStyle w:val="MDPI51figurecaption"/>
        <w:ind w:left="0"/>
        <w:jc w:val="center"/>
        <w:rPr>
          <w:ins w:id="3339" w:author="User" w:date="2023-03-20T17:03:00Z"/>
        </w:rPr>
        <w:pPrChange w:id="3340" w:author="User" w:date="2023-03-20T17:26:00Z">
          <w:pPr>
            <w:pStyle w:val="MDPI51figurecaption"/>
          </w:pPr>
        </w:pPrChange>
      </w:pPr>
    </w:p>
    <w:tbl>
      <w:tblPr>
        <w:tblStyle w:val="a3"/>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41" w:author="User" w:date="2023-03-20T17:59:00Z">
          <w:tblPr>
            <w:tblStyle w:val="a3"/>
            <w:tblW w:w="4995" w:type="pct"/>
            <w:tblInd w:w="2608" w:type="dxa"/>
            <w:tblLook w:val="04A0" w:firstRow="1" w:lastRow="0" w:firstColumn="1" w:lastColumn="0" w:noHBand="0" w:noVBand="1"/>
          </w:tblPr>
        </w:tblPrChange>
      </w:tblPr>
      <w:tblGrid>
        <w:gridCol w:w="1745"/>
        <w:gridCol w:w="1745"/>
        <w:gridCol w:w="1744"/>
        <w:gridCol w:w="1744"/>
        <w:gridCol w:w="1744"/>
        <w:gridCol w:w="1744"/>
        <w:tblGridChange w:id="3342">
          <w:tblGrid>
            <w:gridCol w:w="1742"/>
            <w:gridCol w:w="1742"/>
            <w:gridCol w:w="1743"/>
            <w:gridCol w:w="1743"/>
            <w:gridCol w:w="1743"/>
            <w:gridCol w:w="1743"/>
          </w:tblGrid>
        </w:tblGridChange>
      </w:tblGrid>
      <w:tr w:rsidR="0083244E" w14:paraId="5D2F3628" w14:textId="77777777" w:rsidTr="00057F2C">
        <w:trPr>
          <w:ins w:id="3343" w:author="User" w:date="2023-03-20T17:06:00Z"/>
        </w:trPr>
        <w:tc>
          <w:tcPr>
            <w:tcW w:w="833" w:type="pct"/>
            <w:tcPrChange w:id="3344" w:author="User" w:date="2023-03-20T17:59:00Z">
              <w:tcPr>
                <w:tcW w:w="833" w:type="pct"/>
              </w:tcPr>
            </w:tcPrChange>
          </w:tcPr>
          <w:p w14:paraId="7CB8AC7E" w14:textId="41B39028" w:rsidR="0083244E" w:rsidRDefault="00374E00">
            <w:pPr>
              <w:pStyle w:val="MDPI51figurecaption"/>
              <w:ind w:left="0"/>
              <w:jc w:val="center"/>
              <w:rPr>
                <w:ins w:id="3345" w:author="User" w:date="2023-03-20T17:06:00Z"/>
                <w:rFonts w:ascii="Times New Roman" w:hAnsi="Times New Roman"/>
              </w:rPr>
              <w:pPrChange w:id="3346" w:author="User" w:date="2023-03-20T17:59:00Z">
                <w:pPr>
                  <w:pStyle w:val="MDPI51figurecaption"/>
                  <w:ind w:left="0"/>
                </w:pPr>
              </w:pPrChange>
            </w:pPr>
            <w:ins w:id="3347" w:author="User" w:date="2023-03-20T18:07:00Z">
              <w:r>
                <w:rPr>
                  <w:rFonts w:ascii="Times New Roman" w:hAnsi="Times New Roman"/>
                  <w:noProof/>
                </w:rPr>
                <w:drawing>
                  <wp:inline distT="0" distB="0" distL="0" distR="0" wp14:anchorId="20AE1651" wp14:editId="5F992C00">
                    <wp:extent cx="1080000" cy="1107638"/>
                    <wp:effectExtent l="0" t="0" r="6350" b="0"/>
                    <wp:docPr id="1261" name="그림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그림 1261"/>
                            <pic:cNvPicPr/>
                          </pic:nvPicPr>
                          <pic:blipFill>
                            <a:blip r:embed="rId133"/>
                            <a:stretch>
                              <a:fillRect/>
                            </a:stretch>
                          </pic:blipFill>
                          <pic:spPr>
                            <a:xfrm>
                              <a:off x="0" y="0"/>
                              <a:ext cx="1080000" cy="1107638"/>
                            </a:xfrm>
                            <a:prstGeom prst="rect">
                              <a:avLst/>
                            </a:prstGeom>
                          </pic:spPr>
                        </pic:pic>
                      </a:graphicData>
                    </a:graphic>
                  </wp:inline>
                </w:drawing>
              </w:r>
            </w:ins>
          </w:p>
        </w:tc>
        <w:tc>
          <w:tcPr>
            <w:tcW w:w="833" w:type="pct"/>
            <w:tcPrChange w:id="3348" w:author="User" w:date="2023-03-20T17:59:00Z">
              <w:tcPr>
                <w:tcW w:w="833" w:type="pct"/>
              </w:tcPr>
            </w:tcPrChange>
          </w:tcPr>
          <w:p w14:paraId="53BE604C" w14:textId="7A9B7BB2" w:rsidR="0083244E" w:rsidRDefault="00374E00">
            <w:pPr>
              <w:pStyle w:val="MDPI51figurecaption"/>
              <w:ind w:left="0"/>
              <w:jc w:val="center"/>
              <w:rPr>
                <w:ins w:id="3349" w:author="User" w:date="2023-03-20T17:06:00Z"/>
                <w:rFonts w:ascii="Times New Roman" w:hAnsi="Times New Roman"/>
              </w:rPr>
              <w:pPrChange w:id="3350" w:author="User" w:date="2023-03-20T17:59:00Z">
                <w:pPr>
                  <w:pStyle w:val="MDPI51figurecaption"/>
                  <w:ind w:left="0"/>
                </w:pPr>
              </w:pPrChange>
            </w:pPr>
            <w:ins w:id="3351" w:author="User" w:date="2023-03-20T18:07:00Z">
              <w:r>
                <w:rPr>
                  <w:rFonts w:ascii="Times New Roman" w:hAnsi="Times New Roman"/>
                  <w:noProof/>
                </w:rPr>
                <w:drawing>
                  <wp:inline distT="0" distB="0" distL="0" distR="0" wp14:anchorId="39E54F94" wp14:editId="71B15465">
                    <wp:extent cx="1080000" cy="1107638"/>
                    <wp:effectExtent l="0" t="0" r="6350" b="0"/>
                    <wp:docPr id="1262" name="그림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그림 1262"/>
                            <pic:cNvPicPr/>
                          </pic:nvPicPr>
                          <pic:blipFill>
                            <a:blip r:embed="rId134"/>
                            <a:stretch>
                              <a:fillRect/>
                            </a:stretch>
                          </pic:blipFill>
                          <pic:spPr>
                            <a:xfrm>
                              <a:off x="0" y="0"/>
                              <a:ext cx="1080000" cy="1107638"/>
                            </a:xfrm>
                            <a:prstGeom prst="rect">
                              <a:avLst/>
                            </a:prstGeom>
                          </pic:spPr>
                        </pic:pic>
                      </a:graphicData>
                    </a:graphic>
                  </wp:inline>
                </w:drawing>
              </w:r>
            </w:ins>
          </w:p>
        </w:tc>
        <w:tc>
          <w:tcPr>
            <w:tcW w:w="833" w:type="pct"/>
            <w:tcPrChange w:id="3352" w:author="User" w:date="2023-03-20T17:59:00Z">
              <w:tcPr>
                <w:tcW w:w="833" w:type="pct"/>
              </w:tcPr>
            </w:tcPrChange>
          </w:tcPr>
          <w:p w14:paraId="49812DA2" w14:textId="243EE4FA" w:rsidR="0083244E" w:rsidRDefault="00374E00">
            <w:pPr>
              <w:pStyle w:val="MDPI51figurecaption"/>
              <w:ind w:left="0"/>
              <w:jc w:val="center"/>
              <w:rPr>
                <w:ins w:id="3353" w:author="User" w:date="2023-03-20T17:06:00Z"/>
                <w:rFonts w:ascii="Times New Roman" w:hAnsi="Times New Roman"/>
              </w:rPr>
              <w:pPrChange w:id="3354" w:author="User" w:date="2023-03-20T17:59:00Z">
                <w:pPr>
                  <w:pStyle w:val="MDPI51figurecaption"/>
                  <w:ind w:left="0"/>
                </w:pPr>
              </w:pPrChange>
            </w:pPr>
            <w:ins w:id="3355" w:author="User" w:date="2023-03-20T18:07:00Z">
              <w:r>
                <w:rPr>
                  <w:rFonts w:ascii="Times New Roman" w:hAnsi="Times New Roman"/>
                  <w:noProof/>
                </w:rPr>
                <w:drawing>
                  <wp:inline distT="0" distB="0" distL="0" distR="0" wp14:anchorId="1BE3092A" wp14:editId="706DA4CA">
                    <wp:extent cx="1080000" cy="1107638"/>
                    <wp:effectExtent l="0" t="0" r="6350" b="0"/>
                    <wp:docPr id="1263" name="그림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그림 1263"/>
                            <pic:cNvPicPr/>
                          </pic:nvPicPr>
                          <pic:blipFill>
                            <a:blip r:embed="rId135"/>
                            <a:stretch>
                              <a:fillRect/>
                            </a:stretch>
                          </pic:blipFill>
                          <pic:spPr>
                            <a:xfrm>
                              <a:off x="0" y="0"/>
                              <a:ext cx="1080000" cy="1107638"/>
                            </a:xfrm>
                            <a:prstGeom prst="rect">
                              <a:avLst/>
                            </a:prstGeom>
                          </pic:spPr>
                        </pic:pic>
                      </a:graphicData>
                    </a:graphic>
                  </wp:inline>
                </w:drawing>
              </w:r>
            </w:ins>
          </w:p>
        </w:tc>
        <w:tc>
          <w:tcPr>
            <w:tcW w:w="833" w:type="pct"/>
            <w:tcPrChange w:id="3356" w:author="User" w:date="2023-03-20T17:59:00Z">
              <w:tcPr>
                <w:tcW w:w="833" w:type="pct"/>
              </w:tcPr>
            </w:tcPrChange>
          </w:tcPr>
          <w:p w14:paraId="7BC07A83" w14:textId="231B7049" w:rsidR="0083244E" w:rsidRDefault="00374E00">
            <w:pPr>
              <w:pStyle w:val="MDPI51figurecaption"/>
              <w:ind w:left="0"/>
              <w:jc w:val="center"/>
              <w:rPr>
                <w:ins w:id="3357" w:author="User" w:date="2023-03-20T17:06:00Z"/>
                <w:rFonts w:ascii="Times New Roman" w:hAnsi="Times New Roman"/>
              </w:rPr>
              <w:pPrChange w:id="3358" w:author="User" w:date="2023-03-20T17:59:00Z">
                <w:pPr>
                  <w:pStyle w:val="MDPI51figurecaption"/>
                  <w:ind w:left="0"/>
                </w:pPr>
              </w:pPrChange>
            </w:pPr>
            <w:ins w:id="3359" w:author="User" w:date="2023-03-20T18:07:00Z">
              <w:r>
                <w:rPr>
                  <w:rFonts w:ascii="Times New Roman" w:hAnsi="Times New Roman"/>
                  <w:noProof/>
                </w:rPr>
                <w:drawing>
                  <wp:inline distT="0" distB="0" distL="0" distR="0" wp14:anchorId="6EAF6753" wp14:editId="58A52DA0">
                    <wp:extent cx="1080000" cy="1107638"/>
                    <wp:effectExtent l="0" t="0" r="6350" b="0"/>
                    <wp:docPr id="1264" name="그림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그림 1264"/>
                            <pic:cNvPicPr/>
                          </pic:nvPicPr>
                          <pic:blipFill>
                            <a:blip r:embed="rId136"/>
                            <a:stretch>
                              <a:fillRect/>
                            </a:stretch>
                          </pic:blipFill>
                          <pic:spPr>
                            <a:xfrm>
                              <a:off x="0" y="0"/>
                              <a:ext cx="1080000" cy="1107638"/>
                            </a:xfrm>
                            <a:prstGeom prst="rect">
                              <a:avLst/>
                            </a:prstGeom>
                          </pic:spPr>
                        </pic:pic>
                      </a:graphicData>
                    </a:graphic>
                  </wp:inline>
                </w:drawing>
              </w:r>
            </w:ins>
          </w:p>
        </w:tc>
        <w:tc>
          <w:tcPr>
            <w:tcW w:w="833" w:type="pct"/>
            <w:tcPrChange w:id="3360" w:author="User" w:date="2023-03-20T17:59:00Z">
              <w:tcPr>
                <w:tcW w:w="833" w:type="pct"/>
              </w:tcPr>
            </w:tcPrChange>
          </w:tcPr>
          <w:p w14:paraId="2228EB8D" w14:textId="64C91883" w:rsidR="0083244E" w:rsidRDefault="00374E00">
            <w:pPr>
              <w:pStyle w:val="MDPI51figurecaption"/>
              <w:ind w:left="0"/>
              <w:jc w:val="center"/>
              <w:rPr>
                <w:ins w:id="3361" w:author="User" w:date="2023-03-20T17:06:00Z"/>
                <w:rFonts w:ascii="Times New Roman" w:hAnsi="Times New Roman"/>
              </w:rPr>
              <w:pPrChange w:id="3362" w:author="User" w:date="2023-03-20T17:59:00Z">
                <w:pPr>
                  <w:pStyle w:val="MDPI51figurecaption"/>
                  <w:ind w:left="0"/>
                </w:pPr>
              </w:pPrChange>
            </w:pPr>
            <w:ins w:id="3363" w:author="User" w:date="2023-03-20T18:08:00Z">
              <w:r>
                <w:rPr>
                  <w:rFonts w:ascii="Times New Roman" w:hAnsi="Times New Roman"/>
                  <w:noProof/>
                </w:rPr>
                <w:drawing>
                  <wp:inline distT="0" distB="0" distL="0" distR="0" wp14:anchorId="11BE3AA0" wp14:editId="34C12661">
                    <wp:extent cx="1080000" cy="1107638"/>
                    <wp:effectExtent l="0" t="0" r="6350" b="0"/>
                    <wp:docPr id="1265" name="그림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그림 1265"/>
                            <pic:cNvPicPr/>
                          </pic:nvPicPr>
                          <pic:blipFill>
                            <a:blip r:embed="rId137"/>
                            <a:stretch>
                              <a:fillRect/>
                            </a:stretch>
                          </pic:blipFill>
                          <pic:spPr>
                            <a:xfrm>
                              <a:off x="0" y="0"/>
                              <a:ext cx="1080000" cy="1107638"/>
                            </a:xfrm>
                            <a:prstGeom prst="rect">
                              <a:avLst/>
                            </a:prstGeom>
                          </pic:spPr>
                        </pic:pic>
                      </a:graphicData>
                    </a:graphic>
                  </wp:inline>
                </w:drawing>
              </w:r>
            </w:ins>
          </w:p>
        </w:tc>
        <w:tc>
          <w:tcPr>
            <w:tcW w:w="833" w:type="pct"/>
            <w:tcPrChange w:id="3364" w:author="User" w:date="2023-03-20T17:59:00Z">
              <w:tcPr>
                <w:tcW w:w="833" w:type="pct"/>
              </w:tcPr>
            </w:tcPrChange>
          </w:tcPr>
          <w:p w14:paraId="16E152B9" w14:textId="277A6CB3" w:rsidR="0083244E" w:rsidRDefault="00374E00">
            <w:pPr>
              <w:pStyle w:val="MDPI51figurecaption"/>
              <w:ind w:left="0"/>
              <w:jc w:val="center"/>
              <w:rPr>
                <w:ins w:id="3365" w:author="User" w:date="2023-03-20T17:06:00Z"/>
                <w:rFonts w:ascii="Times New Roman" w:hAnsi="Times New Roman"/>
              </w:rPr>
              <w:pPrChange w:id="3366" w:author="User" w:date="2023-03-20T17:59:00Z">
                <w:pPr>
                  <w:pStyle w:val="MDPI51figurecaption"/>
                  <w:ind w:left="0"/>
                </w:pPr>
              </w:pPrChange>
            </w:pPr>
            <w:ins w:id="3367" w:author="User" w:date="2023-03-20T18:08:00Z">
              <w:r>
                <w:rPr>
                  <w:rFonts w:ascii="Times New Roman" w:hAnsi="Times New Roman"/>
                  <w:noProof/>
                </w:rPr>
                <w:drawing>
                  <wp:inline distT="0" distB="0" distL="0" distR="0" wp14:anchorId="1EA8DEFA" wp14:editId="260F6BE7">
                    <wp:extent cx="1080000" cy="1107638"/>
                    <wp:effectExtent l="0" t="0" r="6350" b="0"/>
                    <wp:docPr id="1266" name="그림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그림 1266"/>
                            <pic:cNvPicPr/>
                          </pic:nvPicPr>
                          <pic:blipFill>
                            <a:blip r:embed="rId138"/>
                            <a:stretch>
                              <a:fillRect/>
                            </a:stretch>
                          </pic:blipFill>
                          <pic:spPr>
                            <a:xfrm>
                              <a:off x="0" y="0"/>
                              <a:ext cx="1080000" cy="1107638"/>
                            </a:xfrm>
                            <a:prstGeom prst="rect">
                              <a:avLst/>
                            </a:prstGeom>
                          </pic:spPr>
                        </pic:pic>
                      </a:graphicData>
                    </a:graphic>
                  </wp:inline>
                </w:drawing>
              </w:r>
            </w:ins>
          </w:p>
        </w:tc>
      </w:tr>
      <w:tr w:rsidR="0083244E" w14:paraId="6F039F09" w14:textId="77777777" w:rsidTr="00057F2C">
        <w:trPr>
          <w:ins w:id="3368" w:author="User" w:date="2023-03-20T17:06:00Z"/>
        </w:trPr>
        <w:tc>
          <w:tcPr>
            <w:tcW w:w="833" w:type="pct"/>
            <w:tcPrChange w:id="3369" w:author="User" w:date="2023-03-20T17:59:00Z">
              <w:tcPr>
                <w:tcW w:w="833" w:type="pct"/>
              </w:tcPr>
            </w:tcPrChange>
          </w:tcPr>
          <w:p w14:paraId="773D8A26" w14:textId="78F472C4" w:rsidR="0083244E" w:rsidRDefault="00374E00">
            <w:pPr>
              <w:pStyle w:val="MDPI51figurecaption"/>
              <w:ind w:left="0"/>
              <w:jc w:val="center"/>
              <w:rPr>
                <w:ins w:id="3370" w:author="User" w:date="2023-03-20T17:06:00Z"/>
                <w:rFonts w:ascii="Times New Roman" w:hAnsi="Times New Roman"/>
              </w:rPr>
              <w:pPrChange w:id="3371" w:author="User" w:date="2023-03-20T17:59:00Z">
                <w:pPr>
                  <w:pStyle w:val="MDPI51figurecaption"/>
                  <w:ind w:left="0"/>
                </w:pPr>
              </w:pPrChange>
            </w:pPr>
            <w:ins w:id="3372" w:author="User" w:date="2023-03-20T18:08:00Z">
              <w:r>
                <w:rPr>
                  <w:rFonts w:ascii="Times New Roman" w:hAnsi="Times New Roman"/>
                  <w:noProof/>
                </w:rPr>
                <w:lastRenderedPageBreak/>
                <w:drawing>
                  <wp:inline distT="0" distB="0" distL="0" distR="0" wp14:anchorId="54E3C895" wp14:editId="0E889FDF">
                    <wp:extent cx="1080000" cy="1107638"/>
                    <wp:effectExtent l="0" t="0" r="6350" b="0"/>
                    <wp:docPr id="1267" name="그림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그림 1267"/>
                            <pic:cNvPicPr/>
                          </pic:nvPicPr>
                          <pic:blipFill>
                            <a:blip r:embed="rId139"/>
                            <a:stretch>
                              <a:fillRect/>
                            </a:stretch>
                          </pic:blipFill>
                          <pic:spPr>
                            <a:xfrm>
                              <a:off x="0" y="0"/>
                              <a:ext cx="1080000" cy="1107638"/>
                            </a:xfrm>
                            <a:prstGeom prst="rect">
                              <a:avLst/>
                            </a:prstGeom>
                          </pic:spPr>
                        </pic:pic>
                      </a:graphicData>
                    </a:graphic>
                  </wp:inline>
                </w:drawing>
              </w:r>
            </w:ins>
          </w:p>
        </w:tc>
        <w:tc>
          <w:tcPr>
            <w:tcW w:w="833" w:type="pct"/>
            <w:tcPrChange w:id="3373" w:author="User" w:date="2023-03-20T17:59:00Z">
              <w:tcPr>
                <w:tcW w:w="833" w:type="pct"/>
              </w:tcPr>
            </w:tcPrChange>
          </w:tcPr>
          <w:p w14:paraId="0EE9CA0B" w14:textId="6A1359A8" w:rsidR="0083244E" w:rsidRDefault="00374E00">
            <w:pPr>
              <w:pStyle w:val="MDPI51figurecaption"/>
              <w:ind w:left="0"/>
              <w:jc w:val="center"/>
              <w:rPr>
                <w:ins w:id="3374" w:author="User" w:date="2023-03-20T17:06:00Z"/>
                <w:rFonts w:ascii="Times New Roman" w:hAnsi="Times New Roman"/>
              </w:rPr>
              <w:pPrChange w:id="3375" w:author="User" w:date="2023-03-20T17:59:00Z">
                <w:pPr>
                  <w:pStyle w:val="MDPI51figurecaption"/>
                  <w:ind w:left="0"/>
                </w:pPr>
              </w:pPrChange>
            </w:pPr>
            <w:ins w:id="3376" w:author="User" w:date="2023-03-20T18:08:00Z">
              <w:r>
                <w:rPr>
                  <w:rFonts w:ascii="Times New Roman" w:hAnsi="Times New Roman"/>
                  <w:noProof/>
                </w:rPr>
                <w:drawing>
                  <wp:inline distT="0" distB="0" distL="0" distR="0" wp14:anchorId="036374E6" wp14:editId="362997F4">
                    <wp:extent cx="1080000" cy="1107638"/>
                    <wp:effectExtent l="0" t="0" r="6350" b="0"/>
                    <wp:docPr id="1268" name="그림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그림 1268"/>
                            <pic:cNvPicPr/>
                          </pic:nvPicPr>
                          <pic:blipFill>
                            <a:blip r:embed="rId140"/>
                            <a:stretch>
                              <a:fillRect/>
                            </a:stretch>
                          </pic:blipFill>
                          <pic:spPr>
                            <a:xfrm>
                              <a:off x="0" y="0"/>
                              <a:ext cx="1080000" cy="1107638"/>
                            </a:xfrm>
                            <a:prstGeom prst="rect">
                              <a:avLst/>
                            </a:prstGeom>
                          </pic:spPr>
                        </pic:pic>
                      </a:graphicData>
                    </a:graphic>
                  </wp:inline>
                </w:drawing>
              </w:r>
            </w:ins>
          </w:p>
        </w:tc>
        <w:tc>
          <w:tcPr>
            <w:tcW w:w="833" w:type="pct"/>
            <w:tcPrChange w:id="3377" w:author="User" w:date="2023-03-20T17:59:00Z">
              <w:tcPr>
                <w:tcW w:w="833" w:type="pct"/>
              </w:tcPr>
            </w:tcPrChange>
          </w:tcPr>
          <w:p w14:paraId="39F8D3C0" w14:textId="53C4157C" w:rsidR="0083244E" w:rsidRDefault="00374E00">
            <w:pPr>
              <w:pStyle w:val="MDPI51figurecaption"/>
              <w:ind w:left="0"/>
              <w:jc w:val="center"/>
              <w:rPr>
                <w:ins w:id="3378" w:author="User" w:date="2023-03-20T17:06:00Z"/>
                <w:rFonts w:ascii="Times New Roman" w:hAnsi="Times New Roman"/>
              </w:rPr>
              <w:pPrChange w:id="3379" w:author="User" w:date="2023-03-20T17:59:00Z">
                <w:pPr>
                  <w:pStyle w:val="MDPI51figurecaption"/>
                  <w:ind w:left="0"/>
                </w:pPr>
              </w:pPrChange>
            </w:pPr>
            <w:ins w:id="3380" w:author="User" w:date="2023-03-20T18:08:00Z">
              <w:r>
                <w:rPr>
                  <w:rFonts w:ascii="Times New Roman" w:hAnsi="Times New Roman"/>
                  <w:noProof/>
                </w:rPr>
                <w:drawing>
                  <wp:inline distT="0" distB="0" distL="0" distR="0" wp14:anchorId="24790E8A" wp14:editId="4DE6BAA4">
                    <wp:extent cx="1080000" cy="1107638"/>
                    <wp:effectExtent l="0" t="0" r="6350" b="0"/>
                    <wp:docPr id="1269" name="그림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그림 1269"/>
                            <pic:cNvPicPr/>
                          </pic:nvPicPr>
                          <pic:blipFill>
                            <a:blip r:embed="rId141"/>
                            <a:stretch>
                              <a:fillRect/>
                            </a:stretch>
                          </pic:blipFill>
                          <pic:spPr>
                            <a:xfrm>
                              <a:off x="0" y="0"/>
                              <a:ext cx="1080000" cy="1107638"/>
                            </a:xfrm>
                            <a:prstGeom prst="rect">
                              <a:avLst/>
                            </a:prstGeom>
                          </pic:spPr>
                        </pic:pic>
                      </a:graphicData>
                    </a:graphic>
                  </wp:inline>
                </w:drawing>
              </w:r>
            </w:ins>
          </w:p>
        </w:tc>
        <w:tc>
          <w:tcPr>
            <w:tcW w:w="833" w:type="pct"/>
            <w:tcPrChange w:id="3381" w:author="User" w:date="2023-03-20T17:59:00Z">
              <w:tcPr>
                <w:tcW w:w="833" w:type="pct"/>
              </w:tcPr>
            </w:tcPrChange>
          </w:tcPr>
          <w:p w14:paraId="19E038BB" w14:textId="20DFF9A5" w:rsidR="0083244E" w:rsidRDefault="00374E00">
            <w:pPr>
              <w:pStyle w:val="MDPI51figurecaption"/>
              <w:ind w:left="0"/>
              <w:jc w:val="center"/>
              <w:rPr>
                <w:ins w:id="3382" w:author="User" w:date="2023-03-20T17:06:00Z"/>
                <w:rFonts w:ascii="Times New Roman" w:hAnsi="Times New Roman"/>
              </w:rPr>
              <w:pPrChange w:id="3383" w:author="User" w:date="2023-03-20T17:59:00Z">
                <w:pPr>
                  <w:pStyle w:val="MDPI51figurecaption"/>
                  <w:ind w:left="0"/>
                </w:pPr>
              </w:pPrChange>
            </w:pPr>
            <w:ins w:id="3384" w:author="User" w:date="2023-03-20T18:09:00Z">
              <w:r>
                <w:rPr>
                  <w:rFonts w:ascii="Times New Roman" w:hAnsi="Times New Roman"/>
                  <w:noProof/>
                </w:rPr>
                <w:drawing>
                  <wp:inline distT="0" distB="0" distL="0" distR="0" wp14:anchorId="4B78EDCE" wp14:editId="0FE625A5">
                    <wp:extent cx="1080000" cy="1107638"/>
                    <wp:effectExtent l="0" t="0" r="6350" b="0"/>
                    <wp:docPr id="1270" name="그림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그림 1270"/>
                            <pic:cNvPicPr/>
                          </pic:nvPicPr>
                          <pic:blipFill>
                            <a:blip r:embed="rId142"/>
                            <a:stretch>
                              <a:fillRect/>
                            </a:stretch>
                          </pic:blipFill>
                          <pic:spPr>
                            <a:xfrm>
                              <a:off x="0" y="0"/>
                              <a:ext cx="1080000" cy="1107638"/>
                            </a:xfrm>
                            <a:prstGeom prst="rect">
                              <a:avLst/>
                            </a:prstGeom>
                          </pic:spPr>
                        </pic:pic>
                      </a:graphicData>
                    </a:graphic>
                  </wp:inline>
                </w:drawing>
              </w:r>
            </w:ins>
          </w:p>
        </w:tc>
        <w:tc>
          <w:tcPr>
            <w:tcW w:w="833" w:type="pct"/>
            <w:tcPrChange w:id="3385" w:author="User" w:date="2023-03-20T17:59:00Z">
              <w:tcPr>
                <w:tcW w:w="833" w:type="pct"/>
              </w:tcPr>
            </w:tcPrChange>
          </w:tcPr>
          <w:p w14:paraId="49ED1874" w14:textId="4B7ED996" w:rsidR="0083244E" w:rsidRDefault="00374E00">
            <w:pPr>
              <w:pStyle w:val="MDPI51figurecaption"/>
              <w:ind w:left="0"/>
              <w:jc w:val="center"/>
              <w:rPr>
                <w:ins w:id="3386" w:author="User" w:date="2023-03-20T17:06:00Z"/>
                <w:rFonts w:ascii="Times New Roman" w:hAnsi="Times New Roman"/>
              </w:rPr>
              <w:pPrChange w:id="3387" w:author="User" w:date="2023-03-20T17:59:00Z">
                <w:pPr>
                  <w:pStyle w:val="MDPI51figurecaption"/>
                  <w:ind w:left="0"/>
                </w:pPr>
              </w:pPrChange>
            </w:pPr>
            <w:ins w:id="3388" w:author="User" w:date="2023-03-20T18:09:00Z">
              <w:r>
                <w:rPr>
                  <w:rFonts w:ascii="Times New Roman" w:hAnsi="Times New Roman"/>
                  <w:noProof/>
                </w:rPr>
                <w:drawing>
                  <wp:inline distT="0" distB="0" distL="0" distR="0" wp14:anchorId="5C6E3338" wp14:editId="0E325B0C">
                    <wp:extent cx="1080000" cy="1107638"/>
                    <wp:effectExtent l="0" t="0" r="6350" b="0"/>
                    <wp:docPr id="1271" name="그림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그림 1271"/>
                            <pic:cNvPicPr/>
                          </pic:nvPicPr>
                          <pic:blipFill>
                            <a:blip r:embed="rId143"/>
                            <a:stretch>
                              <a:fillRect/>
                            </a:stretch>
                          </pic:blipFill>
                          <pic:spPr>
                            <a:xfrm>
                              <a:off x="0" y="0"/>
                              <a:ext cx="1080000" cy="1107638"/>
                            </a:xfrm>
                            <a:prstGeom prst="rect">
                              <a:avLst/>
                            </a:prstGeom>
                          </pic:spPr>
                        </pic:pic>
                      </a:graphicData>
                    </a:graphic>
                  </wp:inline>
                </w:drawing>
              </w:r>
            </w:ins>
          </w:p>
        </w:tc>
        <w:tc>
          <w:tcPr>
            <w:tcW w:w="833" w:type="pct"/>
            <w:tcPrChange w:id="3389" w:author="User" w:date="2023-03-20T17:59:00Z">
              <w:tcPr>
                <w:tcW w:w="833" w:type="pct"/>
              </w:tcPr>
            </w:tcPrChange>
          </w:tcPr>
          <w:p w14:paraId="27CFEEA9" w14:textId="211FB63C" w:rsidR="0083244E" w:rsidRDefault="00374E00">
            <w:pPr>
              <w:pStyle w:val="MDPI51figurecaption"/>
              <w:ind w:left="0"/>
              <w:jc w:val="center"/>
              <w:rPr>
                <w:ins w:id="3390" w:author="User" w:date="2023-03-20T17:06:00Z"/>
                <w:rFonts w:ascii="Times New Roman" w:hAnsi="Times New Roman"/>
              </w:rPr>
              <w:pPrChange w:id="3391" w:author="User" w:date="2023-03-20T17:59:00Z">
                <w:pPr>
                  <w:pStyle w:val="MDPI51figurecaption"/>
                  <w:ind w:left="0"/>
                </w:pPr>
              </w:pPrChange>
            </w:pPr>
            <w:ins w:id="3392" w:author="User" w:date="2023-03-20T18:09:00Z">
              <w:r>
                <w:rPr>
                  <w:rFonts w:ascii="Times New Roman" w:hAnsi="Times New Roman"/>
                  <w:noProof/>
                </w:rPr>
                <w:drawing>
                  <wp:inline distT="0" distB="0" distL="0" distR="0" wp14:anchorId="589EE6A6" wp14:editId="5F92AE58">
                    <wp:extent cx="1080000" cy="1107638"/>
                    <wp:effectExtent l="0" t="0" r="6350" b="0"/>
                    <wp:docPr id="1272" name="그림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그림 1272"/>
                            <pic:cNvPicPr/>
                          </pic:nvPicPr>
                          <pic:blipFill>
                            <a:blip r:embed="rId144"/>
                            <a:stretch>
                              <a:fillRect/>
                            </a:stretch>
                          </pic:blipFill>
                          <pic:spPr>
                            <a:xfrm>
                              <a:off x="0" y="0"/>
                              <a:ext cx="1080000" cy="1107638"/>
                            </a:xfrm>
                            <a:prstGeom prst="rect">
                              <a:avLst/>
                            </a:prstGeom>
                          </pic:spPr>
                        </pic:pic>
                      </a:graphicData>
                    </a:graphic>
                  </wp:inline>
                </w:drawing>
              </w:r>
            </w:ins>
          </w:p>
        </w:tc>
      </w:tr>
      <w:tr w:rsidR="0083244E" w14:paraId="57287299" w14:textId="77777777" w:rsidTr="00057F2C">
        <w:trPr>
          <w:ins w:id="3393" w:author="User" w:date="2023-03-20T17:06:00Z"/>
        </w:trPr>
        <w:tc>
          <w:tcPr>
            <w:tcW w:w="833" w:type="pct"/>
            <w:tcPrChange w:id="3394" w:author="User" w:date="2023-03-20T17:59:00Z">
              <w:tcPr>
                <w:tcW w:w="833" w:type="pct"/>
              </w:tcPr>
            </w:tcPrChange>
          </w:tcPr>
          <w:p w14:paraId="78F90DB5" w14:textId="43C90480" w:rsidR="0083244E" w:rsidRDefault="00374E00">
            <w:pPr>
              <w:pStyle w:val="MDPI51figurecaption"/>
              <w:ind w:left="0"/>
              <w:jc w:val="center"/>
              <w:rPr>
                <w:ins w:id="3395" w:author="User" w:date="2023-03-20T17:06:00Z"/>
                <w:rFonts w:ascii="Times New Roman" w:hAnsi="Times New Roman"/>
              </w:rPr>
              <w:pPrChange w:id="3396" w:author="User" w:date="2023-03-20T17:59:00Z">
                <w:pPr>
                  <w:pStyle w:val="MDPI51figurecaption"/>
                  <w:ind w:left="0"/>
                </w:pPr>
              </w:pPrChange>
            </w:pPr>
            <w:ins w:id="3397" w:author="User" w:date="2023-03-20T18:09:00Z">
              <w:r>
                <w:rPr>
                  <w:rFonts w:ascii="Times New Roman" w:hAnsi="Times New Roman"/>
                  <w:noProof/>
                </w:rPr>
                <w:drawing>
                  <wp:inline distT="0" distB="0" distL="0" distR="0" wp14:anchorId="11BE8569" wp14:editId="41C5E8AD">
                    <wp:extent cx="1080000" cy="1107638"/>
                    <wp:effectExtent l="0" t="0" r="6350" b="0"/>
                    <wp:docPr id="1273" name="그림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그림 1273"/>
                            <pic:cNvPicPr/>
                          </pic:nvPicPr>
                          <pic:blipFill>
                            <a:blip r:embed="rId145"/>
                            <a:stretch>
                              <a:fillRect/>
                            </a:stretch>
                          </pic:blipFill>
                          <pic:spPr>
                            <a:xfrm>
                              <a:off x="0" y="0"/>
                              <a:ext cx="1080000" cy="1107638"/>
                            </a:xfrm>
                            <a:prstGeom prst="rect">
                              <a:avLst/>
                            </a:prstGeom>
                          </pic:spPr>
                        </pic:pic>
                      </a:graphicData>
                    </a:graphic>
                  </wp:inline>
                </w:drawing>
              </w:r>
            </w:ins>
          </w:p>
        </w:tc>
        <w:tc>
          <w:tcPr>
            <w:tcW w:w="833" w:type="pct"/>
            <w:tcPrChange w:id="3398" w:author="User" w:date="2023-03-20T17:59:00Z">
              <w:tcPr>
                <w:tcW w:w="833" w:type="pct"/>
              </w:tcPr>
            </w:tcPrChange>
          </w:tcPr>
          <w:p w14:paraId="058FD943" w14:textId="2FBFCA4D" w:rsidR="0083244E" w:rsidRDefault="00374E00">
            <w:pPr>
              <w:pStyle w:val="MDPI51figurecaption"/>
              <w:ind w:left="0"/>
              <w:jc w:val="center"/>
              <w:rPr>
                <w:ins w:id="3399" w:author="User" w:date="2023-03-20T17:06:00Z"/>
                <w:rFonts w:ascii="Times New Roman" w:hAnsi="Times New Roman"/>
              </w:rPr>
              <w:pPrChange w:id="3400" w:author="User" w:date="2023-03-20T17:59:00Z">
                <w:pPr>
                  <w:pStyle w:val="MDPI51figurecaption"/>
                  <w:ind w:left="0"/>
                </w:pPr>
              </w:pPrChange>
            </w:pPr>
            <w:ins w:id="3401" w:author="User" w:date="2023-03-20T18:09:00Z">
              <w:r>
                <w:rPr>
                  <w:rFonts w:ascii="Times New Roman" w:hAnsi="Times New Roman"/>
                  <w:noProof/>
                </w:rPr>
                <w:drawing>
                  <wp:inline distT="0" distB="0" distL="0" distR="0" wp14:anchorId="6BC0ACB5" wp14:editId="1B687693">
                    <wp:extent cx="1080000" cy="1107638"/>
                    <wp:effectExtent l="0" t="0" r="6350" b="0"/>
                    <wp:docPr id="1274" name="그림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그림 1274"/>
                            <pic:cNvPicPr/>
                          </pic:nvPicPr>
                          <pic:blipFill>
                            <a:blip r:embed="rId146"/>
                            <a:stretch>
                              <a:fillRect/>
                            </a:stretch>
                          </pic:blipFill>
                          <pic:spPr>
                            <a:xfrm>
                              <a:off x="0" y="0"/>
                              <a:ext cx="1080000" cy="1107638"/>
                            </a:xfrm>
                            <a:prstGeom prst="rect">
                              <a:avLst/>
                            </a:prstGeom>
                          </pic:spPr>
                        </pic:pic>
                      </a:graphicData>
                    </a:graphic>
                  </wp:inline>
                </w:drawing>
              </w:r>
            </w:ins>
          </w:p>
        </w:tc>
        <w:tc>
          <w:tcPr>
            <w:tcW w:w="833" w:type="pct"/>
            <w:tcPrChange w:id="3402" w:author="User" w:date="2023-03-20T17:59:00Z">
              <w:tcPr>
                <w:tcW w:w="833" w:type="pct"/>
              </w:tcPr>
            </w:tcPrChange>
          </w:tcPr>
          <w:p w14:paraId="7A8E803B" w14:textId="31FAA612" w:rsidR="0083244E" w:rsidRDefault="00374E00">
            <w:pPr>
              <w:pStyle w:val="MDPI51figurecaption"/>
              <w:ind w:left="0"/>
              <w:jc w:val="center"/>
              <w:rPr>
                <w:ins w:id="3403" w:author="User" w:date="2023-03-20T17:06:00Z"/>
                <w:rFonts w:ascii="Times New Roman" w:hAnsi="Times New Roman"/>
              </w:rPr>
              <w:pPrChange w:id="3404" w:author="User" w:date="2023-03-20T17:59:00Z">
                <w:pPr>
                  <w:pStyle w:val="MDPI51figurecaption"/>
                  <w:ind w:left="0"/>
                </w:pPr>
              </w:pPrChange>
            </w:pPr>
            <w:ins w:id="3405" w:author="User" w:date="2023-03-20T18:10:00Z">
              <w:r>
                <w:rPr>
                  <w:rFonts w:ascii="Times New Roman" w:hAnsi="Times New Roman"/>
                  <w:noProof/>
                </w:rPr>
                <w:drawing>
                  <wp:inline distT="0" distB="0" distL="0" distR="0" wp14:anchorId="77C1DD86" wp14:editId="3CF6AC22">
                    <wp:extent cx="1080000" cy="1107638"/>
                    <wp:effectExtent l="0" t="0" r="6350" b="0"/>
                    <wp:docPr id="1275" name="그림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그림 1275"/>
                            <pic:cNvPicPr/>
                          </pic:nvPicPr>
                          <pic:blipFill>
                            <a:blip r:embed="rId147"/>
                            <a:stretch>
                              <a:fillRect/>
                            </a:stretch>
                          </pic:blipFill>
                          <pic:spPr>
                            <a:xfrm>
                              <a:off x="0" y="0"/>
                              <a:ext cx="1080000" cy="1107638"/>
                            </a:xfrm>
                            <a:prstGeom prst="rect">
                              <a:avLst/>
                            </a:prstGeom>
                          </pic:spPr>
                        </pic:pic>
                      </a:graphicData>
                    </a:graphic>
                  </wp:inline>
                </w:drawing>
              </w:r>
            </w:ins>
          </w:p>
        </w:tc>
        <w:tc>
          <w:tcPr>
            <w:tcW w:w="833" w:type="pct"/>
            <w:tcPrChange w:id="3406" w:author="User" w:date="2023-03-20T17:59:00Z">
              <w:tcPr>
                <w:tcW w:w="833" w:type="pct"/>
              </w:tcPr>
            </w:tcPrChange>
          </w:tcPr>
          <w:p w14:paraId="47DA4DAC" w14:textId="40BA1212" w:rsidR="0083244E" w:rsidRDefault="00374E00">
            <w:pPr>
              <w:pStyle w:val="MDPI51figurecaption"/>
              <w:ind w:left="0"/>
              <w:jc w:val="center"/>
              <w:rPr>
                <w:ins w:id="3407" w:author="User" w:date="2023-03-20T17:06:00Z"/>
                <w:rFonts w:ascii="Times New Roman" w:hAnsi="Times New Roman"/>
              </w:rPr>
              <w:pPrChange w:id="3408" w:author="User" w:date="2023-03-20T17:59:00Z">
                <w:pPr>
                  <w:pStyle w:val="MDPI51figurecaption"/>
                  <w:ind w:left="0"/>
                </w:pPr>
              </w:pPrChange>
            </w:pPr>
            <w:ins w:id="3409" w:author="User" w:date="2023-03-20T18:10:00Z">
              <w:r>
                <w:rPr>
                  <w:rFonts w:ascii="Times New Roman" w:hAnsi="Times New Roman"/>
                  <w:noProof/>
                </w:rPr>
                <w:drawing>
                  <wp:inline distT="0" distB="0" distL="0" distR="0" wp14:anchorId="3D5419C0" wp14:editId="355B287C">
                    <wp:extent cx="1080000" cy="1107638"/>
                    <wp:effectExtent l="0" t="0" r="6350" b="0"/>
                    <wp:docPr id="1276" name="그림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그림 1276"/>
                            <pic:cNvPicPr/>
                          </pic:nvPicPr>
                          <pic:blipFill>
                            <a:blip r:embed="rId148"/>
                            <a:stretch>
                              <a:fillRect/>
                            </a:stretch>
                          </pic:blipFill>
                          <pic:spPr>
                            <a:xfrm>
                              <a:off x="0" y="0"/>
                              <a:ext cx="1080000" cy="1107638"/>
                            </a:xfrm>
                            <a:prstGeom prst="rect">
                              <a:avLst/>
                            </a:prstGeom>
                          </pic:spPr>
                        </pic:pic>
                      </a:graphicData>
                    </a:graphic>
                  </wp:inline>
                </w:drawing>
              </w:r>
            </w:ins>
          </w:p>
        </w:tc>
        <w:tc>
          <w:tcPr>
            <w:tcW w:w="833" w:type="pct"/>
            <w:tcPrChange w:id="3410" w:author="User" w:date="2023-03-20T17:59:00Z">
              <w:tcPr>
                <w:tcW w:w="833" w:type="pct"/>
              </w:tcPr>
            </w:tcPrChange>
          </w:tcPr>
          <w:p w14:paraId="1CE28B3D" w14:textId="23AA66FD" w:rsidR="0083244E" w:rsidRDefault="00374E00">
            <w:pPr>
              <w:pStyle w:val="MDPI51figurecaption"/>
              <w:ind w:left="0"/>
              <w:jc w:val="center"/>
              <w:rPr>
                <w:ins w:id="3411" w:author="User" w:date="2023-03-20T17:06:00Z"/>
                <w:rFonts w:ascii="Times New Roman" w:hAnsi="Times New Roman"/>
              </w:rPr>
              <w:pPrChange w:id="3412" w:author="User" w:date="2023-03-20T17:59:00Z">
                <w:pPr>
                  <w:pStyle w:val="MDPI51figurecaption"/>
                  <w:ind w:left="0"/>
                </w:pPr>
              </w:pPrChange>
            </w:pPr>
            <w:ins w:id="3413" w:author="User" w:date="2023-03-20T18:10:00Z">
              <w:r>
                <w:rPr>
                  <w:rFonts w:ascii="Times New Roman" w:hAnsi="Times New Roman"/>
                  <w:noProof/>
                </w:rPr>
                <w:drawing>
                  <wp:inline distT="0" distB="0" distL="0" distR="0" wp14:anchorId="5B3DB760" wp14:editId="480E0EDC">
                    <wp:extent cx="1080000" cy="1107638"/>
                    <wp:effectExtent l="0" t="0" r="6350" b="0"/>
                    <wp:docPr id="1277" name="그림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그림 1277"/>
                            <pic:cNvPicPr/>
                          </pic:nvPicPr>
                          <pic:blipFill>
                            <a:blip r:embed="rId149"/>
                            <a:stretch>
                              <a:fillRect/>
                            </a:stretch>
                          </pic:blipFill>
                          <pic:spPr>
                            <a:xfrm>
                              <a:off x="0" y="0"/>
                              <a:ext cx="1080000" cy="1107638"/>
                            </a:xfrm>
                            <a:prstGeom prst="rect">
                              <a:avLst/>
                            </a:prstGeom>
                          </pic:spPr>
                        </pic:pic>
                      </a:graphicData>
                    </a:graphic>
                  </wp:inline>
                </w:drawing>
              </w:r>
            </w:ins>
          </w:p>
        </w:tc>
        <w:tc>
          <w:tcPr>
            <w:tcW w:w="833" w:type="pct"/>
            <w:tcPrChange w:id="3414" w:author="User" w:date="2023-03-20T17:59:00Z">
              <w:tcPr>
                <w:tcW w:w="833" w:type="pct"/>
              </w:tcPr>
            </w:tcPrChange>
          </w:tcPr>
          <w:p w14:paraId="3A046F23" w14:textId="77777777" w:rsidR="0083244E" w:rsidRDefault="0083244E">
            <w:pPr>
              <w:pStyle w:val="MDPI51figurecaption"/>
              <w:ind w:left="0"/>
              <w:jc w:val="center"/>
              <w:rPr>
                <w:ins w:id="3415" w:author="User" w:date="2023-03-20T17:06:00Z"/>
                <w:rFonts w:ascii="Times New Roman" w:hAnsi="Times New Roman"/>
              </w:rPr>
              <w:pPrChange w:id="3416" w:author="User" w:date="2023-03-20T17:59:00Z">
                <w:pPr>
                  <w:pStyle w:val="MDPI51figurecaption"/>
                  <w:ind w:left="0"/>
                </w:pPr>
              </w:pPrChange>
            </w:pPr>
          </w:p>
        </w:tc>
      </w:tr>
    </w:tbl>
    <w:p w14:paraId="2EA0D14A" w14:textId="005C64DC" w:rsidR="003304E4" w:rsidDel="004F6D9B" w:rsidRDefault="003304E4">
      <w:pPr>
        <w:spacing w:line="240" w:lineRule="auto"/>
        <w:jc w:val="left"/>
        <w:rPr>
          <w:del w:id="3417" w:author="HSY" w:date="2023-03-18T03:20:00Z"/>
          <w:rFonts w:ascii="Times New Roman" w:eastAsia="함초롬바탕" w:hAnsi="Times New Roman"/>
          <w:szCs w:val="22"/>
          <w:shd w:val="clear" w:color="000000" w:fill="auto"/>
          <w:lang w:eastAsia="en-US" w:bidi="en-US"/>
        </w:rPr>
      </w:pPr>
      <w:del w:id="3418" w:author="HSY" w:date="2023-03-18T03:20:00Z">
        <w:r w:rsidDel="004F6D9B">
          <w:rPr>
            <w:rFonts w:ascii="Times New Roman" w:hAnsi="Times New Roman"/>
            <w:lang w:bidi="en-US"/>
          </w:rPr>
          <w:br w:type="page"/>
        </w:r>
      </w:del>
    </w:p>
    <w:p w14:paraId="7395FC66" w14:textId="77777777" w:rsidR="003304E4" w:rsidRDefault="003304E4">
      <w:pPr>
        <w:pStyle w:val="MDPI51figurecaption"/>
        <w:ind w:left="0"/>
        <w:pPrChange w:id="3419" w:author="User" w:date="2023-03-20T17:07:00Z">
          <w:pPr>
            <w:pStyle w:val="af5"/>
            <w:wordWrap/>
          </w:pPr>
        </w:pPrChange>
      </w:pPr>
    </w:p>
    <w:tbl>
      <w:tblPr>
        <w:tblStyle w:val="a3"/>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20" w:author="Hi" w:date="2023-03-18T11:40:00Z">
          <w:tblPr>
            <w:tblStyle w:val="a3"/>
            <w:tblW w:w="14344"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297"/>
        <w:gridCol w:w="1345"/>
        <w:gridCol w:w="1956"/>
        <w:gridCol w:w="1956"/>
        <w:gridCol w:w="1956"/>
        <w:gridCol w:w="1956"/>
        <w:tblGridChange w:id="3421">
          <w:tblGrid>
            <w:gridCol w:w="810"/>
            <w:gridCol w:w="810"/>
            <w:gridCol w:w="125"/>
            <w:gridCol w:w="1745"/>
            <w:gridCol w:w="906"/>
            <w:gridCol w:w="838"/>
            <w:gridCol w:w="1744"/>
            <w:gridCol w:w="194"/>
            <w:gridCol w:w="1550"/>
            <w:gridCol w:w="1226"/>
            <w:gridCol w:w="518"/>
            <w:gridCol w:w="2258"/>
          </w:tblGrid>
        </w:tblGridChange>
      </w:tblGrid>
      <w:tr w:rsidR="004E363D" w:rsidDel="0083244E" w14:paraId="22A99C5A" w14:textId="70E07AC3" w:rsidTr="008202F8">
        <w:trPr>
          <w:trHeight w:val="703"/>
          <w:jc w:val="right"/>
          <w:del w:id="3422" w:author="User" w:date="2023-03-20T17:02:00Z"/>
          <w:trPrChange w:id="3423" w:author="Hi" w:date="2023-03-18T11:40:00Z">
            <w:trPr>
              <w:trHeight w:val="703"/>
              <w:jc w:val="right"/>
            </w:trPr>
          </w:trPrChange>
        </w:trPr>
        <w:tc>
          <w:tcPr>
            <w:tcW w:w="833" w:type="pct"/>
            <w:tcPrChange w:id="3424" w:author="Hi" w:date="2023-03-18T11:40:00Z">
              <w:tcPr>
                <w:tcW w:w="810" w:type="dxa"/>
              </w:tcPr>
            </w:tcPrChange>
          </w:tcPr>
          <w:p w14:paraId="29A8AA26" w14:textId="0CD830B8"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425" w:author="User" w:date="2023-03-20T17:02:00Z"/>
                <w:rFonts w:ascii="Times New Roman" w:hAnsi="Times New Roman" w:cs="Times New Roman"/>
                <w:noProof/>
                <w:lang w:eastAsia="ko-KR"/>
              </w:rPr>
            </w:pPr>
            <w:ins w:id="3426" w:author="HSY" w:date="2023-03-18T03:14:00Z">
              <w:del w:id="3427" w:author="User" w:date="2023-03-20T17:02:00Z">
                <w:r w:rsidDel="0083244E">
                  <w:rPr>
                    <w:rFonts w:ascii="Times New Roman" w:hAnsi="Times New Roman"/>
                    <w:noProof/>
                    <w:lang w:eastAsia="ko-KR"/>
                  </w:rPr>
                  <w:drawing>
                    <wp:inline distT="0" distB="0" distL="0" distR="0" wp14:anchorId="5C65E114" wp14:editId="747837DB">
                      <wp:extent cx="1008000" cy="1086576"/>
                      <wp:effectExtent l="0" t="0" r="1905" b="0"/>
                      <wp:docPr id="1160"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이미지"/>
                              <pic:cNvPicPr/>
                            </pic:nvPicPr>
                            <pic:blipFill rotWithShape="1">
                              <a:blip r:embed="rId133">
                                <a:extLst>
                                  <a:ext uri="{28A0092B-C50C-407E-A947-70E740481C1C}">
                                    <a14:useLocalDpi xmlns:a14="http://schemas.microsoft.com/office/drawing/2010/main" val="0"/>
                                  </a:ext>
                                </a:extLst>
                              </a:blip>
                              <a:srcRect l="16444" t="10061" r="6188" b="6540"/>
                              <a:stretch/>
                            </pic:blipFill>
                            <pic:spPr bwMode="auto">
                              <a:xfrm>
                                <a:off x="0" y="0"/>
                                <a:ext cx="1008000" cy="108657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tcPrChange w:id="3428" w:author="Hi" w:date="2023-03-18T11:40:00Z">
              <w:tcPr>
                <w:tcW w:w="810" w:type="dxa"/>
              </w:tcPr>
            </w:tcPrChange>
          </w:tcPr>
          <w:p w14:paraId="46943165" w14:textId="753DAE98"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429" w:author="User" w:date="2023-03-20T17:02:00Z"/>
                <w:rFonts w:ascii="Times New Roman" w:hAnsi="Times New Roman" w:cs="Times New Roman"/>
                <w:noProof/>
                <w:lang w:eastAsia="ko-KR"/>
              </w:rPr>
            </w:pPr>
            <w:ins w:id="3430" w:author="HSY" w:date="2023-03-18T03:14:00Z">
              <w:del w:id="3431" w:author="User" w:date="2023-03-20T17:02:00Z">
                <w:r w:rsidDel="0083244E">
                  <w:rPr>
                    <w:rFonts w:ascii="Times New Roman" w:hAnsi="Times New Roman"/>
                    <w:noProof/>
                    <w:lang w:eastAsia="ko-KR"/>
                  </w:rPr>
                  <w:drawing>
                    <wp:inline distT="0" distB="0" distL="0" distR="0" wp14:anchorId="10E8D522" wp14:editId="339EFDD4">
                      <wp:extent cx="1008000" cy="1044000"/>
                      <wp:effectExtent l="0" t="0" r="1905" b="3810"/>
                      <wp:docPr id="1161" name="Picture 1118"/>
                      <wp:cNvGraphicFramePr/>
                      <a:graphic xmlns:a="http://schemas.openxmlformats.org/drawingml/2006/main">
                        <a:graphicData uri="http://schemas.openxmlformats.org/drawingml/2006/picture">
                          <pic:pic xmlns:pic="http://schemas.openxmlformats.org/drawingml/2006/picture">
                            <pic:nvPicPr>
                              <pic:cNvPr id="1118" name="이미지"/>
                              <pic:cNvPicPr/>
                            </pic:nvPicPr>
                            <pic:blipFill rotWithShape="1">
                              <a:blip r:embed="rId134">
                                <a:extLst>
                                  <a:ext uri="{28A0092B-C50C-407E-A947-70E740481C1C}">
                                    <a14:useLocalDpi xmlns:a14="http://schemas.microsoft.com/office/drawing/2010/main" val="0"/>
                                  </a:ext>
                                </a:extLst>
                              </a:blip>
                              <a:srcRect l="16426" t="10065" r="6129" b="6175"/>
                              <a:stretch/>
                            </pic:blipFill>
                            <pic:spPr bwMode="auto">
                              <a:xfrm>
                                <a:off x="0" y="0"/>
                                <a:ext cx="1008000" cy="10440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shd w:val="clear" w:color="auto" w:fill="auto"/>
            <w:tcPrChange w:id="3432" w:author="Hi" w:date="2023-03-18T11:40:00Z">
              <w:tcPr>
                <w:tcW w:w="2776" w:type="dxa"/>
                <w:gridSpan w:val="3"/>
                <w:shd w:val="clear" w:color="auto" w:fill="auto"/>
              </w:tcPr>
            </w:tcPrChange>
          </w:tcPr>
          <w:p w14:paraId="6A89CE36" w14:textId="17EEB083"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433" w:author="User" w:date="2023-03-20T17:02:00Z"/>
                <w:rFonts w:ascii="Times New Roman" w:hAnsi="Times New Roman" w:cs="Times New Roman"/>
                <w:lang w:bidi="en-US"/>
              </w:rPr>
            </w:pPr>
            <w:ins w:id="3434" w:author="HSY" w:date="2023-03-18T03:14:00Z">
              <w:del w:id="3435" w:author="User" w:date="2023-03-20T17:02:00Z">
                <w:r w:rsidDel="0083244E">
                  <w:rPr>
                    <w:rFonts w:ascii="Times New Roman" w:hAnsi="Times New Roman"/>
                    <w:noProof/>
                    <w:lang w:eastAsia="ko-KR"/>
                  </w:rPr>
                  <w:drawing>
                    <wp:inline distT="0" distB="0" distL="0" distR="0" wp14:anchorId="2E56B4DB" wp14:editId="18BB5131">
                      <wp:extent cx="1008000" cy="1054788"/>
                      <wp:effectExtent l="0" t="0" r="1905" b="0"/>
                      <wp:docPr id="1162"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이미지"/>
                              <pic:cNvPicPr/>
                            </pic:nvPicPr>
                            <pic:blipFill rotWithShape="1">
                              <a:blip r:embed="rId135">
                                <a:extLst>
                                  <a:ext uri="{28A0092B-C50C-407E-A947-70E740481C1C}">
                                    <a14:useLocalDpi xmlns:a14="http://schemas.microsoft.com/office/drawing/2010/main" val="0"/>
                                  </a:ext>
                                </a:extLst>
                              </a:blip>
                              <a:srcRect l="14125" t="10066" r="6360" b="6728"/>
                              <a:stretch/>
                            </pic:blipFill>
                            <pic:spPr bwMode="auto">
                              <a:xfrm>
                                <a:off x="0" y="0"/>
                                <a:ext cx="1008000" cy="1054788"/>
                              </a:xfrm>
                              <a:prstGeom prst="rect">
                                <a:avLst/>
                              </a:prstGeom>
                              <a:ln>
                                <a:noFill/>
                              </a:ln>
                              <a:extLst>
                                <a:ext uri="{53640926-AAD7-44D8-BBD7-CCE9431645EC}">
                                  <a14:shadowObscured xmlns:a14="http://schemas.microsoft.com/office/drawing/2010/main"/>
                                </a:ext>
                              </a:extLst>
                            </pic:spPr>
                          </pic:pic>
                        </a:graphicData>
                      </a:graphic>
                    </wp:inline>
                  </w:drawing>
                </w:r>
              </w:del>
            </w:ins>
            <w:del w:id="3436" w:author="User" w:date="2023-03-20T17:02:00Z">
              <w:r w:rsidR="004E363D" w:rsidDel="0083244E">
                <w:rPr>
                  <w:rFonts w:ascii="Times New Roman" w:hAnsi="Times New Roman"/>
                  <w:noProof/>
                  <w:lang w:eastAsia="ko-KR"/>
                </w:rPr>
                <w:drawing>
                  <wp:inline distT="0" distB="0" distL="0" distR="0" wp14:anchorId="3E5054E9" wp14:editId="6132A039">
                    <wp:extent cx="1620000" cy="1620000"/>
                    <wp:effectExtent l="0" t="0" r="5715" b="571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이미지"/>
                            <pic:cNvPicPr/>
                          </pic:nvPicPr>
                          <pic:blipFill>
                            <a:blip r:embed="rId133">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437" w:author="Hi" w:date="2023-03-18T11:40:00Z">
              <w:tcPr>
                <w:tcW w:w="2776" w:type="dxa"/>
                <w:gridSpan w:val="3"/>
                <w:shd w:val="clear" w:color="auto" w:fill="auto"/>
              </w:tcPr>
            </w:tcPrChange>
          </w:tcPr>
          <w:p w14:paraId="43B8CEA6" w14:textId="212D050B"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438" w:author="User" w:date="2023-03-20T17:02:00Z"/>
                <w:rFonts w:ascii="Times New Roman" w:hAnsi="Times New Roman" w:cs="Times New Roman"/>
                <w:lang w:bidi="en-US"/>
              </w:rPr>
            </w:pPr>
            <w:ins w:id="3439" w:author="HSY" w:date="2023-03-18T03:14:00Z">
              <w:del w:id="3440" w:author="User" w:date="2023-03-20T17:02:00Z">
                <w:r w:rsidDel="0083244E">
                  <w:rPr>
                    <w:rFonts w:ascii="Times New Roman" w:hAnsi="Times New Roman"/>
                    <w:noProof/>
                    <w:lang w:eastAsia="ko-KR"/>
                  </w:rPr>
                  <w:drawing>
                    <wp:inline distT="0" distB="0" distL="0" distR="0" wp14:anchorId="28E35848" wp14:editId="5A902E1F">
                      <wp:extent cx="1019115" cy="1044000"/>
                      <wp:effectExtent l="0" t="0" r="0" b="3810"/>
                      <wp:docPr id="1163"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이미지"/>
                              <pic:cNvPicPr/>
                            </pic:nvPicPr>
                            <pic:blipFill rotWithShape="1">
                              <a:blip r:embed="rId136">
                                <a:extLst>
                                  <a:ext uri="{28A0092B-C50C-407E-A947-70E740481C1C}">
                                    <a14:useLocalDpi xmlns:a14="http://schemas.microsoft.com/office/drawing/2010/main" val="0"/>
                                  </a:ext>
                                </a:extLst>
                              </a:blip>
                              <a:srcRect l="12334" t="10061" r="5973" b="6250"/>
                              <a:stretch/>
                            </pic:blipFill>
                            <pic:spPr bwMode="auto">
                              <a:xfrm>
                                <a:off x="0" y="0"/>
                                <a:ext cx="1019115" cy="1044000"/>
                              </a:xfrm>
                              <a:prstGeom prst="rect">
                                <a:avLst/>
                              </a:prstGeom>
                              <a:ln>
                                <a:noFill/>
                              </a:ln>
                              <a:extLst>
                                <a:ext uri="{53640926-AAD7-44D8-BBD7-CCE9431645EC}">
                                  <a14:shadowObscured xmlns:a14="http://schemas.microsoft.com/office/drawing/2010/main"/>
                                </a:ext>
                              </a:extLst>
                            </pic:spPr>
                          </pic:pic>
                        </a:graphicData>
                      </a:graphic>
                    </wp:inline>
                  </w:drawing>
                </w:r>
              </w:del>
            </w:ins>
            <w:del w:id="3441" w:author="User" w:date="2023-03-20T17:02:00Z">
              <w:r w:rsidR="004E363D" w:rsidDel="0083244E">
                <w:rPr>
                  <w:rFonts w:ascii="Times New Roman" w:hAnsi="Times New Roman"/>
                  <w:noProof/>
                  <w:lang w:eastAsia="ko-KR"/>
                </w:rPr>
                <w:drawing>
                  <wp:inline distT="0" distB="0" distL="0" distR="0" wp14:anchorId="5A2D4B8D" wp14:editId="3841B71C">
                    <wp:extent cx="1620000" cy="1620000"/>
                    <wp:effectExtent l="0" t="0" r="5715" b="5715"/>
                    <wp:docPr id="1118" name="Picture 1118"/>
                    <wp:cNvGraphicFramePr/>
                    <a:graphic xmlns:a="http://schemas.openxmlformats.org/drawingml/2006/main">
                      <a:graphicData uri="http://schemas.openxmlformats.org/drawingml/2006/picture">
                        <pic:pic xmlns:pic="http://schemas.openxmlformats.org/drawingml/2006/picture">
                          <pic:nvPicPr>
                            <pic:cNvPr id="1118" name="이미지"/>
                            <pic:cNvPicPr/>
                          </pic:nvPicPr>
                          <pic:blipFill>
                            <a:blip r:embed="rId134">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442" w:author="Hi" w:date="2023-03-18T11:40:00Z">
              <w:tcPr>
                <w:tcW w:w="2776" w:type="dxa"/>
                <w:gridSpan w:val="2"/>
                <w:shd w:val="clear" w:color="auto" w:fill="auto"/>
              </w:tcPr>
            </w:tcPrChange>
          </w:tcPr>
          <w:p w14:paraId="23DC98C3" w14:textId="054FC9EA"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443" w:author="User" w:date="2023-03-20T17:02:00Z"/>
                <w:rFonts w:ascii="Times New Roman" w:hAnsi="Times New Roman" w:cs="Times New Roman"/>
                <w:lang w:bidi="en-US"/>
              </w:rPr>
            </w:pPr>
            <w:ins w:id="3444" w:author="HSY" w:date="2023-03-18T03:14:00Z">
              <w:del w:id="3445" w:author="User" w:date="2023-03-20T17:02:00Z">
                <w:r w:rsidDel="0083244E">
                  <w:rPr>
                    <w:rFonts w:ascii="Times New Roman" w:hAnsi="Times New Roman"/>
                    <w:noProof/>
                    <w:lang w:eastAsia="ko-KR"/>
                  </w:rPr>
                  <w:drawing>
                    <wp:inline distT="0" distB="0" distL="0" distR="0" wp14:anchorId="3E3E7AEF" wp14:editId="092CF121">
                      <wp:extent cx="1008000" cy="1055195"/>
                      <wp:effectExtent l="0" t="0" r="1905" b="0"/>
                      <wp:docPr id="1164"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이미지"/>
                              <pic:cNvPicPr/>
                            </pic:nvPicPr>
                            <pic:blipFill rotWithShape="1">
                              <a:blip r:embed="rId137">
                                <a:extLst>
                                  <a:ext uri="{28A0092B-C50C-407E-A947-70E740481C1C}">
                                    <a14:useLocalDpi xmlns:a14="http://schemas.microsoft.com/office/drawing/2010/main" val="0"/>
                                  </a:ext>
                                </a:extLst>
                              </a:blip>
                              <a:srcRect l="14101" t="10064" r="6221" b="6526"/>
                              <a:stretch/>
                            </pic:blipFill>
                            <pic:spPr bwMode="auto">
                              <a:xfrm>
                                <a:off x="0" y="0"/>
                                <a:ext cx="1008000" cy="1055195"/>
                              </a:xfrm>
                              <a:prstGeom prst="rect">
                                <a:avLst/>
                              </a:prstGeom>
                              <a:ln>
                                <a:noFill/>
                              </a:ln>
                              <a:extLst>
                                <a:ext uri="{53640926-AAD7-44D8-BBD7-CCE9431645EC}">
                                  <a14:shadowObscured xmlns:a14="http://schemas.microsoft.com/office/drawing/2010/main"/>
                                </a:ext>
                              </a:extLst>
                            </pic:spPr>
                          </pic:pic>
                        </a:graphicData>
                      </a:graphic>
                    </wp:inline>
                  </w:drawing>
                </w:r>
              </w:del>
            </w:ins>
            <w:del w:id="3446" w:author="User" w:date="2023-03-20T17:02:00Z">
              <w:r w:rsidR="004E363D" w:rsidDel="0083244E">
                <w:rPr>
                  <w:rFonts w:ascii="Times New Roman" w:hAnsi="Times New Roman"/>
                  <w:noProof/>
                  <w:lang w:eastAsia="ko-KR"/>
                </w:rPr>
                <w:drawing>
                  <wp:inline distT="0" distB="0" distL="0" distR="0" wp14:anchorId="327B0C7C" wp14:editId="098BB95E">
                    <wp:extent cx="1620000" cy="1620000"/>
                    <wp:effectExtent l="0" t="0" r="5715" b="571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이미지"/>
                            <pic:cNvPicPr/>
                          </pic:nvPicPr>
                          <pic:blipFill>
                            <a:blip r:embed="rId135">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447" w:author="Hi" w:date="2023-03-18T11:40:00Z">
              <w:tcPr>
                <w:tcW w:w="2776" w:type="dxa"/>
                <w:gridSpan w:val="2"/>
                <w:shd w:val="clear" w:color="auto" w:fill="auto"/>
              </w:tcPr>
            </w:tcPrChange>
          </w:tcPr>
          <w:p w14:paraId="60DD3E3D" w14:textId="0C09D942"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448" w:author="User" w:date="2023-03-20T17:02:00Z"/>
                <w:rFonts w:ascii="Times New Roman" w:hAnsi="Times New Roman" w:cs="Times New Roman"/>
                <w:lang w:bidi="en-US"/>
              </w:rPr>
            </w:pPr>
            <w:ins w:id="3449" w:author="HSY" w:date="2023-03-18T03:14:00Z">
              <w:del w:id="3450" w:author="User" w:date="2023-03-20T17:02:00Z">
                <w:r w:rsidDel="0083244E">
                  <w:rPr>
                    <w:rFonts w:ascii="Times New Roman" w:hAnsi="Times New Roman"/>
                    <w:noProof/>
                    <w:lang w:eastAsia="ko-KR"/>
                  </w:rPr>
                  <w:drawing>
                    <wp:inline distT="0" distB="0" distL="0" distR="0" wp14:anchorId="1627CBA1" wp14:editId="4C1299EE">
                      <wp:extent cx="1008000" cy="1058708"/>
                      <wp:effectExtent l="0" t="0" r="1905" b="8255"/>
                      <wp:docPr id="1165"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이미지"/>
                              <pic:cNvPicPr/>
                            </pic:nvPicPr>
                            <pic:blipFill rotWithShape="1">
                              <a:blip r:embed="rId138">
                                <a:extLst>
                                  <a:ext uri="{28A0092B-C50C-407E-A947-70E740481C1C}">
                                    <a14:useLocalDpi xmlns:a14="http://schemas.microsoft.com/office/drawing/2010/main" val="0"/>
                                  </a:ext>
                                </a:extLst>
                              </a:blip>
                              <a:srcRect l="14718" t="10061" r="5600" b="6248"/>
                              <a:stretch/>
                            </pic:blipFill>
                            <pic:spPr bwMode="auto">
                              <a:xfrm>
                                <a:off x="0" y="0"/>
                                <a:ext cx="1008000" cy="1058708"/>
                              </a:xfrm>
                              <a:prstGeom prst="rect">
                                <a:avLst/>
                              </a:prstGeom>
                              <a:ln>
                                <a:noFill/>
                              </a:ln>
                              <a:extLst>
                                <a:ext uri="{53640926-AAD7-44D8-BBD7-CCE9431645EC}">
                                  <a14:shadowObscured xmlns:a14="http://schemas.microsoft.com/office/drawing/2010/main"/>
                                </a:ext>
                              </a:extLst>
                            </pic:spPr>
                          </pic:pic>
                        </a:graphicData>
                      </a:graphic>
                    </wp:inline>
                  </w:drawing>
                </w:r>
              </w:del>
            </w:ins>
            <w:del w:id="3451" w:author="User" w:date="2023-03-20T17:02:00Z">
              <w:r w:rsidR="004E363D" w:rsidDel="0083244E">
                <w:rPr>
                  <w:rFonts w:ascii="Times New Roman" w:hAnsi="Times New Roman"/>
                  <w:noProof/>
                  <w:lang w:eastAsia="ko-KR"/>
                </w:rPr>
                <w:drawing>
                  <wp:inline distT="0" distB="0" distL="0" distR="0" wp14:anchorId="368A8E82" wp14:editId="20A11679">
                    <wp:extent cx="1620000" cy="1620000"/>
                    <wp:effectExtent l="0" t="0" r="5715" b="571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이미지"/>
                            <pic:cNvPicPr/>
                          </pic:nvPicPr>
                          <pic:blipFill>
                            <a:blip r:embed="rId136">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C520E3" w:rsidRPr="00C520E3" w:rsidDel="0083244E" w14:paraId="0B4C0A1A" w14:textId="045327C7" w:rsidTr="00C520E3">
        <w:tblPrEx>
          <w:tblPrExChange w:id="3452" w:author="Hi" w:date="2023-03-18T12:55:00Z">
            <w:tblPrEx>
              <w:tblW w:w="5000" w:type="pct"/>
            </w:tblPrEx>
          </w:tblPrExChange>
        </w:tblPrEx>
        <w:trPr>
          <w:trHeight w:val="20"/>
          <w:jc w:val="right"/>
          <w:ins w:id="3453" w:author="Hi" w:date="2023-03-18T12:55:00Z"/>
          <w:del w:id="3454" w:author="User" w:date="2023-03-20T17:02:00Z"/>
          <w:trPrChange w:id="3455" w:author="Hi" w:date="2023-03-18T12:55:00Z">
            <w:trPr>
              <w:gridAfter w:val="0"/>
              <w:trHeight w:val="703"/>
              <w:jc w:val="right"/>
            </w:trPr>
          </w:trPrChange>
        </w:trPr>
        <w:tc>
          <w:tcPr>
            <w:tcW w:w="833" w:type="pct"/>
            <w:tcPrChange w:id="3456" w:author="Hi" w:date="2023-03-18T12:55:00Z">
              <w:tcPr>
                <w:tcW w:w="833" w:type="pct"/>
                <w:gridSpan w:val="3"/>
              </w:tcPr>
            </w:tcPrChange>
          </w:tcPr>
          <w:p w14:paraId="0BF3DBDA" w14:textId="1B305925"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457" w:author="Hi" w:date="2023-03-18T12:55:00Z"/>
                <w:del w:id="3458" w:author="User" w:date="2023-03-20T17:02:00Z"/>
                <w:rFonts w:ascii="Palatino Linotype" w:hAnsi="Palatino Linotype" w:cs="Times New Roman"/>
                <w:noProof/>
                <w:sz w:val="12"/>
                <w:szCs w:val="12"/>
                <w:lang w:eastAsia="ko-KR"/>
                <w:rPrChange w:id="3459" w:author="Hi" w:date="2023-03-18T12:55:00Z">
                  <w:rPr>
                    <w:ins w:id="3460" w:author="Hi" w:date="2023-03-18T12:55:00Z"/>
                    <w:del w:id="3461" w:author="User" w:date="2023-03-20T17:02:00Z"/>
                    <w:rFonts w:ascii="Times New Roman" w:hAnsi="Times New Roman" w:cs="Times New Roman"/>
                    <w:noProof/>
                    <w:lang w:eastAsia="ko-KR"/>
                  </w:rPr>
                </w:rPrChange>
              </w:rPr>
              <w:pPrChange w:id="3462" w:author="Hi" w:date="2023-03-18T12:55:00Z">
                <w:pPr>
                  <w:pStyle w:val="af5"/>
                  <w:pBdr>
                    <w:top w:val="none" w:sz="0" w:space="0" w:color="auto"/>
                    <w:left w:val="none" w:sz="0" w:space="0" w:color="auto"/>
                    <w:bottom w:val="none" w:sz="0" w:space="0" w:color="auto"/>
                    <w:right w:val="none" w:sz="0" w:space="0" w:color="auto"/>
                  </w:pBdr>
                  <w:wordWrap/>
                </w:pPr>
              </w:pPrChange>
            </w:pPr>
            <w:ins w:id="3463" w:author="Hi" w:date="2023-03-18T12:56:00Z">
              <w:del w:id="3464" w:author="User" w:date="2023-03-20T17:02:00Z">
                <w:r w:rsidDel="0083244E">
                  <w:rPr>
                    <w:rFonts w:ascii="Palatino Linotype" w:hAnsi="Palatino Linotype" w:cs="Times New Roman" w:hint="eastAsia"/>
                    <w:noProof/>
                    <w:sz w:val="12"/>
                    <w:szCs w:val="12"/>
                    <w:lang w:eastAsia="ko-KR"/>
                  </w:rPr>
                  <w:delText>BOD</w:delText>
                </w:r>
              </w:del>
            </w:ins>
          </w:p>
        </w:tc>
        <w:tc>
          <w:tcPr>
            <w:tcW w:w="833" w:type="pct"/>
            <w:tcPrChange w:id="3465" w:author="Hi" w:date="2023-03-18T12:55:00Z">
              <w:tcPr>
                <w:tcW w:w="833" w:type="pct"/>
              </w:tcPr>
            </w:tcPrChange>
          </w:tcPr>
          <w:p w14:paraId="2545F431" w14:textId="1BF97EA5"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466" w:author="Hi" w:date="2023-03-18T12:55:00Z"/>
                <w:del w:id="3467" w:author="User" w:date="2023-03-20T17:02:00Z"/>
                <w:rFonts w:ascii="Palatino Linotype" w:hAnsi="Palatino Linotype" w:cs="Times New Roman"/>
                <w:noProof/>
                <w:sz w:val="12"/>
                <w:szCs w:val="12"/>
                <w:lang w:eastAsia="ko-KR"/>
                <w:rPrChange w:id="3468" w:author="Hi" w:date="2023-03-18T12:55:00Z">
                  <w:rPr>
                    <w:ins w:id="3469" w:author="Hi" w:date="2023-03-18T12:55:00Z"/>
                    <w:del w:id="3470" w:author="User" w:date="2023-03-20T17:02:00Z"/>
                    <w:rFonts w:ascii="Times New Roman" w:hAnsi="Times New Roman" w:cs="Times New Roman"/>
                    <w:noProof/>
                    <w:lang w:eastAsia="ko-KR"/>
                  </w:rPr>
                </w:rPrChange>
              </w:rPr>
              <w:pPrChange w:id="3471" w:author="Hi" w:date="2023-03-18T12:55:00Z">
                <w:pPr>
                  <w:pStyle w:val="af5"/>
                  <w:pBdr>
                    <w:top w:val="none" w:sz="0" w:space="0" w:color="auto"/>
                    <w:left w:val="none" w:sz="0" w:space="0" w:color="auto"/>
                    <w:bottom w:val="none" w:sz="0" w:space="0" w:color="auto"/>
                    <w:right w:val="none" w:sz="0" w:space="0" w:color="auto"/>
                  </w:pBdr>
                  <w:wordWrap/>
                </w:pPr>
              </w:pPrChange>
            </w:pPr>
            <w:ins w:id="3472" w:author="Hi" w:date="2023-03-18T12:56:00Z">
              <w:del w:id="3473" w:author="User" w:date="2023-03-20T17:02:00Z">
                <w:r w:rsidDel="0083244E">
                  <w:rPr>
                    <w:rFonts w:ascii="Palatino Linotype" w:hAnsi="Palatino Linotype" w:cs="Times New Roman" w:hint="eastAsia"/>
                    <w:noProof/>
                    <w:sz w:val="12"/>
                    <w:szCs w:val="12"/>
                    <w:lang w:eastAsia="ko-KR"/>
                  </w:rPr>
                  <w:delText>COD</w:delText>
                </w:r>
              </w:del>
            </w:ins>
          </w:p>
        </w:tc>
        <w:tc>
          <w:tcPr>
            <w:tcW w:w="833" w:type="pct"/>
            <w:shd w:val="clear" w:color="auto" w:fill="auto"/>
            <w:tcPrChange w:id="3474" w:author="Hi" w:date="2023-03-18T12:55:00Z">
              <w:tcPr>
                <w:tcW w:w="833" w:type="pct"/>
                <w:gridSpan w:val="2"/>
                <w:shd w:val="clear" w:color="auto" w:fill="auto"/>
              </w:tcPr>
            </w:tcPrChange>
          </w:tcPr>
          <w:p w14:paraId="07B5C5E9" w14:textId="308864A6"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475" w:author="Hi" w:date="2023-03-18T12:55:00Z"/>
                <w:del w:id="3476" w:author="User" w:date="2023-03-20T17:02:00Z"/>
                <w:rFonts w:ascii="Palatino Linotype" w:hAnsi="Palatino Linotype" w:cs="Times New Roman"/>
                <w:noProof/>
                <w:sz w:val="12"/>
                <w:szCs w:val="12"/>
                <w:lang w:eastAsia="ko-KR"/>
                <w:rPrChange w:id="3477" w:author="Hi" w:date="2023-03-18T12:55:00Z">
                  <w:rPr>
                    <w:ins w:id="3478" w:author="Hi" w:date="2023-03-18T12:55:00Z"/>
                    <w:del w:id="3479" w:author="User" w:date="2023-03-20T17:02:00Z"/>
                    <w:rFonts w:ascii="Times New Roman" w:hAnsi="Times New Roman" w:cs="Times New Roman"/>
                    <w:noProof/>
                    <w:lang w:eastAsia="ko-KR"/>
                  </w:rPr>
                </w:rPrChange>
              </w:rPr>
              <w:pPrChange w:id="3480" w:author="Hi" w:date="2023-03-18T12:55:00Z">
                <w:pPr>
                  <w:pStyle w:val="af5"/>
                  <w:pBdr>
                    <w:top w:val="none" w:sz="0" w:space="0" w:color="auto"/>
                    <w:left w:val="none" w:sz="0" w:space="0" w:color="auto"/>
                    <w:bottom w:val="none" w:sz="0" w:space="0" w:color="auto"/>
                    <w:right w:val="none" w:sz="0" w:space="0" w:color="auto"/>
                  </w:pBdr>
                  <w:wordWrap/>
                </w:pPr>
              </w:pPrChange>
            </w:pPr>
            <w:ins w:id="3481" w:author="Hi" w:date="2023-03-18T12:56:00Z">
              <w:del w:id="3482" w:author="User" w:date="2023-03-20T17:02:00Z">
                <w:r w:rsidDel="0083244E">
                  <w:rPr>
                    <w:rFonts w:ascii="Palatino Linotype" w:hAnsi="Palatino Linotype" w:cs="Times New Roman" w:hint="eastAsia"/>
                    <w:noProof/>
                    <w:sz w:val="12"/>
                    <w:szCs w:val="12"/>
                    <w:lang w:eastAsia="ko-KR"/>
                  </w:rPr>
                  <w:delText>TN</w:delText>
                </w:r>
              </w:del>
            </w:ins>
          </w:p>
        </w:tc>
        <w:tc>
          <w:tcPr>
            <w:tcW w:w="833" w:type="pct"/>
            <w:shd w:val="clear" w:color="auto" w:fill="auto"/>
            <w:tcPrChange w:id="3483" w:author="Hi" w:date="2023-03-18T12:55:00Z">
              <w:tcPr>
                <w:tcW w:w="833" w:type="pct"/>
                <w:shd w:val="clear" w:color="auto" w:fill="auto"/>
              </w:tcPr>
            </w:tcPrChange>
          </w:tcPr>
          <w:p w14:paraId="63762168" w14:textId="77CF4FD2"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484" w:author="Hi" w:date="2023-03-18T12:55:00Z"/>
                <w:del w:id="3485" w:author="User" w:date="2023-03-20T17:02:00Z"/>
                <w:rFonts w:ascii="Palatino Linotype" w:hAnsi="Palatino Linotype" w:cs="Times New Roman"/>
                <w:noProof/>
                <w:sz w:val="12"/>
                <w:szCs w:val="12"/>
                <w:lang w:eastAsia="ko-KR"/>
                <w:rPrChange w:id="3486" w:author="Hi" w:date="2023-03-18T12:55:00Z">
                  <w:rPr>
                    <w:ins w:id="3487" w:author="Hi" w:date="2023-03-18T12:55:00Z"/>
                    <w:del w:id="3488" w:author="User" w:date="2023-03-20T17:02:00Z"/>
                    <w:rFonts w:ascii="Times New Roman" w:hAnsi="Times New Roman" w:cs="Times New Roman"/>
                    <w:noProof/>
                    <w:lang w:eastAsia="ko-KR"/>
                  </w:rPr>
                </w:rPrChange>
              </w:rPr>
              <w:pPrChange w:id="3489" w:author="Hi" w:date="2023-03-18T12:55:00Z">
                <w:pPr>
                  <w:pStyle w:val="af5"/>
                  <w:pBdr>
                    <w:top w:val="none" w:sz="0" w:space="0" w:color="auto"/>
                    <w:left w:val="none" w:sz="0" w:space="0" w:color="auto"/>
                    <w:bottom w:val="none" w:sz="0" w:space="0" w:color="auto"/>
                    <w:right w:val="none" w:sz="0" w:space="0" w:color="auto"/>
                  </w:pBdr>
                  <w:wordWrap/>
                </w:pPr>
              </w:pPrChange>
            </w:pPr>
            <w:ins w:id="3490" w:author="Hi" w:date="2023-03-18T12:56:00Z">
              <w:del w:id="3491" w:author="User" w:date="2023-03-20T17:02:00Z">
                <w:r w:rsidDel="0083244E">
                  <w:rPr>
                    <w:rFonts w:ascii="Palatino Linotype" w:hAnsi="Palatino Linotype" w:cs="Times New Roman" w:hint="eastAsia"/>
                    <w:noProof/>
                    <w:sz w:val="12"/>
                    <w:szCs w:val="12"/>
                    <w:lang w:eastAsia="ko-KR"/>
                  </w:rPr>
                  <w:delText>TP</w:delText>
                </w:r>
              </w:del>
            </w:ins>
          </w:p>
        </w:tc>
        <w:tc>
          <w:tcPr>
            <w:tcW w:w="833" w:type="pct"/>
            <w:shd w:val="clear" w:color="auto" w:fill="auto"/>
            <w:tcPrChange w:id="3492" w:author="Hi" w:date="2023-03-18T12:55:00Z">
              <w:tcPr>
                <w:tcW w:w="833" w:type="pct"/>
                <w:gridSpan w:val="2"/>
                <w:shd w:val="clear" w:color="auto" w:fill="auto"/>
              </w:tcPr>
            </w:tcPrChange>
          </w:tcPr>
          <w:p w14:paraId="45EC819A" w14:textId="233DDD63"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493" w:author="Hi" w:date="2023-03-18T12:55:00Z"/>
                <w:del w:id="3494" w:author="User" w:date="2023-03-20T17:02:00Z"/>
                <w:rFonts w:ascii="Palatino Linotype" w:hAnsi="Palatino Linotype" w:cs="Times New Roman"/>
                <w:noProof/>
                <w:sz w:val="12"/>
                <w:szCs w:val="12"/>
                <w:lang w:eastAsia="ko-KR"/>
                <w:rPrChange w:id="3495" w:author="Hi" w:date="2023-03-18T12:55:00Z">
                  <w:rPr>
                    <w:ins w:id="3496" w:author="Hi" w:date="2023-03-18T12:55:00Z"/>
                    <w:del w:id="3497" w:author="User" w:date="2023-03-20T17:02:00Z"/>
                    <w:rFonts w:ascii="Times New Roman" w:hAnsi="Times New Roman" w:cs="Times New Roman"/>
                    <w:noProof/>
                    <w:lang w:eastAsia="ko-KR"/>
                  </w:rPr>
                </w:rPrChange>
              </w:rPr>
              <w:pPrChange w:id="3498" w:author="Hi" w:date="2023-03-18T12:55:00Z">
                <w:pPr>
                  <w:pStyle w:val="af5"/>
                  <w:pBdr>
                    <w:top w:val="none" w:sz="0" w:space="0" w:color="auto"/>
                    <w:left w:val="none" w:sz="0" w:space="0" w:color="auto"/>
                    <w:bottom w:val="none" w:sz="0" w:space="0" w:color="auto"/>
                    <w:right w:val="none" w:sz="0" w:space="0" w:color="auto"/>
                  </w:pBdr>
                  <w:wordWrap/>
                </w:pPr>
              </w:pPrChange>
            </w:pPr>
            <w:ins w:id="3499" w:author="Hi" w:date="2023-03-18T12:56:00Z">
              <w:del w:id="3500" w:author="User" w:date="2023-03-20T17:02:00Z">
                <w:r w:rsidDel="0083244E">
                  <w:rPr>
                    <w:rFonts w:ascii="Palatino Linotype" w:hAnsi="Palatino Linotype" w:cs="Times New Roman" w:hint="eastAsia"/>
                    <w:noProof/>
                    <w:sz w:val="12"/>
                    <w:szCs w:val="12"/>
                    <w:lang w:eastAsia="ko-KR"/>
                  </w:rPr>
                  <w:delText>TOC</w:delText>
                </w:r>
              </w:del>
            </w:ins>
          </w:p>
        </w:tc>
        <w:tc>
          <w:tcPr>
            <w:tcW w:w="833" w:type="pct"/>
            <w:shd w:val="clear" w:color="auto" w:fill="auto"/>
            <w:tcPrChange w:id="3501" w:author="Hi" w:date="2023-03-18T12:55:00Z">
              <w:tcPr>
                <w:tcW w:w="833" w:type="pct"/>
                <w:gridSpan w:val="2"/>
                <w:shd w:val="clear" w:color="auto" w:fill="auto"/>
              </w:tcPr>
            </w:tcPrChange>
          </w:tcPr>
          <w:p w14:paraId="1D34BD3A" w14:textId="464C9DEB"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502" w:author="Hi" w:date="2023-03-18T12:55:00Z"/>
                <w:del w:id="3503" w:author="User" w:date="2023-03-20T17:02:00Z"/>
                <w:rFonts w:ascii="Palatino Linotype" w:hAnsi="Palatino Linotype" w:cs="Times New Roman"/>
                <w:noProof/>
                <w:sz w:val="12"/>
                <w:szCs w:val="12"/>
                <w:lang w:eastAsia="ko-KR"/>
                <w:rPrChange w:id="3504" w:author="Hi" w:date="2023-03-18T12:55:00Z">
                  <w:rPr>
                    <w:ins w:id="3505" w:author="Hi" w:date="2023-03-18T12:55:00Z"/>
                    <w:del w:id="3506" w:author="User" w:date="2023-03-20T17:02:00Z"/>
                    <w:rFonts w:ascii="Times New Roman" w:hAnsi="Times New Roman" w:cs="Times New Roman"/>
                    <w:noProof/>
                    <w:lang w:eastAsia="ko-KR"/>
                  </w:rPr>
                </w:rPrChange>
              </w:rPr>
              <w:pPrChange w:id="3507" w:author="Hi" w:date="2023-03-18T12:55:00Z">
                <w:pPr>
                  <w:pStyle w:val="af5"/>
                  <w:pBdr>
                    <w:top w:val="none" w:sz="0" w:space="0" w:color="auto"/>
                    <w:left w:val="none" w:sz="0" w:space="0" w:color="auto"/>
                    <w:bottom w:val="none" w:sz="0" w:space="0" w:color="auto"/>
                    <w:right w:val="none" w:sz="0" w:space="0" w:color="auto"/>
                  </w:pBdr>
                  <w:wordWrap/>
                </w:pPr>
              </w:pPrChange>
            </w:pPr>
            <w:ins w:id="3508" w:author="Hi" w:date="2023-03-18T12:56:00Z">
              <w:del w:id="3509" w:author="User" w:date="2023-03-20T17:02:00Z">
                <w:r w:rsidDel="0083244E">
                  <w:rPr>
                    <w:rFonts w:ascii="Palatino Linotype" w:hAnsi="Palatino Linotype" w:cs="Times New Roman" w:hint="eastAsia"/>
                    <w:noProof/>
                    <w:sz w:val="12"/>
                    <w:szCs w:val="12"/>
                    <w:lang w:eastAsia="ko-KR"/>
                  </w:rPr>
                  <w:delText>SS</w:delText>
                </w:r>
              </w:del>
            </w:ins>
          </w:p>
        </w:tc>
      </w:tr>
      <w:tr w:rsidR="004E363D" w:rsidDel="0083244E" w14:paraId="130E199A" w14:textId="6DAFF8FA" w:rsidTr="008202F8">
        <w:trPr>
          <w:trHeight w:val="721"/>
          <w:jc w:val="right"/>
          <w:del w:id="3510" w:author="User" w:date="2023-03-20T17:02:00Z"/>
          <w:trPrChange w:id="3511" w:author="Hi" w:date="2023-03-18T11:40:00Z">
            <w:trPr>
              <w:trHeight w:val="721"/>
              <w:jc w:val="right"/>
            </w:trPr>
          </w:trPrChange>
        </w:trPr>
        <w:tc>
          <w:tcPr>
            <w:tcW w:w="833" w:type="pct"/>
            <w:tcPrChange w:id="3512" w:author="Hi" w:date="2023-03-18T11:40:00Z">
              <w:tcPr>
                <w:tcW w:w="810" w:type="dxa"/>
              </w:tcPr>
            </w:tcPrChange>
          </w:tcPr>
          <w:p w14:paraId="26E7EB5F" w14:textId="2980DD7C"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513" w:author="User" w:date="2023-03-20T17:02:00Z"/>
                <w:rFonts w:ascii="Times New Roman" w:hAnsi="Times New Roman" w:cs="Times New Roman"/>
                <w:noProof/>
                <w:lang w:eastAsia="ko-KR"/>
              </w:rPr>
            </w:pPr>
            <w:ins w:id="3514" w:author="HSY" w:date="2023-03-18T03:14:00Z">
              <w:del w:id="3515" w:author="User" w:date="2023-03-20T17:02:00Z">
                <w:r w:rsidDel="0083244E">
                  <w:rPr>
                    <w:rFonts w:ascii="Times New Roman" w:hAnsi="Times New Roman"/>
                    <w:noProof/>
                    <w:lang w:eastAsia="ko-KR"/>
                  </w:rPr>
                  <w:drawing>
                    <wp:inline distT="0" distB="0" distL="0" distR="0" wp14:anchorId="42DD001C" wp14:editId="47C1E4B2">
                      <wp:extent cx="1008000" cy="1044000"/>
                      <wp:effectExtent l="0" t="0" r="1905" b="3810"/>
                      <wp:docPr id="1166" name="Picture 1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3" name="이미지"/>
                              <pic:cNvPicPr/>
                            </pic:nvPicPr>
                            <pic:blipFill rotWithShape="1">
                              <a:blip r:embed="rId139">
                                <a:extLst>
                                  <a:ext uri="{28A0092B-C50C-407E-A947-70E740481C1C}">
                                    <a14:useLocalDpi xmlns:a14="http://schemas.microsoft.com/office/drawing/2010/main" val="0"/>
                                  </a:ext>
                                </a:extLst>
                              </a:blip>
                              <a:srcRect l="12687" t="10066" r="6120" b="6446"/>
                              <a:stretch/>
                            </pic:blipFill>
                            <pic:spPr bwMode="auto">
                              <a:xfrm>
                                <a:off x="0" y="0"/>
                                <a:ext cx="1008000" cy="10440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tcPrChange w:id="3516" w:author="Hi" w:date="2023-03-18T11:40:00Z">
              <w:tcPr>
                <w:tcW w:w="810" w:type="dxa"/>
              </w:tcPr>
            </w:tcPrChange>
          </w:tcPr>
          <w:p w14:paraId="2A3D5AFA" w14:textId="3930B493"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517" w:author="User" w:date="2023-03-20T17:02:00Z"/>
                <w:rFonts w:ascii="Times New Roman" w:hAnsi="Times New Roman" w:cs="Times New Roman"/>
                <w:noProof/>
                <w:lang w:eastAsia="ko-KR"/>
              </w:rPr>
            </w:pPr>
            <w:ins w:id="3518" w:author="HSY" w:date="2023-03-18T03:14:00Z">
              <w:del w:id="3519" w:author="User" w:date="2023-03-20T17:02:00Z">
                <w:r w:rsidDel="0083244E">
                  <w:rPr>
                    <w:rFonts w:ascii="Times New Roman" w:hAnsi="Times New Roman"/>
                    <w:noProof/>
                    <w:lang w:eastAsia="ko-KR"/>
                  </w:rPr>
                  <w:drawing>
                    <wp:inline distT="0" distB="0" distL="0" distR="0" wp14:anchorId="71A312A7" wp14:editId="7B60B2F0">
                      <wp:extent cx="1008000" cy="1044000"/>
                      <wp:effectExtent l="0" t="0" r="1905" b="3810"/>
                      <wp:docPr id="1167" name="Pictur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4" name="이미지"/>
                              <pic:cNvPicPr/>
                            </pic:nvPicPr>
                            <pic:blipFill rotWithShape="1">
                              <a:blip r:embed="rId140">
                                <a:extLst>
                                  <a:ext uri="{28A0092B-C50C-407E-A947-70E740481C1C}">
                                    <a14:useLocalDpi xmlns:a14="http://schemas.microsoft.com/office/drawing/2010/main" val="0"/>
                                  </a:ext>
                                </a:extLst>
                              </a:blip>
                              <a:srcRect l="13834" t="9778" r="6158" b="6769"/>
                              <a:stretch/>
                            </pic:blipFill>
                            <pic:spPr bwMode="auto">
                              <a:xfrm>
                                <a:off x="0" y="0"/>
                                <a:ext cx="1008000" cy="10440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shd w:val="clear" w:color="auto" w:fill="auto"/>
            <w:tcPrChange w:id="3520" w:author="Hi" w:date="2023-03-18T11:40:00Z">
              <w:tcPr>
                <w:tcW w:w="2776" w:type="dxa"/>
                <w:gridSpan w:val="3"/>
                <w:shd w:val="clear" w:color="auto" w:fill="auto"/>
              </w:tcPr>
            </w:tcPrChange>
          </w:tcPr>
          <w:p w14:paraId="5FDFFBA4" w14:textId="2CED40EB"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521" w:author="User" w:date="2023-03-20T17:02:00Z"/>
                <w:rFonts w:ascii="Times New Roman" w:hAnsi="Times New Roman" w:cs="Times New Roman"/>
                <w:lang w:bidi="en-US"/>
              </w:rPr>
            </w:pPr>
            <w:ins w:id="3522" w:author="HSY" w:date="2023-03-18T03:15:00Z">
              <w:del w:id="3523" w:author="User" w:date="2023-03-20T17:02:00Z">
                <w:r w:rsidDel="0083244E">
                  <w:rPr>
                    <w:rFonts w:ascii="Times New Roman" w:hAnsi="Times New Roman"/>
                    <w:noProof/>
                    <w:lang w:eastAsia="ko-KR"/>
                  </w:rPr>
                  <w:drawing>
                    <wp:inline distT="0" distB="0" distL="0" distR="0" wp14:anchorId="32E7D27C" wp14:editId="095F9185">
                      <wp:extent cx="1008000" cy="1066749"/>
                      <wp:effectExtent l="0" t="0" r="1905" b="635"/>
                      <wp:docPr id="1168"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이미지"/>
                              <pic:cNvPicPr/>
                            </pic:nvPicPr>
                            <pic:blipFill rotWithShape="1">
                              <a:blip r:embed="rId141">
                                <a:extLst>
                                  <a:ext uri="{28A0092B-C50C-407E-A947-70E740481C1C}">
                                    <a14:useLocalDpi xmlns:a14="http://schemas.microsoft.com/office/drawing/2010/main" val="0"/>
                                  </a:ext>
                                </a:extLst>
                              </a:blip>
                              <a:srcRect l="15314" t="10351" r="5862" b="6232"/>
                              <a:stretch/>
                            </pic:blipFill>
                            <pic:spPr bwMode="auto">
                              <a:xfrm>
                                <a:off x="0" y="0"/>
                                <a:ext cx="1008000" cy="1066749"/>
                              </a:xfrm>
                              <a:prstGeom prst="rect">
                                <a:avLst/>
                              </a:prstGeom>
                              <a:ln>
                                <a:noFill/>
                              </a:ln>
                              <a:extLst>
                                <a:ext uri="{53640926-AAD7-44D8-BBD7-CCE9431645EC}">
                                  <a14:shadowObscured xmlns:a14="http://schemas.microsoft.com/office/drawing/2010/main"/>
                                </a:ext>
                              </a:extLst>
                            </pic:spPr>
                          </pic:pic>
                        </a:graphicData>
                      </a:graphic>
                    </wp:inline>
                  </w:drawing>
                </w:r>
              </w:del>
            </w:ins>
            <w:del w:id="3524" w:author="User" w:date="2023-03-20T17:02:00Z">
              <w:r w:rsidR="004E363D" w:rsidDel="0083244E">
                <w:rPr>
                  <w:rFonts w:ascii="Times New Roman" w:hAnsi="Times New Roman"/>
                  <w:noProof/>
                  <w:lang w:eastAsia="ko-KR"/>
                </w:rPr>
                <w:drawing>
                  <wp:inline distT="0" distB="0" distL="0" distR="0" wp14:anchorId="5AA3C0D3" wp14:editId="2718E412">
                    <wp:extent cx="1620000" cy="1620000"/>
                    <wp:effectExtent l="0" t="0" r="5715" b="571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이미지"/>
                            <pic:cNvPicPr/>
                          </pic:nvPicPr>
                          <pic:blipFill>
                            <a:blip r:embed="rId137">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525" w:author="Hi" w:date="2023-03-18T11:40:00Z">
              <w:tcPr>
                <w:tcW w:w="2776" w:type="dxa"/>
                <w:gridSpan w:val="3"/>
                <w:shd w:val="clear" w:color="auto" w:fill="auto"/>
              </w:tcPr>
            </w:tcPrChange>
          </w:tcPr>
          <w:p w14:paraId="2EC59F57" w14:textId="65F83B18"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526" w:author="User" w:date="2023-03-20T17:02:00Z"/>
                <w:rFonts w:ascii="Times New Roman" w:hAnsi="Times New Roman" w:cs="Times New Roman"/>
                <w:lang w:bidi="en-US"/>
              </w:rPr>
            </w:pPr>
            <w:ins w:id="3527" w:author="HSY" w:date="2023-03-18T03:15:00Z">
              <w:del w:id="3528" w:author="User" w:date="2023-03-20T17:02:00Z">
                <w:r w:rsidDel="0083244E">
                  <w:rPr>
                    <w:rFonts w:ascii="Times New Roman" w:hAnsi="Times New Roman"/>
                    <w:noProof/>
                    <w:lang w:eastAsia="ko-KR"/>
                  </w:rPr>
                  <w:drawing>
                    <wp:inline distT="0" distB="0" distL="0" distR="0" wp14:anchorId="6C8641D6" wp14:editId="4B81A9C7">
                      <wp:extent cx="1008000" cy="1070300"/>
                      <wp:effectExtent l="0" t="0" r="1905" b="0"/>
                      <wp:docPr id="1169"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이미지"/>
                              <pic:cNvPicPr/>
                            </pic:nvPicPr>
                            <pic:blipFill rotWithShape="1">
                              <a:blip r:embed="rId142">
                                <a:extLst>
                                  <a:ext uri="{28A0092B-C50C-407E-A947-70E740481C1C}">
                                    <a14:useLocalDpi xmlns:a14="http://schemas.microsoft.com/office/drawing/2010/main" val="0"/>
                                  </a:ext>
                                </a:extLst>
                              </a:blip>
                              <a:srcRect l="14988" t="9779" r="6134" b="6469"/>
                              <a:stretch/>
                            </pic:blipFill>
                            <pic:spPr bwMode="auto">
                              <a:xfrm>
                                <a:off x="0" y="0"/>
                                <a:ext cx="1008000" cy="1070300"/>
                              </a:xfrm>
                              <a:prstGeom prst="rect">
                                <a:avLst/>
                              </a:prstGeom>
                              <a:ln>
                                <a:noFill/>
                              </a:ln>
                              <a:extLst>
                                <a:ext uri="{53640926-AAD7-44D8-BBD7-CCE9431645EC}">
                                  <a14:shadowObscured xmlns:a14="http://schemas.microsoft.com/office/drawing/2010/main"/>
                                </a:ext>
                              </a:extLst>
                            </pic:spPr>
                          </pic:pic>
                        </a:graphicData>
                      </a:graphic>
                    </wp:inline>
                  </w:drawing>
                </w:r>
              </w:del>
            </w:ins>
            <w:del w:id="3529" w:author="User" w:date="2023-03-20T17:02:00Z">
              <w:r w:rsidR="004E363D" w:rsidDel="0083244E">
                <w:rPr>
                  <w:rFonts w:ascii="Times New Roman" w:hAnsi="Times New Roman"/>
                  <w:noProof/>
                  <w:lang w:eastAsia="ko-KR"/>
                </w:rPr>
                <w:drawing>
                  <wp:inline distT="0" distB="0" distL="0" distR="0" wp14:anchorId="44E4BBFA" wp14:editId="18FBAE3E">
                    <wp:extent cx="1620000" cy="1620000"/>
                    <wp:effectExtent l="0" t="0" r="5715" b="571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이미지"/>
                            <pic:cNvPicPr/>
                          </pic:nvPicPr>
                          <pic:blipFill>
                            <a:blip r:embed="rId138">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530" w:author="Hi" w:date="2023-03-18T11:40:00Z">
              <w:tcPr>
                <w:tcW w:w="2776" w:type="dxa"/>
                <w:gridSpan w:val="2"/>
                <w:shd w:val="clear" w:color="auto" w:fill="auto"/>
              </w:tcPr>
            </w:tcPrChange>
          </w:tcPr>
          <w:p w14:paraId="6E7EA17F" w14:textId="25D2EC43"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531" w:author="User" w:date="2023-03-20T17:02:00Z"/>
                <w:rFonts w:ascii="Times New Roman" w:hAnsi="Times New Roman" w:cs="Times New Roman"/>
                <w:lang w:bidi="en-US"/>
              </w:rPr>
            </w:pPr>
            <w:ins w:id="3532" w:author="HSY" w:date="2023-03-18T03:15:00Z">
              <w:del w:id="3533" w:author="User" w:date="2023-03-20T17:02:00Z">
                <w:r w:rsidDel="0083244E">
                  <w:rPr>
                    <w:rFonts w:ascii="Times New Roman" w:hAnsi="Times New Roman"/>
                    <w:noProof/>
                    <w:lang w:eastAsia="ko-KR"/>
                  </w:rPr>
                  <w:drawing>
                    <wp:inline distT="0" distB="0" distL="0" distR="0" wp14:anchorId="775ED99A" wp14:editId="34F3D0AB">
                      <wp:extent cx="1008000" cy="1090193"/>
                      <wp:effectExtent l="0" t="0" r="1905" b="0"/>
                      <wp:docPr id="1170"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이미지"/>
                              <pic:cNvPicPr/>
                            </pic:nvPicPr>
                            <pic:blipFill rotWithShape="1">
                              <a:blip r:embed="rId143">
                                <a:extLst>
                                  <a:ext uri="{28A0092B-C50C-407E-A947-70E740481C1C}">
                                    <a14:useLocalDpi xmlns:a14="http://schemas.microsoft.com/office/drawing/2010/main" val="0"/>
                                  </a:ext>
                                </a:extLst>
                              </a:blip>
                              <a:srcRect l="16178" t="9775" r="6405" b="6495"/>
                              <a:stretch/>
                            </pic:blipFill>
                            <pic:spPr bwMode="auto">
                              <a:xfrm>
                                <a:off x="0" y="0"/>
                                <a:ext cx="1008000" cy="1090193"/>
                              </a:xfrm>
                              <a:prstGeom prst="rect">
                                <a:avLst/>
                              </a:prstGeom>
                              <a:ln>
                                <a:noFill/>
                              </a:ln>
                              <a:extLst>
                                <a:ext uri="{53640926-AAD7-44D8-BBD7-CCE9431645EC}">
                                  <a14:shadowObscured xmlns:a14="http://schemas.microsoft.com/office/drawing/2010/main"/>
                                </a:ext>
                              </a:extLst>
                            </pic:spPr>
                          </pic:pic>
                        </a:graphicData>
                      </a:graphic>
                    </wp:inline>
                  </w:drawing>
                </w:r>
              </w:del>
            </w:ins>
            <w:del w:id="3534" w:author="User" w:date="2023-03-20T17:02:00Z">
              <w:r w:rsidR="004E363D" w:rsidDel="0083244E">
                <w:rPr>
                  <w:rFonts w:ascii="Times New Roman" w:hAnsi="Times New Roman"/>
                  <w:noProof/>
                  <w:lang w:eastAsia="ko-KR"/>
                </w:rPr>
                <w:drawing>
                  <wp:inline distT="0" distB="0" distL="0" distR="0" wp14:anchorId="458FD98B" wp14:editId="41B5B202">
                    <wp:extent cx="1620000" cy="1620000"/>
                    <wp:effectExtent l="0" t="0" r="5715" b="5715"/>
                    <wp:docPr id="1123" name="Picture 1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3" name="이미지"/>
                            <pic:cNvPicPr/>
                          </pic:nvPicPr>
                          <pic:blipFill>
                            <a:blip r:embed="rId139">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535" w:author="Hi" w:date="2023-03-18T11:40:00Z">
              <w:tcPr>
                <w:tcW w:w="2776" w:type="dxa"/>
                <w:gridSpan w:val="2"/>
                <w:shd w:val="clear" w:color="auto" w:fill="auto"/>
              </w:tcPr>
            </w:tcPrChange>
          </w:tcPr>
          <w:p w14:paraId="0B067DA0" w14:textId="3D7C8967"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536" w:author="User" w:date="2023-03-20T17:02:00Z"/>
                <w:rFonts w:ascii="Times New Roman" w:hAnsi="Times New Roman" w:cs="Times New Roman"/>
                <w:lang w:bidi="en-US"/>
              </w:rPr>
            </w:pPr>
            <w:ins w:id="3537" w:author="HSY" w:date="2023-03-18T03:15:00Z">
              <w:del w:id="3538" w:author="User" w:date="2023-03-20T17:02:00Z">
                <w:r w:rsidDel="0083244E">
                  <w:rPr>
                    <w:rFonts w:ascii="Times New Roman" w:hAnsi="Times New Roman"/>
                    <w:noProof/>
                    <w:lang w:eastAsia="ko-KR"/>
                  </w:rPr>
                  <w:drawing>
                    <wp:inline distT="0" distB="0" distL="0" distR="0" wp14:anchorId="5AFB996E" wp14:editId="40FBF36C">
                      <wp:extent cx="1008000" cy="1058708"/>
                      <wp:effectExtent l="0" t="0" r="1905" b="8255"/>
                      <wp:docPr id="1171"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이미지"/>
                              <pic:cNvPicPr/>
                            </pic:nvPicPr>
                            <pic:blipFill rotWithShape="1">
                              <a:blip r:embed="rId144">
                                <a:extLst>
                                  <a:ext uri="{28A0092B-C50C-407E-A947-70E740481C1C}">
                                    <a14:useLocalDpi xmlns:a14="http://schemas.microsoft.com/office/drawing/2010/main" val="0"/>
                                  </a:ext>
                                </a:extLst>
                              </a:blip>
                              <a:srcRect l="14413" t="9779" r="5828" b="6450"/>
                              <a:stretch/>
                            </pic:blipFill>
                            <pic:spPr bwMode="auto">
                              <a:xfrm>
                                <a:off x="0" y="0"/>
                                <a:ext cx="1008000" cy="1058708"/>
                              </a:xfrm>
                              <a:prstGeom prst="rect">
                                <a:avLst/>
                              </a:prstGeom>
                              <a:ln>
                                <a:noFill/>
                              </a:ln>
                              <a:extLst>
                                <a:ext uri="{53640926-AAD7-44D8-BBD7-CCE9431645EC}">
                                  <a14:shadowObscured xmlns:a14="http://schemas.microsoft.com/office/drawing/2010/main"/>
                                </a:ext>
                              </a:extLst>
                            </pic:spPr>
                          </pic:pic>
                        </a:graphicData>
                      </a:graphic>
                    </wp:inline>
                  </w:drawing>
                </w:r>
              </w:del>
            </w:ins>
            <w:del w:id="3539" w:author="User" w:date="2023-03-20T17:02:00Z">
              <w:r w:rsidR="004E363D" w:rsidDel="0083244E">
                <w:rPr>
                  <w:rFonts w:ascii="Times New Roman" w:hAnsi="Times New Roman"/>
                  <w:noProof/>
                  <w:lang w:eastAsia="ko-KR"/>
                </w:rPr>
                <w:drawing>
                  <wp:inline distT="0" distB="0" distL="0" distR="0" wp14:anchorId="28885C2D" wp14:editId="2B754F70">
                    <wp:extent cx="1620000" cy="1620000"/>
                    <wp:effectExtent l="0" t="0" r="5715" b="5715"/>
                    <wp:docPr id="1124" name="Pictur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4" name="이미지"/>
                            <pic:cNvPicPr/>
                          </pic:nvPicPr>
                          <pic:blipFill>
                            <a:blip r:embed="rId140">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C520E3" w:rsidRPr="00C520E3" w:rsidDel="0083244E" w14:paraId="3381F8C3" w14:textId="0C4D05D6" w:rsidTr="00C520E3">
        <w:tblPrEx>
          <w:tblPrExChange w:id="3540" w:author="Hi" w:date="2023-03-18T12:56:00Z">
            <w:tblPrEx>
              <w:tblW w:w="5000" w:type="pct"/>
            </w:tblPrEx>
          </w:tblPrExChange>
        </w:tblPrEx>
        <w:trPr>
          <w:trHeight w:val="20"/>
          <w:jc w:val="right"/>
          <w:ins w:id="3541" w:author="Hi" w:date="2023-03-18T12:55:00Z"/>
          <w:del w:id="3542" w:author="User" w:date="2023-03-20T17:02:00Z"/>
          <w:trPrChange w:id="3543" w:author="Hi" w:date="2023-03-18T12:56:00Z">
            <w:trPr>
              <w:gridAfter w:val="0"/>
              <w:trHeight w:val="721"/>
              <w:jc w:val="right"/>
            </w:trPr>
          </w:trPrChange>
        </w:trPr>
        <w:tc>
          <w:tcPr>
            <w:tcW w:w="833" w:type="pct"/>
            <w:tcPrChange w:id="3544" w:author="Hi" w:date="2023-03-18T12:56:00Z">
              <w:tcPr>
                <w:tcW w:w="833" w:type="pct"/>
                <w:gridSpan w:val="3"/>
              </w:tcPr>
            </w:tcPrChange>
          </w:tcPr>
          <w:p w14:paraId="5D967C24" w14:textId="06B6FFE6"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545" w:author="Hi" w:date="2023-03-18T12:55:00Z"/>
                <w:del w:id="3546" w:author="User" w:date="2023-03-20T17:02:00Z"/>
                <w:rFonts w:ascii="Palatino Linotype" w:hAnsi="Palatino Linotype" w:cs="Times New Roman"/>
                <w:noProof/>
                <w:sz w:val="12"/>
                <w:szCs w:val="12"/>
                <w:lang w:eastAsia="ko-KR"/>
                <w:rPrChange w:id="3547" w:author="Hi" w:date="2023-03-18T12:56:00Z">
                  <w:rPr>
                    <w:ins w:id="3548" w:author="Hi" w:date="2023-03-18T12:55:00Z"/>
                    <w:del w:id="3549" w:author="User" w:date="2023-03-20T17:02:00Z"/>
                    <w:rFonts w:ascii="Times New Roman" w:hAnsi="Times New Roman" w:cs="Times New Roman"/>
                    <w:noProof/>
                    <w:lang w:eastAsia="ko-KR"/>
                  </w:rPr>
                </w:rPrChange>
              </w:rPr>
              <w:pPrChange w:id="3550" w:author="Hi" w:date="2023-03-18T12:56:00Z">
                <w:pPr>
                  <w:pStyle w:val="af5"/>
                  <w:pBdr>
                    <w:top w:val="none" w:sz="0" w:space="0" w:color="auto"/>
                    <w:left w:val="none" w:sz="0" w:space="0" w:color="auto"/>
                    <w:bottom w:val="none" w:sz="0" w:space="0" w:color="auto"/>
                    <w:right w:val="none" w:sz="0" w:space="0" w:color="auto"/>
                  </w:pBdr>
                  <w:wordWrap/>
                </w:pPr>
              </w:pPrChange>
            </w:pPr>
            <w:ins w:id="3551" w:author="Hi" w:date="2023-03-18T12:57:00Z">
              <w:del w:id="3552" w:author="User" w:date="2023-03-20T17:02:00Z">
                <w:r w:rsidDel="0083244E">
                  <w:rPr>
                    <w:rFonts w:ascii="Palatino Linotype" w:hAnsi="Palatino Linotype" w:cs="Times New Roman" w:hint="eastAsia"/>
                    <w:noProof/>
                    <w:sz w:val="12"/>
                    <w:szCs w:val="12"/>
                    <w:lang w:eastAsia="ko-KR"/>
                  </w:rPr>
                  <w:delText>EC</w:delText>
                </w:r>
              </w:del>
            </w:ins>
          </w:p>
        </w:tc>
        <w:tc>
          <w:tcPr>
            <w:tcW w:w="833" w:type="pct"/>
            <w:tcPrChange w:id="3553" w:author="Hi" w:date="2023-03-18T12:56:00Z">
              <w:tcPr>
                <w:tcW w:w="833" w:type="pct"/>
              </w:tcPr>
            </w:tcPrChange>
          </w:tcPr>
          <w:p w14:paraId="71255B19" w14:textId="1E2A6792"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554" w:author="Hi" w:date="2023-03-18T12:55:00Z"/>
                <w:del w:id="3555" w:author="User" w:date="2023-03-20T17:02:00Z"/>
                <w:rFonts w:ascii="Palatino Linotype" w:hAnsi="Palatino Linotype" w:cs="Times New Roman"/>
                <w:noProof/>
                <w:sz w:val="12"/>
                <w:szCs w:val="12"/>
                <w:lang w:eastAsia="ko-KR"/>
                <w:rPrChange w:id="3556" w:author="Hi" w:date="2023-03-18T12:56:00Z">
                  <w:rPr>
                    <w:ins w:id="3557" w:author="Hi" w:date="2023-03-18T12:55:00Z"/>
                    <w:del w:id="3558" w:author="User" w:date="2023-03-20T17:02:00Z"/>
                    <w:rFonts w:ascii="Times New Roman" w:hAnsi="Times New Roman" w:cs="Times New Roman"/>
                    <w:noProof/>
                    <w:lang w:eastAsia="ko-KR"/>
                  </w:rPr>
                </w:rPrChange>
              </w:rPr>
              <w:pPrChange w:id="3559" w:author="Hi" w:date="2023-03-18T12:56:00Z">
                <w:pPr>
                  <w:pStyle w:val="af5"/>
                  <w:pBdr>
                    <w:top w:val="none" w:sz="0" w:space="0" w:color="auto"/>
                    <w:left w:val="none" w:sz="0" w:space="0" w:color="auto"/>
                    <w:bottom w:val="none" w:sz="0" w:space="0" w:color="auto"/>
                    <w:right w:val="none" w:sz="0" w:space="0" w:color="auto"/>
                  </w:pBdr>
                  <w:wordWrap/>
                </w:pPr>
              </w:pPrChange>
            </w:pPr>
            <w:ins w:id="3560" w:author="Hi" w:date="2023-03-18T12:57:00Z">
              <w:del w:id="3561" w:author="User" w:date="2023-03-20T17:02:00Z">
                <w:r w:rsidDel="0083244E">
                  <w:rPr>
                    <w:rFonts w:ascii="Palatino Linotype" w:hAnsi="Palatino Linotype" w:cs="Times New Roman" w:hint="eastAsia"/>
                    <w:noProof/>
                    <w:sz w:val="12"/>
                    <w:szCs w:val="12"/>
                    <w:lang w:eastAsia="ko-KR"/>
                  </w:rPr>
                  <w:delText>pH</w:delText>
                </w:r>
              </w:del>
            </w:ins>
          </w:p>
        </w:tc>
        <w:tc>
          <w:tcPr>
            <w:tcW w:w="833" w:type="pct"/>
            <w:shd w:val="clear" w:color="auto" w:fill="auto"/>
            <w:tcPrChange w:id="3562" w:author="Hi" w:date="2023-03-18T12:56:00Z">
              <w:tcPr>
                <w:tcW w:w="833" w:type="pct"/>
                <w:gridSpan w:val="2"/>
                <w:shd w:val="clear" w:color="auto" w:fill="auto"/>
              </w:tcPr>
            </w:tcPrChange>
          </w:tcPr>
          <w:p w14:paraId="4124CF1C" w14:textId="70208F8F"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563" w:author="Hi" w:date="2023-03-18T12:55:00Z"/>
                <w:del w:id="3564" w:author="User" w:date="2023-03-20T17:02:00Z"/>
                <w:rFonts w:ascii="Palatino Linotype" w:hAnsi="Palatino Linotype" w:cs="Times New Roman"/>
                <w:noProof/>
                <w:sz w:val="12"/>
                <w:szCs w:val="12"/>
                <w:lang w:eastAsia="ko-KR"/>
                <w:rPrChange w:id="3565" w:author="Hi" w:date="2023-03-18T12:56:00Z">
                  <w:rPr>
                    <w:ins w:id="3566" w:author="Hi" w:date="2023-03-18T12:55:00Z"/>
                    <w:del w:id="3567" w:author="User" w:date="2023-03-20T17:02:00Z"/>
                    <w:rFonts w:ascii="Times New Roman" w:hAnsi="Times New Roman" w:cs="Times New Roman"/>
                    <w:noProof/>
                    <w:lang w:eastAsia="ko-KR"/>
                  </w:rPr>
                </w:rPrChange>
              </w:rPr>
              <w:pPrChange w:id="3568" w:author="Hi" w:date="2023-03-18T12:56:00Z">
                <w:pPr>
                  <w:pStyle w:val="af5"/>
                  <w:pBdr>
                    <w:top w:val="none" w:sz="0" w:space="0" w:color="auto"/>
                    <w:left w:val="none" w:sz="0" w:space="0" w:color="auto"/>
                    <w:bottom w:val="none" w:sz="0" w:space="0" w:color="auto"/>
                    <w:right w:val="none" w:sz="0" w:space="0" w:color="auto"/>
                  </w:pBdr>
                  <w:wordWrap/>
                </w:pPr>
              </w:pPrChange>
            </w:pPr>
            <w:ins w:id="3569" w:author="Hi" w:date="2023-03-18T12:57:00Z">
              <w:del w:id="3570" w:author="User" w:date="2023-03-20T17:02:00Z">
                <w:r w:rsidDel="0083244E">
                  <w:rPr>
                    <w:rFonts w:ascii="Palatino Linotype" w:hAnsi="Palatino Linotype" w:cs="Times New Roman" w:hint="eastAsia"/>
                    <w:noProof/>
                    <w:sz w:val="12"/>
                    <w:szCs w:val="12"/>
                    <w:lang w:eastAsia="ko-KR"/>
                  </w:rPr>
                  <w:delText>DO</w:delText>
                </w:r>
              </w:del>
            </w:ins>
          </w:p>
        </w:tc>
        <w:tc>
          <w:tcPr>
            <w:tcW w:w="833" w:type="pct"/>
            <w:shd w:val="clear" w:color="auto" w:fill="auto"/>
            <w:tcPrChange w:id="3571" w:author="Hi" w:date="2023-03-18T12:56:00Z">
              <w:tcPr>
                <w:tcW w:w="833" w:type="pct"/>
                <w:shd w:val="clear" w:color="auto" w:fill="auto"/>
              </w:tcPr>
            </w:tcPrChange>
          </w:tcPr>
          <w:p w14:paraId="3C2A36EB" w14:textId="57D7FDCE"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572" w:author="Hi" w:date="2023-03-18T12:55:00Z"/>
                <w:del w:id="3573" w:author="User" w:date="2023-03-20T17:02:00Z"/>
                <w:rFonts w:ascii="Palatino Linotype" w:hAnsi="Palatino Linotype" w:cs="Times New Roman"/>
                <w:noProof/>
                <w:sz w:val="12"/>
                <w:szCs w:val="12"/>
                <w:lang w:eastAsia="ko-KR"/>
                <w:rPrChange w:id="3574" w:author="Hi" w:date="2023-03-18T12:56:00Z">
                  <w:rPr>
                    <w:ins w:id="3575" w:author="Hi" w:date="2023-03-18T12:55:00Z"/>
                    <w:del w:id="3576" w:author="User" w:date="2023-03-20T17:02:00Z"/>
                    <w:rFonts w:ascii="Times New Roman" w:hAnsi="Times New Roman" w:cs="Times New Roman"/>
                    <w:noProof/>
                    <w:lang w:eastAsia="ko-KR"/>
                  </w:rPr>
                </w:rPrChange>
              </w:rPr>
              <w:pPrChange w:id="3577" w:author="Hi" w:date="2023-03-18T12:56:00Z">
                <w:pPr>
                  <w:pStyle w:val="af5"/>
                  <w:pBdr>
                    <w:top w:val="none" w:sz="0" w:space="0" w:color="auto"/>
                    <w:left w:val="none" w:sz="0" w:space="0" w:color="auto"/>
                    <w:bottom w:val="none" w:sz="0" w:space="0" w:color="auto"/>
                    <w:right w:val="none" w:sz="0" w:space="0" w:color="auto"/>
                  </w:pBdr>
                  <w:wordWrap/>
                </w:pPr>
              </w:pPrChange>
            </w:pPr>
            <w:ins w:id="3578" w:author="Hi" w:date="2023-03-18T12:57:00Z">
              <w:del w:id="3579" w:author="User" w:date="2023-03-20T17:02:00Z">
                <w:r w:rsidDel="0083244E">
                  <w:rPr>
                    <w:rFonts w:ascii="Palatino Linotype" w:hAnsi="Palatino Linotype" w:cs="Times New Roman" w:hint="eastAsia"/>
                    <w:noProof/>
                    <w:sz w:val="12"/>
                    <w:szCs w:val="12"/>
                    <w:lang w:eastAsia="ko-KR"/>
                  </w:rPr>
                  <w:delText>Temperature</w:delText>
                </w:r>
              </w:del>
            </w:ins>
          </w:p>
        </w:tc>
        <w:tc>
          <w:tcPr>
            <w:tcW w:w="833" w:type="pct"/>
            <w:shd w:val="clear" w:color="auto" w:fill="auto"/>
            <w:tcPrChange w:id="3580" w:author="Hi" w:date="2023-03-18T12:56:00Z">
              <w:tcPr>
                <w:tcW w:w="833" w:type="pct"/>
                <w:gridSpan w:val="2"/>
                <w:shd w:val="clear" w:color="auto" w:fill="auto"/>
              </w:tcPr>
            </w:tcPrChange>
          </w:tcPr>
          <w:p w14:paraId="3A89B5BB" w14:textId="2CE1AB8B"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581" w:author="Hi" w:date="2023-03-18T12:55:00Z"/>
                <w:del w:id="3582" w:author="User" w:date="2023-03-20T17:02:00Z"/>
                <w:rFonts w:ascii="Palatino Linotype" w:hAnsi="Palatino Linotype" w:cs="Times New Roman"/>
                <w:noProof/>
                <w:sz w:val="12"/>
                <w:szCs w:val="12"/>
                <w:lang w:eastAsia="ko-KR"/>
                <w:rPrChange w:id="3583" w:author="Hi" w:date="2023-03-18T12:56:00Z">
                  <w:rPr>
                    <w:ins w:id="3584" w:author="Hi" w:date="2023-03-18T12:55:00Z"/>
                    <w:del w:id="3585" w:author="User" w:date="2023-03-20T17:02:00Z"/>
                    <w:rFonts w:ascii="Times New Roman" w:hAnsi="Times New Roman" w:cs="Times New Roman"/>
                    <w:noProof/>
                    <w:lang w:eastAsia="ko-KR"/>
                  </w:rPr>
                </w:rPrChange>
              </w:rPr>
              <w:pPrChange w:id="3586" w:author="Hi" w:date="2023-03-18T12:56:00Z">
                <w:pPr>
                  <w:pStyle w:val="af5"/>
                  <w:pBdr>
                    <w:top w:val="none" w:sz="0" w:space="0" w:color="auto"/>
                    <w:left w:val="none" w:sz="0" w:space="0" w:color="auto"/>
                    <w:bottom w:val="none" w:sz="0" w:space="0" w:color="auto"/>
                    <w:right w:val="none" w:sz="0" w:space="0" w:color="auto"/>
                  </w:pBdr>
                  <w:wordWrap/>
                </w:pPr>
              </w:pPrChange>
            </w:pPr>
            <w:ins w:id="3587" w:author="Hi" w:date="2023-03-18T12:57:00Z">
              <w:del w:id="3588" w:author="User" w:date="2023-03-20T17:02:00Z">
                <w:r w:rsidDel="0083244E">
                  <w:rPr>
                    <w:rFonts w:ascii="Palatino Linotype" w:hAnsi="Palatino Linotype" w:cs="Times New Roman" w:hint="eastAsia"/>
                    <w:noProof/>
                    <w:sz w:val="12"/>
                    <w:szCs w:val="12"/>
                    <w:lang w:eastAsia="ko-KR"/>
                  </w:rPr>
                  <w:delText>Turbidity</w:delText>
                </w:r>
              </w:del>
            </w:ins>
          </w:p>
        </w:tc>
        <w:tc>
          <w:tcPr>
            <w:tcW w:w="833" w:type="pct"/>
            <w:shd w:val="clear" w:color="auto" w:fill="auto"/>
            <w:tcPrChange w:id="3589" w:author="Hi" w:date="2023-03-18T12:56:00Z">
              <w:tcPr>
                <w:tcW w:w="833" w:type="pct"/>
                <w:gridSpan w:val="2"/>
                <w:shd w:val="clear" w:color="auto" w:fill="auto"/>
              </w:tcPr>
            </w:tcPrChange>
          </w:tcPr>
          <w:p w14:paraId="500D9109" w14:textId="5E9EC734"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590" w:author="Hi" w:date="2023-03-18T12:55:00Z"/>
                <w:del w:id="3591" w:author="User" w:date="2023-03-20T17:02:00Z"/>
                <w:rFonts w:ascii="Palatino Linotype" w:hAnsi="Palatino Linotype" w:cs="Times New Roman"/>
                <w:noProof/>
                <w:sz w:val="12"/>
                <w:szCs w:val="12"/>
                <w:lang w:eastAsia="ko-KR"/>
                <w:rPrChange w:id="3592" w:author="Hi" w:date="2023-03-18T12:56:00Z">
                  <w:rPr>
                    <w:ins w:id="3593" w:author="Hi" w:date="2023-03-18T12:55:00Z"/>
                    <w:del w:id="3594" w:author="User" w:date="2023-03-20T17:02:00Z"/>
                    <w:rFonts w:ascii="Times New Roman" w:hAnsi="Times New Roman" w:cs="Times New Roman"/>
                    <w:noProof/>
                    <w:lang w:eastAsia="ko-KR"/>
                  </w:rPr>
                </w:rPrChange>
              </w:rPr>
              <w:pPrChange w:id="3595" w:author="Hi" w:date="2023-03-18T12:56:00Z">
                <w:pPr>
                  <w:pStyle w:val="af5"/>
                  <w:pBdr>
                    <w:top w:val="none" w:sz="0" w:space="0" w:color="auto"/>
                    <w:left w:val="none" w:sz="0" w:space="0" w:color="auto"/>
                    <w:bottom w:val="none" w:sz="0" w:space="0" w:color="auto"/>
                    <w:right w:val="none" w:sz="0" w:space="0" w:color="auto"/>
                  </w:pBdr>
                  <w:wordWrap/>
                </w:pPr>
              </w:pPrChange>
            </w:pPr>
            <w:ins w:id="3596" w:author="Hi" w:date="2023-03-18T12:57:00Z">
              <w:del w:id="3597" w:author="User" w:date="2023-03-20T17:02:00Z">
                <w:r w:rsidDel="0083244E">
                  <w:rPr>
                    <w:rFonts w:ascii="Palatino Linotype" w:hAnsi="Palatino Linotype" w:cs="Times New Roman" w:hint="eastAsia"/>
                    <w:noProof/>
                    <w:sz w:val="12"/>
                    <w:szCs w:val="12"/>
                    <w:lang w:eastAsia="ko-KR"/>
                  </w:rPr>
                  <w:delText>Transparency</w:delText>
                </w:r>
              </w:del>
            </w:ins>
          </w:p>
        </w:tc>
      </w:tr>
      <w:tr w:rsidR="004E363D" w:rsidDel="0083244E" w14:paraId="20A66DD6" w14:textId="144ED929" w:rsidTr="008202F8">
        <w:trPr>
          <w:trHeight w:val="703"/>
          <w:jc w:val="right"/>
          <w:del w:id="3598" w:author="User" w:date="2023-03-20T17:02:00Z"/>
          <w:trPrChange w:id="3599" w:author="Hi" w:date="2023-03-18T11:40:00Z">
            <w:trPr>
              <w:trHeight w:val="703"/>
              <w:jc w:val="right"/>
            </w:trPr>
          </w:trPrChange>
        </w:trPr>
        <w:tc>
          <w:tcPr>
            <w:tcW w:w="833" w:type="pct"/>
            <w:tcPrChange w:id="3600" w:author="Hi" w:date="2023-03-18T11:40:00Z">
              <w:tcPr>
                <w:tcW w:w="810" w:type="dxa"/>
              </w:tcPr>
            </w:tcPrChange>
          </w:tcPr>
          <w:p w14:paraId="01D0314B" w14:textId="61E2DB71"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601" w:author="User" w:date="2023-03-20T17:02:00Z"/>
                <w:rFonts w:ascii="Times New Roman" w:hAnsi="Times New Roman" w:cs="Times New Roman"/>
                <w:noProof/>
                <w:lang w:eastAsia="ko-KR"/>
              </w:rPr>
            </w:pPr>
            <w:ins w:id="3602" w:author="HSY" w:date="2023-03-18T03:15:00Z">
              <w:del w:id="3603" w:author="User" w:date="2023-03-20T17:02:00Z">
                <w:r w:rsidDel="0083244E">
                  <w:rPr>
                    <w:rFonts w:ascii="Times New Roman" w:hAnsi="Times New Roman"/>
                    <w:noProof/>
                    <w:lang w:eastAsia="ko-KR"/>
                  </w:rPr>
                  <w:drawing>
                    <wp:inline distT="0" distB="0" distL="0" distR="0" wp14:anchorId="436AAE2D" wp14:editId="157AB567">
                      <wp:extent cx="1008000" cy="1058936"/>
                      <wp:effectExtent l="0" t="0" r="1905" b="8255"/>
                      <wp:docPr id="1172"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이미지"/>
                              <pic:cNvPicPr/>
                            </pic:nvPicPr>
                            <pic:blipFill rotWithShape="1">
                              <a:blip r:embed="rId145">
                                <a:extLst>
                                  <a:ext uri="{28A0092B-C50C-407E-A947-70E740481C1C}">
                                    <a14:useLocalDpi xmlns:a14="http://schemas.microsoft.com/office/drawing/2010/main" val="0"/>
                                  </a:ext>
                                </a:extLst>
                              </a:blip>
                              <a:srcRect l="14987" t="10354" r="6109" b="6757"/>
                              <a:stretch/>
                            </pic:blipFill>
                            <pic:spPr bwMode="auto">
                              <a:xfrm>
                                <a:off x="0" y="0"/>
                                <a:ext cx="1008000" cy="105893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tcPrChange w:id="3604" w:author="Hi" w:date="2023-03-18T11:40:00Z">
              <w:tcPr>
                <w:tcW w:w="810" w:type="dxa"/>
              </w:tcPr>
            </w:tcPrChange>
          </w:tcPr>
          <w:p w14:paraId="2AFFB242" w14:textId="1FD0883A"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605" w:author="User" w:date="2023-03-20T17:02:00Z"/>
                <w:rFonts w:ascii="Times New Roman" w:hAnsi="Times New Roman" w:cs="Times New Roman"/>
                <w:noProof/>
                <w:lang w:eastAsia="ko-KR"/>
              </w:rPr>
            </w:pPr>
            <w:ins w:id="3606" w:author="HSY" w:date="2023-03-18T03:15:00Z">
              <w:del w:id="3607" w:author="User" w:date="2023-03-20T17:02:00Z">
                <w:r w:rsidDel="0083244E">
                  <w:rPr>
                    <w:rFonts w:ascii="Times New Roman" w:hAnsi="Times New Roman"/>
                    <w:noProof/>
                    <w:lang w:eastAsia="ko-KR"/>
                  </w:rPr>
                  <w:drawing>
                    <wp:inline distT="0" distB="0" distL="0" distR="0" wp14:anchorId="5892ACA7" wp14:editId="00012EEF">
                      <wp:extent cx="1054911" cy="1044000"/>
                      <wp:effectExtent l="0" t="0" r="0" b="3810"/>
                      <wp:docPr id="1173"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이미지"/>
                              <pic:cNvPicPr/>
                            </pic:nvPicPr>
                            <pic:blipFill rotWithShape="1">
                              <a:blip r:embed="rId146">
                                <a:extLst>
                                  <a:ext uri="{28A0092B-C50C-407E-A947-70E740481C1C}">
                                    <a14:useLocalDpi xmlns:a14="http://schemas.microsoft.com/office/drawing/2010/main" val="0"/>
                                  </a:ext>
                                </a:extLst>
                              </a:blip>
                              <a:srcRect l="9724" t="10065" r="5951" b="6483"/>
                              <a:stretch/>
                            </pic:blipFill>
                            <pic:spPr bwMode="auto">
                              <a:xfrm>
                                <a:off x="0" y="0"/>
                                <a:ext cx="1054911" cy="104400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833" w:type="pct"/>
            <w:shd w:val="clear" w:color="auto" w:fill="auto"/>
            <w:tcPrChange w:id="3608" w:author="Hi" w:date="2023-03-18T11:40:00Z">
              <w:tcPr>
                <w:tcW w:w="2776" w:type="dxa"/>
                <w:gridSpan w:val="3"/>
                <w:shd w:val="clear" w:color="auto" w:fill="auto"/>
              </w:tcPr>
            </w:tcPrChange>
          </w:tcPr>
          <w:p w14:paraId="1EF8DE72" w14:textId="5E4EFF4F"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609" w:author="User" w:date="2023-03-20T17:02:00Z"/>
                <w:rFonts w:ascii="Times New Roman" w:hAnsi="Times New Roman" w:cs="Times New Roman"/>
                <w:lang w:bidi="en-US"/>
              </w:rPr>
            </w:pPr>
            <w:ins w:id="3610" w:author="HSY" w:date="2023-03-18T03:15:00Z">
              <w:del w:id="3611" w:author="User" w:date="2023-03-20T17:02:00Z">
                <w:r w:rsidDel="0083244E">
                  <w:rPr>
                    <w:rFonts w:ascii="Times New Roman" w:hAnsi="Times New Roman"/>
                    <w:noProof/>
                    <w:lang w:eastAsia="ko-KR"/>
                  </w:rPr>
                  <w:drawing>
                    <wp:inline distT="0" distB="0" distL="0" distR="0" wp14:anchorId="1B61D00F" wp14:editId="151C229B">
                      <wp:extent cx="1008000" cy="1047365"/>
                      <wp:effectExtent l="0" t="0" r="1905" b="635"/>
                      <wp:docPr id="1174"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이미지"/>
                              <pic:cNvPicPr/>
                            </pic:nvPicPr>
                            <pic:blipFill rotWithShape="1">
                              <a:blip r:embed="rId147">
                                <a:extLst>
                                  <a:ext uri="{28A0092B-C50C-407E-A947-70E740481C1C}">
                                    <a14:useLocalDpi xmlns:a14="http://schemas.microsoft.com/office/drawing/2010/main" val="0"/>
                                  </a:ext>
                                </a:extLst>
                              </a:blip>
                              <a:srcRect l="13526" t="10064" r="5904" b="6219"/>
                              <a:stretch/>
                            </pic:blipFill>
                            <pic:spPr bwMode="auto">
                              <a:xfrm>
                                <a:off x="0" y="0"/>
                                <a:ext cx="1008000" cy="1047365"/>
                              </a:xfrm>
                              <a:prstGeom prst="rect">
                                <a:avLst/>
                              </a:prstGeom>
                              <a:ln>
                                <a:noFill/>
                              </a:ln>
                              <a:extLst>
                                <a:ext uri="{53640926-AAD7-44D8-BBD7-CCE9431645EC}">
                                  <a14:shadowObscured xmlns:a14="http://schemas.microsoft.com/office/drawing/2010/main"/>
                                </a:ext>
                              </a:extLst>
                            </pic:spPr>
                          </pic:pic>
                        </a:graphicData>
                      </a:graphic>
                    </wp:inline>
                  </w:drawing>
                </w:r>
              </w:del>
            </w:ins>
            <w:del w:id="3612" w:author="User" w:date="2023-03-20T17:02:00Z">
              <w:r w:rsidR="004E363D" w:rsidDel="0083244E">
                <w:rPr>
                  <w:rFonts w:ascii="Times New Roman" w:hAnsi="Times New Roman"/>
                  <w:noProof/>
                  <w:lang w:eastAsia="ko-KR"/>
                </w:rPr>
                <w:drawing>
                  <wp:inline distT="0" distB="0" distL="0" distR="0" wp14:anchorId="662B3D0E" wp14:editId="68B6FC63">
                    <wp:extent cx="1620000" cy="1620000"/>
                    <wp:effectExtent l="0" t="0" r="5715" b="571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이미지"/>
                            <pic:cNvPicPr/>
                          </pic:nvPicPr>
                          <pic:blipFill>
                            <a:blip r:embed="rId141">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613" w:author="Hi" w:date="2023-03-18T11:40:00Z">
              <w:tcPr>
                <w:tcW w:w="2776" w:type="dxa"/>
                <w:gridSpan w:val="3"/>
                <w:shd w:val="clear" w:color="auto" w:fill="auto"/>
              </w:tcPr>
            </w:tcPrChange>
          </w:tcPr>
          <w:p w14:paraId="4C7A896A" w14:textId="39D61FC4"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614" w:author="User" w:date="2023-03-20T17:02:00Z"/>
                <w:rFonts w:ascii="Times New Roman" w:hAnsi="Times New Roman" w:cs="Times New Roman"/>
                <w:lang w:bidi="en-US"/>
              </w:rPr>
            </w:pPr>
            <w:ins w:id="3615" w:author="HSY" w:date="2023-03-18T03:15:00Z">
              <w:del w:id="3616" w:author="User" w:date="2023-03-20T17:02:00Z">
                <w:r w:rsidDel="0083244E">
                  <w:rPr>
                    <w:rFonts w:ascii="Times New Roman" w:hAnsi="Times New Roman"/>
                    <w:noProof/>
                    <w:lang w:eastAsia="ko-KR"/>
                  </w:rPr>
                  <w:drawing>
                    <wp:inline distT="0" distB="0" distL="0" distR="0" wp14:anchorId="338E9DDC" wp14:editId="0B0C3C9B">
                      <wp:extent cx="1008000" cy="1043889"/>
                      <wp:effectExtent l="0" t="0" r="1905" b="4445"/>
                      <wp:docPr id="1175"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이미지"/>
                              <pic:cNvPicPr/>
                            </pic:nvPicPr>
                            <pic:blipFill rotWithShape="1">
                              <a:blip r:embed="rId148">
                                <a:extLst>
                                  <a:ext uri="{28A0092B-C50C-407E-A947-70E740481C1C}">
                                    <a14:useLocalDpi xmlns:a14="http://schemas.microsoft.com/office/drawing/2010/main" val="0"/>
                                  </a:ext>
                                </a:extLst>
                              </a:blip>
                              <a:srcRect l="13262" t="9778" r="6139" b="6753"/>
                              <a:stretch/>
                            </pic:blipFill>
                            <pic:spPr bwMode="auto">
                              <a:xfrm>
                                <a:off x="0" y="0"/>
                                <a:ext cx="1008000" cy="1043889"/>
                              </a:xfrm>
                              <a:prstGeom prst="rect">
                                <a:avLst/>
                              </a:prstGeom>
                              <a:ln>
                                <a:noFill/>
                              </a:ln>
                              <a:extLst>
                                <a:ext uri="{53640926-AAD7-44D8-BBD7-CCE9431645EC}">
                                  <a14:shadowObscured xmlns:a14="http://schemas.microsoft.com/office/drawing/2010/main"/>
                                </a:ext>
                              </a:extLst>
                            </pic:spPr>
                          </pic:pic>
                        </a:graphicData>
                      </a:graphic>
                    </wp:inline>
                  </w:drawing>
                </w:r>
              </w:del>
            </w:ins>
            <w:del w:id="3617" w:author="User" w:date="2023-03-20T17:02:00Z">
              <w:r w:rsidR="004E363D" w:rsidDel="0083244E">
                <w:rPr>
                  <w:rFonts w:ascii="Times New Roman" w:hAnsi="Times New Roman"/>
                  <w:noProof/>
                  <w:lang w:eastAsia="ko-KR"/>
                </w:rPr>
                <w:drawing>
                  <wp:inline distT="0" distB="0" distL="0" distR="0" wp14:anchorId="7F6C5957" wp14:editId="7BE8BF5B">
                    <wp:extent cx="1620000" cy="1620000"/>
                    <wp:effectExtent l="0" t="0" r="5715" b="571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이미지"/>
                            <pic:cNvPicPr/>
                          </pic:nvPicPr>
                          <pic:blipFill>
                            <a:blip r:embed="rId142">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618" w:author="Hi" w:date="2023-03-18T11:40:00Z">
              <w:tcPr>
                <w:tcW w:w="2776" w:type="dxa"/>
                <w:gridSpan w:val="2"/>
                <w:shd w:val="clear" w:color="auto" w:fill="auto"/>
              </w:tcPr>
            </w:tcPrChange>
          </w:tcPr>
          <w:p w14:paraId="13F684B9" w14:textId="6D3AE31E" w:rsidR="004E363D" w:rsidDel="0083244E" w:rsidRDefault="00C35E5F" w:rsidP="00093642">
            <w:pPr>
              <w:pStyle w:val="af5"/>
              <w:pBdr>
                <w:top w:val="none" w:sz="0" w:space="0" w:color="auto"/>
                <w:left w:val="none" w:sz="0" w:space="0" w:color="auto"/>
                <w:bottom w:val="none" w:sz="0" w:space="0" w:color="auto"/>
                <w:right w:val="none" w:sz="0" w:space="0" w:color="auto"/>
              </w:pBdr>
              <w:wordWrap/>
              <w:rPr>
                <w:del w:id="3619" w:author="User" w:date="2023-03-20T17:02:00Z"/>
                <w:rFonts w:ascii="Times New Roman" w:hAnsi="Times New Roman" w:cs="Times New Roman"/>
                <w:lang w:bidi="en-US"/>
              </w:rPr>
            </w:pPr>
            <w:ins w:id="3620" w:author="HSY" w:date="2023-03-18T03:15:00Z">
              <w:del w:id="3621" w:author="User" w:date="2023-03-20T17:02:00Z">
                <w:r w:rsidDel="0083244E">
                  <w:rPr>
                    <w:rFonts w:ascii="Times New Roman" w:hAnsi="Times New Roman"/>
                    <w:noProof/>
                    <w:lang w:eastAsia="ko-KR"/>
                  </w:rPr>
                  <w:drawing>
                    <wp:inline distT="0" distB="0" distL="0" distR="0" wp14:anchorId="0AF74504" wp14:editId="2783331B">
                      <wp:extent cx="1051311" cy="1044000"/>
                      <wp:effectExtent l="0" t="0" r="0" b="3810"/>
                      <wp:docPr id="1176"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이미지"/>
                              <pic:cNvPicPr/>
                            </pic:nvPicPr>
                            <pic:blipFill rotWithShape="1">
                              <a:blip r:embed="rId149">
                                <a:extLst>
                                  <a:ext uri="{28A0092B-C50C-407E-A947-70E740481C1C}">
                                    <a14:useLocalDpi xmlns:a14="http://schemas.microsoft.com/office/drawing/2010/main" val="0"/>
                                  </a:ext>
                                </a:extLst>
                              </a:blip>
                              <a:srcRect l="9702" t="10064" r="6293" b="6515"/>
                              <a:stretch/>
                            </pic:blipFill>
                            <pic:spPr bwMode="auto">
                              <a:xfrm>
                                <a:off x="0" y="0"/>
                                <a:ext cx="1051311" cy="1044000"/>
                              </a:xfrm>
                              <a:prstGeom prst="rect">
                                <a:avLst/>
                              </a:prstGeom>
                              <a:ln>
                                <a:noFill/>
                              </a:ln>
                              <a:extLst>
                                <a:ext uri="{53640926-AAD7-44D8-BBD7-CCE9431645EC}">
                                  <a14:shadowObscured xmlns:a14="http://schemas.microsoft.com/office/drawing/2010/main"/>
                                </a:ext>
                              </a:extLst>
                            </pic:spPr>
                          </pic:pic>
                        </a:graphicData>
                      </a:graphic>
                    </wp:inline>
                  </w:drawing>
                </w:r>
              </w:del>
            </w:ins>
            <w:del w:id="3622" w:author="User" w:date="2023-03-20T17:02:00Z">
              <w:r w:rsidR="004E363D" w:rsidDel="0083244E">
                <w:rPr>
                  <w:rFonts w:ascii="Times New Roman" w:hAnsi="Times New Roman"/>
                  <w:noProof/>
                  <w:lang w:eastAsia="ko-KR"/>
                </w:rPr>
                <w:drawing>
                  <wp:inline distT="0" distB="0" distL="0" distR="0" wp14:anchorId="3A252ED9" wp14:editId="23774AFA">
                    <wp:extent cx="1620000" cy="1620000"/>
                    <wp:effectExtent l="0" t="0" r="5715" b="571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이미지"/>
                            <pic:cNvPicPr/>
                          </pic:nvPicPr>
                          <pic:blipFill>
                            <a:blip r:embed="rId143">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623" w:author="Hi" w:date="2023-03-18T11:40:00Z">
              <w:tcPr>
                <w:tcW w:w="2776" w:type="dxa"/>
                <w:gridSpan w:val="2"/>
                <w:shd w:val="clear" w:color="auto" w:fill="auto"/>
              </w:tcPr>
            </w:tcPrChange>
          </w:tcPr>
          <w:p w14:paraId="734E5F2E" w14:textId="23191532" w:rsidR="004E363D" w:rsidDel="0083244E" w:rsidRDefault="004E363D" w:rsidP="00093642">
            <w:pPr>
              <w:pStyle w:val="af5"/>
              <w:pBdr>
                <w:top w:val="none" w:sz="0" w:space="0" w:color="auto"/>
                <w:left w:val="none" w:sz="0" w:space="0" w:color="auto"/>
                <w:bottom w:val="none" w:sz="0" w:space="0" w:color="auto"/>
                <w:right w:val="none" w:sz="0" w:space="0" w:color="auto"/>
              </w:pBdr>
              <w:wordWrap/>
              <w:rPr>
                <w:del w:id="3624" w:author="User" w:date="2023-03-20T17:02:00Z"/>
                <w:rFonts w:ascii="Times New Roman" w:hAnsi="Times New Roman" w:cs="Times New Roman"/>
                <w:lang w:bidi="en-US"/>
              </w:rPr>
            </w:pPr>
            <w:del w:id="3625" w:author="User" w:date="2023-03-20T17:02:00Z">
              <w:r w:rsidDel="0083244E">
                <w:rPr>
                  <w:rFonts w:ascii="Times New Roman" w:hAnsi="Times New Roman"/>
                  <w:noProof/>
                  <w:lang w:eastAsia="ko-KR"/>
                </w:rPr>
                <w:drawing>
                  <wp:inline distT="0" distB="0" distL="0" distR="0" wp14:anchorId="5E566D74" wp14:editId="18778D43">
                    <wp:extent cx="1620000" cy="1620000"/>
                    <wp:effectExtent l="0" t="0" r="5715" b="571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이미지"/>
                            <pic:cNvPicPr/>
                          </pic:nvPicPr>
                          <pic:blipFill>
                            <a:blip r:embed="rId144">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C520E3" w:rsidRPr="00C520E3" w:rsidDel="0083244E" w14:paraId="04E38104" w14:textId="2FE50D4E" w:rsidTr="00C520E3">
        <w:tblPrEx>
          <w:tblPrExChange w:id="3626" w:author="Hi" w:date="2023-03-18T12:56:00Z">
            <w:tblPrEx>
              <w:tblW w:w="5000" w:type="pct"/>
            </w:tblPrEx>
          </w:tblPrExChange>
        </w:tblPrEx>
        <w:trPr>
          <w:trHeight w:val="20"/>
          <w:jc w:val="right"/>
          <w:ins w:id="3627" w:author="Hi" w:date="2023-03-18T12:55:00Z"/>
          <w:del w:id="3628" w:author="User" w:date="2023-03-20T17:02:00Z"/>
          <w:trPrChange w:id="3629" w:author="Hi" w:date="2023-03-18T12:56:00Z">
            <w:trPr>
              <w:gridAfter w:val="0"/>
              <w:trHeight w:val="703"/>
              <w:jc w:val="right"/>
            </w:trPr>
          </w:trPrChange>
        </w:trPr>
        <w:tc>
          <w:tcPr>
            <w:tcW w:w="833" w:type="pct"/>
            <w:tcPrChange w:id="3630" w:author="Hi" w:date="2023-03-18T12:56:00Z">
              <w:tcPr>
                <w:tcW w:w="833" w:type="pct"/>
                <w:gridSpan w:val="3"/>
              </w:tcPr>
            </w:tcPrChange>
          </w:tcPr>
          <w:p w14:paraId="59744C30" w14:textId="4F850020"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631" w:author="Hi" w:date="2023-03-18T12:55:00Z"/>
                <w:del w:id="3632" w:author="User" w:date="2023-03-20T17:02:00Z"/>
                <w:rFonts w:ascii="Palatino Linotype" w:hAnsi="Palatino Linotype" w:cs="Times New Roman"/>
                <w:noProof/>
                <w:sz w:val="12"/>
                <w:szCs w:val="12"/>
                <w:lang w:eastAsia="ko-KR"/>
                <w:rPrChange w:id="3633" w:author="Hi" w:date="2023-03-18T12:56:00Z">
                  <w:rPr>
                    <w:ins w:id="3634" w:author="Hi" w:date="2023-03-18T12:55:00Z"/>
                    <w:del w:id="3635" w:author="User" w:date="2023-03-20T17:02:00Z"/>
                    <w:rFonts w:ascii="Times New Roman" w:hAnsi="Times New Roman" w:cs="Times New Roman"/>
                    <w:noProof/>
                    <w:lang w:eastAsia="ko-KR"/>
                  </w:rPr>
                </w:rPrChange>
              </w:rPr>
              <w:pPrChange w:id="3636" w:author="Hi" w:date="2023-03-18T12:56:00Z">
                <w:pPr>
                  <w:pStyle w:val="af5"/>
                  <w:pBdr>
                    <w:top w:val="none" w:sz="0" w:space="0" w:color="auto"/>
                    <w:left w:val="none" w:sz="0" w:space="0" w:color="auto"/>
                    <w:bottom w:val="none" w:sz="0" w:space="0" w:color="auto"/>
                    <w:right w:val="none" w:sz="0" w:space="0" w:color="auto"/>
                  </w:pBdr>
                  <w:wordWrap/>
                </w:pPr>
              </w:pPrChange>
            </w:pPr>
            <w:ins w:id="3637" w:author="Hi" w:date="2023-03-18T12:57:00Z">
              <w:del w:id="3638" w:author="User" w:date="2023-03-20T17:02:00Z">
                <w:r w:rsidDel="0083244E">
                  <w:rPr>
                    <w:rFonts w:ascii="Palatino Linotype" w:hAnsi="Palatino Linotype" w:cs="Times New Roman" w:hint="eastAsia"/>
                    <w:noProof/>
                    <w:sz w:val="12"/>
                    <w:szCs w:val="12"/>
                    <w:lang w:eastAsia="ko-KR"/>
                  </w:rPr>
                  <w:delText>Chla</w:delText>
                </w:r>
              </w:del>
            </w:ins>
          </w:p>
        </w:tc>
        <w:tc>
          <w:tcPr>
            <w:tcW w:w="833" w:type="pct"/>
            <w:tcPrChange w:id="3639" w:author="Hi" w:date="2023-03-18T12:56:00Z">
              <w:tcPr>
                <w:tcW w:w="833" w:type="pct"/>
              </w:tcPr>
            </w:tcPrChange>
          </w:tcPr>
          <w:p w14:paraId="5D9BB177" w14:textId="329773B1"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640" w:author="Hi" w:date="2023-03-18T12:55:00Z"/>
                <w:del w:id="3641" w:author="User" w:date="2023-03-20T17:02:00Z"/>
                <w:rFonts w:ascii="Palatino Linotype" w:hAnsi="Palatino Linotype" w:cs="Times New Roman"/>
                <w:noProof/>
                <w:sz w:val="12"/>
                <w:szCs w:val="12"/>
                <w:lang w:eastAsia="ko-KR"/>
                <w:rPrChange w:id="3642" w:author="Hi" w:date="2023-03-18T12:56:00Z">
                  <w:rPr>
                    <w:ins w:id="3643" w:author="Hi" w:date="2023-03-18T12:55:00Z"/>
                    <w:del w:id="3644" w:author="User" w:date="2023-03-20T17:02:00Z"/>
                    <w:rFonts w:ascii="Times New Roman" w:hAnsi="Times New Roman" w:cs="Times New Roman"/>
                    <w:noProof/>
                    <w:lang w:eastAsia="ko-KR"/>
                  </w:rPr>
                </w:rPrChange>
              </w:rPr>
              <w:pPrChange w:id="3645" w:author="Hi" w:date="2023-03-18T12:56:00Z">
                <w:pPr>
                  <w:pStyle w:val="af5"/>
                  <w:pBdr>
                    <w:top w:val="none" w:sz="0" w:space="0" w:color="auto"/>
                    <w:left w:val="none" w:sz="0" w:space="0" w:color="auto"/>
                    <w:bottom w:val="none" w:sz="0" w:space="0" w:color="auto"/>
                    <w:right w:val="none" w:sz="0" w:space="0" w:color="auto"/>
                  </w:pBdr>
                  <w:wordWrap/>
                </w:pPr>
              </w:pPrChange>
            </w:pPr>
            <w:ins w:id="3646" w:author="Hi" w:date="2023-03-18T12:57:00Z">
              <w:del w:id="3647" w:author="User" w:date="2023-03-20T17:02:00Z">
                <w:r w:rsidDel="0083244E">
                  <w:rPr>
                    <w:rFonts w:ascii="Palatino Linotype" w:hAnsi="Palatino Linotype" w:cs="Times New Roman" w:hint="eastAsia"/>
                    <w:noProof/>
                    <w:sz w:val="12"/>
                    <w:szCs w:val="12"/>
                    <w:lang w:eastAsia="ko-KR"/>
                  </w:rPr>
                  <w:delText>LowWaterLevel</w:delText>
                </w:r>
              </w:del>
            </w:ins>
          </w:p>
        </w:tc>
        <w:tc>
          <w:tcPr>
            <w:tcW w:w="833" w:type="pct"/>
            <w:shd w:val="clear" w:color="auto" w:fill="auto"/>
            <w:tcPrChange w:id="3648" w:author="Hi" w:date="2023-03-18T12:56:00Z">
              <w:tcPr>
                <w:tcW w:w="833" w:type="pct"/>
                <w:gridSpan w:val="2"/>
                <w:shd w:val="clear" w:color="auto" w:fill="auto"/>
              </w:tcPr>
            </w:tcPrChange>
          </w:tcPr>
          <w:p w14:paraId="38F40EE1" w14:textId="25EC27B3"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649" w:author="Hi" w:date="2023-03-18T12:55:00Z"/>
                <w:del w:id="3650" w:author="User" w:date="2023-03-20T17:02:00Z"/>
                <w:rFonts w:ascii="Palatino Linotype" w:hAnsi="Palatino Linotype" w:cs="Times New Roman"/>
                <w:noProof/>
                <w:sz w:val="12"/>
                <w:szCs w:val="12"/>
                <w:lang w:eastAsia="ko-KR"/>
                <w:rPrChange w:id="3651" w:author="Hi" w:date="2023-03-18T12:56:00Z">
                  <w:rPr>
                    <w:ins w:id="3652" w:author="Hi" w:date="2023-03-18T12:55:00Z"/>
                    <w:del w:id="3653" w:author="User" w:date="2023-03-20T17:02:00Z"/>
                    <w:rFonts w:ascii="Times New Roman" w:hAnsi="Times New Roman" w:cs="Times New Roman"/>
                    <w:noProof/>
                    <w:lang w:eastAsia="ko-KR"/>
                  </w:rPr>
                </w:rPrChange>
              </w:rPr>
              <w:pPrChange w:id="3654" w:author="Hi" w:date="2023-03-18T12:56:00Z">
                <w:pPr>
                  <w:pStyle w:val="af5"/>
                  <w:pBdr>
                    <w:top w:val="none" w:sz="0" w:space="0" w:color="auto"/>
                    <w:left w:val="none" w:sz="0" w:space="0" w:color="auto"/>
                    <w:bottom w:val="none" w:sz="0" w:space="0" w:color="auto"/>
                    <w:right w:val="none" w:sz="0" w:space="0" w:color="auto"/>
                  </w:pBdr>
                  <w:wordWrap/>
                </w:pPr>
              </w:pPrChange>
            </w:pPr>
            <w:ins w:id="3655" w:author="Hi" w:date="2023-03-18T12:57:00Z">
              <w:del w:id="3656" w:author="User" w:date="2023-03-20T17:02:00Z">
                <w:r w:rsidDel="0083244E">
                  <w:rPr>
                    <w:rFonts w:ascii="Palatino Linotype" w:hAnsi="Palatino Linotype" w:cs="Times New Roman" w:hint="eastAsia"/>
                    <w:noProof/>
                    <w:sz w:val="12"/>
                    <w:szCs w:val="12"/>
                    <w:lang w:eastAsia="ko-KR"/>
                  </w:rPr>
                  <w:delText>Inflow</w:delText>
                </w:r>
              </w:del>
            </w:ins>
          </w:p>
        </w:tc>
        <w:tc>
          <w:tcPr>
            <w:tcW w:w="833" w:type="pct"/>
            <w:shd w:val="clear" w:color="auto" w:fill="auto"/>
            <w:tcPrChange w:id="3657" w:author="Hi" w:date="2023-03-18T12:56:00Z">
              <w:tcPr>
                <w:tcW w:w="833" w:type="pct"/>
                <w:shd w:val="clear" w:color="auto" w:fill="auto"/>
              </w:tcPr>
            </w:tcPrChange>
          </w:tcPr>
          <w:p w14:paraId="05EB8FC1" w14:textId="13EDB5FB"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658" w:author="Hi" w:date="2023-03-18T12:55:00Z"/>
                <w:del w:id="3659" w:author="User" w:date="2023-03-20T17:02:00Z"/>
                <w:rFonts w:ascii="Palatino Linotype" w:hAnsi="Palatino Linotype" w:cs="Times New Roman"/>
                <w:noProof/>
                <w:sz w:val="12"/>
                <w:szCs w:val="12"/>
                <w:lang w:eastAsia="ko-KR"/>
                <w:rPrChange w:id="3660" w:author="Hi" w:date="2023-03-18T12:56:00Z">
                  <w:rPr>
                    <w:ins w:id="3661" w:author="Hi" w:date="2023-03-18T12:55:00Z"/>
                    <w:del w:id="3662" w:author="User" w:date="2023-03-20T17:02:00Z"/>
                    <w:rFonts w:ascii="Times New Roman" w:hAnsi="Times New Roman" w:cs="Times New Roman"/>
                    <w:noProof/>
                    <w:lang w:eastAsia="ko-KR"/>
                  </w:rPr>
                </w:rPrChange>
              </w:rPr>
              <w:pPrChange w:id="3663" w:author="Hi" w:date="2023-03-18T12:56:00Z">
                <w:pPr>
                  <w:pStyle w:val="af5"/>
                  <w:pBdr>
                    <w:top w:val="none" w:sz="0" w:space="0" w:color="auto"/>
                    <w:left w:val="none" w:sz="0" w:space="0" w:color="auto"/>
                    <w:bottom w:val="none" w:sz="0" w:space="0" w:color="auto"/>
                    <w:right w:val="none" w:sz="0" w:space="0" w:color="auto"/>
                  </w:pBdr>
                  <w:wordWrap/>
                </w:pPr>
              </w:pPrChange>
            </w:pPr>
            <w:ins w:id="3664" w:author="Hi" w:date="2023-03-18T12:57:00Z">
              <w:del w:id="3665" w:author="User" w:date="2023-03-20T17:02:00Z">
                <w:r w:rsidDel="0083244E">
                  <w:rPr>
                    <w:rFonts w:ascii="Palatino Linotype" w:hAnsi="Palatino Linotype" w:cs="Times New Roman" w:hint="eastAsia"/>
                    <w:noProof/>
                    <w:sz w:val="12"/>
                    <w:szCs w:val="12"/>
                    <w:lang w:eastAsia="ko-KR"/>
                  </w:rPr>
                  <w:delText>Discharge</w:delText>
                </w:r>
              </w:del>
            </w:ins>
          </w:p>
        </w:tc>
        <w:tc>
          <w:tcPr>
            <w:tcW w:w="833" w:type="pct"/>
            <w:shd w:val="clear" w:color="auto" w:fill="auto"/>
            <w:tcPrChange w:id="3666" w:author="Hi" w:date="2023-03-18T12:56:00Z">
              <w:tcPr>
                <w:tcW w:w="833" w:type="pct"/>
                <w:gridSpan w:val="2"/>
                <w:shd w:val="clear" w:color="auto" w:fill="auto"/>
              </w:tcPr>
            </w:tcPrChange>
          </w:tcPr>
          <w:p w14:paraId="38F69390" w14:textId="22C25B61"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667" w:author="Hi" w:date="2023-03-18T12:55:00Z"/>
                <w:del w:id="3668" w:author="User" w:date="2023-03-20T17:02:00Z"/>
                <w:rFonts w:ascii="Palatino Linotype" w:hAnsi="Palatino Linotype" w:cs="Times New Roman"/>
                <w:noProof/>
                <w:sz w:val="12"/>
                <w:szCs w:val="12"/>
                <w:lang w:eastAsia="ko-KR"/>
                <w:rPrChange w:id="3669" w:author="Hi" w:date="2023-03-18T12:56:00Z">
                  <w:rPr>
                    <w:ins w:id="3670" w:author="Hi" w:date="2023-03-18T12:55:00Z"/>
                    <w:del w:id="3671" w:author="User" w:date="2023-03-20T17:02:00Z"/>
                    <w:rFonts w:ascii="Times New Roman" w:hAnsi="Times New Roman" w:cs="Times New Roman"/>
                    <w:noProof/>
                    <w:lang w:eastAsia="ko-KR"/>
                  </w:rPr>
                </w:rPrChange>
              </w:rPr>
              <w:pPrChange w:id="3672" w:author="Hi" w:date="2023-03-18T12:56:00Z">
                <w:pPr>
                  <w:pStyle w:val="af5"/>
                  <w:pBdr>
                    <w:top w:val="none" w:sz="0" w:space="0" w:color="auto"/>
                    <w:left w:val="none" w:sz="0" w:space="0" w:color="auto"/>
                    <w:bottom w:val="none" w:sz="0" w:space="0" w:color="auto"/>
                    <w:right w:val="none" w:sz="0" w:space="0" w:color="auto"/>
                  </w:pBdr>
                  <w:wordWrap/>
                </w:pPr>
              </w:pPrChange>
            </w:pPr>
            <w:ins w:id="3673" w:author="Hi" w:date="2023-03-18T12:57:00Z">
              <w:del w:id="3674" w:author="User" w:date="2023-03-20T17:02:00Z">
                <w:r w:rsidDel="0083244E">
                  <w:rPr>
                    <w:rFonts w:ascii="Palatino Linotype" w:hAnsi="Palatino Linotype" w:cs="Times New Roman" w:hint="eastAsia"/>
                    <w:noProof/>
                    <w:sz w:val="12"/>
                    <w:szCs w:val="12"/>
                    <w:lang w:eastAsia="ko-KR"/>
                  </w:rPr>
                  <w:delText>Reservoir</w:delText>
                </w:r>
              </w:del>
            </w:ins>
          </w:p>
        </w:tc>
        <w:tc>
          <w:tcPr>
            <w:tcW w:w="833" w:type="pct"/>
            <w:shd w:val="clear" w:color="auto" w:fill="auto"/>
            <w:tcPrChange w:id="3675" w:author="Hi" w:date="2023-03-18T12:56:00Z">
              <w:tcPr>
                <w:tcW w:w="833" w:type="pct"/>
                <w:gridSpan w:val="2"/>
                <w:shd w:val="clear" w:color="auto" w:fill="auto"/>
              </w:tcPr>
            </w:tcPrChange>
          </w:tcPr>
          <w:p w14:paraId="6687DAD8" w14:textId="15386771" w:rsidR="00C520E3" w:rsidRPr="00C520E3" w:rsidDel="0083244E" w:rsidRDefault="00C520E3">
            <w:pPr>
              <w:pStyle w:val="af5"/>
              <w:pBdr>
                <w:top w:val="none" w:sz="0" w:space="0" w:color="auto"/>
                <w:left w:val="none" w:sz="0" w:space="0" w:color="auto"/>
                <w:bottom w:val="none" w:sz="0" w:space="0" w:color="auto"/>
                <w:right w:val="none" w:sz="0" w:space="0" w:color="auto"/>
              </w:pBdr>
              <w:wordWrap/>
              <w:jc w:val="center"/>
              <w:rPr>
                <w:ins w:id="3676" w:author="Hi" w:date="2023-03-18T12:55:00Z"/>
                <w:del w:id="3677" w:author="User" w:date="2023-03-20T17:02:00Z"/>
                <w:rFonts w:ascii="Palatino Linotype" w:hAnsi="Palatino Linotype" w:cs="Times New Roman"/>
                <w:noProof/>
                <w:sz w:val="12"/>
                <w:szCs w:val="12"/>
                <w:lang w:eastAsia="ko-KR"/>
                <w:rPrChange w:id="3678" w:author="Hi" w:date="2023-03-18T12:56:00Z">
                  <w:rPr>
                    <w:ins w:id="3679" w:author="Hi" w:date="2023-03-18T12:55:00Z"/>
                    <w:del w:id="3680" w:author="User" w:date="2023-03-20T17:02:00Z"/>
                    <w:rFonts w:ascii="Times New Roman" w:hAnsi="Times New Roman" w:cs="Times New Roman"/>
                    <w:noProof/>
                    <w:lang w:eastAsia="ko-KR"/>
                  </w:rPr>
                </w:rPrChange>
              </w:rPr>
              <w:pPrChange w:id="3681" w:author="Hi" w:date="2023-03-18T12:56:00Z">
                <w:pPr>
                  <w:pStyle w:val="af5"/>
                  <w:pBdr>
                    <w:top w:val="none" w:sz="0" w:space="0" w:color="auto"/>
                    <w:left w:val="none" w:sz="0" w:space="0" w:color="auto"/>
                    <w:bottom w:val="none" w:sz="0" w:space="0" w:color="auto"/>
                    <w:right w:val="none" w:sz="0" w:space="0" w:color="auto"/>
                  </w:pBdr>
                  <w:wordWrap/>
                </w:pPr>
              </w:pPrChange>
            </w:pPr>
          </w:p>
        </w:tc>
      </w:tr>
      <w:tr w:rsidR="004E363D" w:rsidDel="0083244E" w14:paraId="3B9934EE" w14:textId="4AFAD525" w:rsidTr="008202F8">
        <w:tblPrEx>
          <w:tblPrExChange w:id="3682" w:author="Hi" w:date="2023-03-18T11:40:00Z">
            <w:tblPrEx>
              <w:tblW w:w="12724" w:type="dxa"/>
            </w:tblPrEx>
          </w:tblPrExChange>
        </w:tblPrEx>
        <w:trPr>
          <w:gridAfter w:val="2"/>
          <w:wAfter w:w="3488" w:type="dxa"/>
          <w:trHeight w:val="703"/>
          <w:jc w:val="right"/>
          <w:del w:id="3683" w:author="User" w:date="2023-03-20T17:02:00Z"/>
          <w:trPrChange w:id="3684" w:author="Hi" w:date="2023-03-18T11:40:00Z">
            <w:trPr>
              <w:gridAfter w:val="2"/>
              <w:trHeight w:val="703"/>
              <w:jc w:val="right"/>
            </w:trPr>
          </w:trPrChange>
        </w:trPr>
        <w:tc>
          <w:tcPr>
            <w:tcW w:w="833" w:type="pct"/>
            <w:shd w:val="clear" w:color="auto" w:fill="auto"/>
            <w:tcPrChange w:id="3685" w:author="Hi" w:date="2023-03-18T11:40:00Z">
              <w:tcPr>
                <w:tcW w:w="2776" w:type="dxa"/>
                <w:shd w:val="clear" w:color="auto" w:fill="auto"/>
              </w:tcPr>
            </w:tcPrChange>
          </w:tcPr>
          <w:p w14:paraId="2BD0639D" w14:textId="7B8E9932" w:rsidR="004E363D" w:rsidDel="0083244E" w:rsidRDefault="004E363D" w:rsidP="00093642">
            <w:pPr>
              <w:pStyle w:val="af5"/>
              <w:pBdr>
                <w:top w:val="none" w:sz="0" w:space="0" w:color="auto"/>
                <w:left w:val="none" w:sz="0" w:space="0" w:color="auto"/>
                <w:bottom w:val="none" w:sz="0" w:space="0" w:color="auto"/>
                <w:right w:val="none" w:sz="0" w:space="0" w:color="auto"/>
              </w:pBdr>
              <w:wordWrap/>
              <w:rPr>
                <w:del w:id="3686" w:author="User" w:date="2023-03-20T17:02:00Z"/>
                <w:rFonts w:ascii="Times New Roman" w:hAnsi="Times New Roman" w:cs="Times New Roman"/>
                <w:noProof/>
                <w:lang w:eastAsia="ko-KR"/>
              </w:rPr>
            </w:pPr>
            <w:del w:id="3687" w:author="User" w:date="2023-03-20T17:02:00Z">
              <w:r w:rsidDel="0083244E">
                <w:rPr>
                  <w:rFonts w:ascii="Times New Roman" w:hAnsi="Times New Roman"/>
                  <w:noProof/>
                  <w:lang w:eastAsia="ko-KR"/>
                </w:rPr>
                <w:drawing>
                  <wp:inline distT="0" distB="0" distL="0" distR="0" wp14:anchorId="5D2658F2" wp14:editId="5C9633DE">
                    <wp:extent cx="1620000" cy="1620000"/>
                    <wp:effectExtent l="0" t="0" r="5715" b="571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이미지"/>
                            <pic:cNvPicPr/>
                          </pic:nvPicPr>
                          <pic:blipFill>
                            <a:blip r:embed="rId145">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688" w:author="Hi" w:date="2023-03-18T11:40:00Z">
              <w:tcPr>
                <w:tcW w:w="2776" w:type="dxa"/>
                <w:shd w:val="clear" w:color="auto" w:fill="auto"/>
              </w:tcPr>
            </w:tcPrChange>
          </w:tcPr>
          <w:p w14:paraId="748A52B4" w14:textId="6B43306B" w:rsidR="004E363D" w:rsidDel="0083244E" w:rsidRDefault="004E363D" w:rsidP="00093642">
            <w:pPr>
              <w:pStyle w:val="af5"/>
              <w:pBdr>
                <w:top w:val="none" w:sz="0" w:space="0" w:color="auto"/>
                <w:left w:val="none" w:sz="0" w:space="0" w:color="auto"/>
                <w:bottom w:val="none" w:sz="0" w:space="0" w:color="auto"/>
                <w:right w:val="none" w:sz="0" w:space="0" w:color="auto"/>
              </w:pBdr>
              <w:wordWrap/>
              <w:rPr>
                <w:del w:id="3689" w:author="User" w:date="2023-03-20T17:02:00Z"/>
                <w:rFonts w:ascii="Times New Roman" w:hAnsi="Times New Roman" w:cs="Times New Roman"/>
                <w:noProof/>
                <w:lang w:eastAsia="ko-KR"/>
              </w:rPr>
            </w:pPr>
            <w:del w:id="3690" w:author="User" w:date="2023-03-20T17:02:00Z">
              <w:r w:rsidDel="0083244E">
                <w:rPr>
                  <w:rFonts w:ascii="Times New Roman" w:hAnsi="Times New Roman"/>
                  <w:noProof/>
                  <w:lang w:eastAsia="ko-KR"/>
                </w:rPr>
                <w:drawing>
                  <wp:inline distT="0" distB="0" distL="0" distR="0" wp14:anchorId="4F648A9B" wp14:editId="67993371">
                    <wp:extent cx="1620000" cy="1620000"/>
                    <wp:effectExtent l="0" t="0" r="5715" b="571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이미지"/>
                            <pic:cNvPicPr/>
                          </pic:nvPicPr>
                          <pic:blipFill>
                            <a:blip r:embed="rId146">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691" w:author="Hi" w:date="2023-03-18T11:40:00Z">
              <w:tcPr>
                <w:tcW w:w="2776" w:type="dxa"/>
                <w:shd w:val="clear" w:color="auto" w:fill="auto"/>
              </w:tcPr>
            </w:tcPrChange>
          </w:tcPr>
          <w:p w14:paraId="7993A6F8" w14:textId="62B5E72B" w:rsidR="004E363D" w:rsidDel="0083244E" w:rsidRDefault="004E363D" w:rsidP="00093642">
            <w:pPr>
              <w:pStyle w:val="af5"/>
              <w:pBdr>
                <w:top w:val="none" w:sz="0" w:space="0" w:color="auto"/>
                <w:left w:val="none" w:sz="0" w:space="0" w:color="auto"/>
                <w:bottom w:val="none" w:sz="0" w:space="0" w:color="auto"/>
                <w:right w:val="none" w:sz="0" w:space="0" w:color="auto"/>
              </w:pBdr>
              <w:wordWrap/>
              <w:rPr>
                <w:del w:id="3692" w:author="User" w:date="2023-03-20T17:02:00Z"/>
                <w:rFonts w:ascii="Times New Roman" w:hAnsi="Times New Roman" w:cs="Times New Roman"/>
                <w:noProof/>
                <w:lang w:eastAsia="ko-KR"/>
              </w:rPr>
            </w:pPr>
            <w:del w:id="3693" w:author="User" w:date="2023-03-20T17:02:00Z">
              <w:r w:rsidDel="0083244E">
                <w:rPr>
                  <w:rFonts w:ascii="Times New Roman" w:hAnsi="Times New Roman"/>
                  <w:noProof/>
                  <w:lang w:eastAsia="ko-KR"/>
                </w:rPr>
                <w:drawing>
                  <wp:inline distT="0" distB="0" distL="0" distR="0" wp14:anchorId="3CF105BF" wp14:editId="1B1AE878">
                    <wp:extent cx="1620000" cy="1620000"/>
                    <wp:effectExtent l="0" t="0" r="5715" b="571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이미지"/>
                            <pic:cNvPicPr/>
                          </pic:nvPicPr>
                          <pic:blipFill>
                            <a:blip r:embed="rId147">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694" w:author="Hi" w:date="2023-03-18T11:40:00Z">
              <w:tcPr>
                <w:tcW w:w="2776" w:type="dxa"/>
                <w:shd w:val="clear" w:color="auto" w:fill="auto"/>
              </w:tcPr>
            </w:tcPrChange>
          </w:tcPr>
          <w:p w14:paraId="3079615F" w14:textId="7449B6E8" w:rsidR="004E363D" w:rsidDel="0083244E" w:rsidRDefault="004E363D" w:rsidP="00093642">
            <w:pPr>
              <w:pStyle w:val="af5"/>
              <w:pBdr>
                <w:top w:val="none" w:sz="0" w:space="0" w:color="auto"/>
                <w:left w:val="none" w:sz="0" w:space="0" w:color="auto"/>
                <w:bottom w:val="none" w:sz="0" w:space="0" w:color="auto"/>
                <w:right w:val="none" w:sz="0" w:space="0" w:color="auto"/>
              </w:pBdr>
              <w:wordWrap/>
              <w:rPr>
                <w:del w:id="3695" w:author="User" w:date="2023-03-20T17:02:00Z"/>
                <w:rFonts w:ascii="Times New Roman" w:hAnsi="Times New Roman" w:cs="Times New Roman"/>
                <w:noProof/>
                <w:lang w:eastAsia="ko-KR"/>
              </w:rPr>
            </w:pPr>
            <w:del w:id="3696" w:author="User" w:date="2023-03-20T17:02:00Z">
              <w:r w:rsidDel="0083244E">
                <w:rPr>
                  <w:rFonts w:ascii="Times New Roman" w:hAnsi="Times New Roman"/>
                  <w:noProof/>
                  <w:lang w:eastAsia="ko-KR"/>
                </w:rPr>
                <w:drawing>
                  <wp:inline distT="0" distB="0" distL="0" distR="0" wp14:anchorId="62DFED38" wp14:editId="28DD823A">
                    <wp:extent cx="1620000" cy="1620000"/>
                    <wp:effectExtent l="0" t="0" r="5715" b="571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이미지"/>
                            <pic:cNvPicPr/>
                          </pic:nvPicPr>
                          <pic:blipFill>
                            <a:blip r:embed="rId148">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r>
      <w:tr w:rsidR="004E363D" w:rsidDel="0083244E" w14:paraId="40C8855A" w14:textId="04C24D83" w:rsidTr="008202F8">
        <w:tblPrEx>
          <w:tblPrExChange w:id="3697" w:author="Hi" w:date="2023-03-18T11:40:00Z">
            <w:tblPrEx>
              <w:tblW w:w="12724" w:type="dxa"/>
            </w:tblPrEx>
          </w:tblPrExChange>
        </w:tblPrEx>
        <w:trPr>
          <w:gridAfter w:val="2"/>
          <w:wAfter w:w="3488" w:type="dxa"/>
          <w:trHeight w:val="703"/>
          <w:jc w:val="right"/>
          <w:del w:id="3698" w:author="User" w:date="2023-03-20T17:02:00Z"/>
          <w:trPrChange w:id="3699" w:author="Hi" w:date="2023-03-18T11:40:00Z">
            <w:trPr>
              <w:gridAfter w:val="2"/>
              <w:trHeight w:val="703"/>
              <w:jc w:val="right"/>
            </w:trPr>
          </w:trPrChange>
        </w:trPr>
        <w:tc>
          <w:tcPr>
            <w:tcW w:w="833" w:type="pct"/>
            <w:shd w:val="clear" w:color="auto" w:fill="auto"/>
            <w:tcPrChange w:id="3700" w:author="Hi" w:date="2023-03-18T11:40:00Z">
              <w:tcPr>
                <w:tcW w:w="2776" w:type="dxa"/>
                <w:shd w:val="clear" w:color="auto" w:fill="auto"/>
              </w:tcPr>
            </w:tcPrChange>
          </w:tcPr>
          <w:p w14:paraId="7F9069DF" w14:textId="27972B91" w:rsidR="004E363D" w:rsidDel="0083244E" w:rsidRDefault="004E363D" w:rsidP="00093642">
            <w:pPr>
              <w:pStyle w:val="af5"/>
              <w:pBdr>
                <w:top w:val="none" w:sz="0" w:space="0" w:color="auto"/>
                <w:left w:val="none" w:sz="0" w:space="0" w:color="auto"/>
                <w:bottom w:val="none" w:sz="0" w:space="0" w:color="auto"/>
                <w:right w:val="none" w:sz="0" w:space="0" w:color="auto"/>
              </w:pBdr>
              <w:wordWrap/>
              <w:rPr>
                <w:del w:id="3701" w:author="User" w:date="2023-03-20T17:02:00Z"/>
                <w:rFonts w:ascii="Times New Roman" w:hAnsi="Times New Roman" w:cs="Times New Roman"/>
                <w:noProof/>
                <w:lang w:eastAsia="ko-KR"/>
              </w:rPr>
            </w:pPr>
            <w:del w:id="3702" w:author="User" w:date="2023-03-20T17:02:00Z">
              <w:r w:rsidDel="0083244E">
                <w:rPr>
                  <w:rFonts w:ascii="Times New Roman" w:hAnsi="Times New Roman"/>
                  <w:noProof/>
                  <w:lang w:eastAsia="ko-KR"/>
                </w:rPr>
                <w:drawing>
                  <wp:inline distT="0" distB="0" distL="0" distR="0" wp14:anchorId="4068576B" wp14:editId="585EBA2C">
                    <wp:extent cx="1620000" cy="1620000"/>
                    <wp:effectExtent l="0" t="0" r="5715" b="571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이미지"/>
                            <pic:cNvPicPr/>
                          </pic:nvPicPr>
                          <pic:blipFill>
                            <a:blip r:embed="rId149">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del>
          </w:p>
        </w:tc>
        <w:tc>
          <w:tcPr>
            <w:tcW w:w="833" w:type="pct"/>
            <w:shd w:val="clear" w:color="auto" w:fill="auto"/>
            <w:tcPrChange w:id="3703" w:author="Hi" w:date="2023-03-18T11:40:00Z">
              <w:tcPr>
                <w:tcW w:w="2776" w:type="dxa"/>
                <w:shd w:val="clear" w:color="auto" w:fill="auto"/>
              </w:tcPr>
            </w:tcPrChange>
          </w:tcPr>
          <w:p w14:paraId="623A80ED" w14:textId="6D6F2DD1" w:rsidR="004E363D" w:rsidDel="0083244E" w:rsidRDefault="004E363D" w:rsidP="00093642">
            <w:pPr>
              <w:pStyle w:val="af5"/>
              <w:pBdr>
                <w:top w:val="none" w:sz="0" w:space="0" w:color="auto"/>
                <w:left w:val="none" w:sz="0" w:space="0" w:color="auto"/>
                <w:bottom w:val="none" w:sz="0" w:space="0" w:color="auto"/>
                <w:right w:val="none" w:sz="0" w:space="0" w:color="auto"/>
              </w:pBdr>
              <w:wordWrap/>
              <w:rPr>
                <w:del w:id="3704" w:author="User" w:date="2023-03-20T17:02:00Z"/>
                <w:rFonts w:ascii="Times New Roman" w:hAnsi="Times New Roman" w:cs="Times New Roman"/>
                <w:noProof/>
                <w:lang w:eastAsia="ko-KR"/>
              </w:rPr>
            </w:pPr>
          </w:p>
        </w:tc>
        <w:tc>
          <w:tcPr>
            <w:tcW w:w="833" w:type="pct"/>
            <w:shd w:val="clear" w:color="auto" w:fill="auto"/>
            <w:tcPrChange w:id="3705" w:author="Hi" w:date="2023-03-18T11:40:00Z">
              <w:tcPr>
                <w:tcW w:w="2776" w:type="dxa"/>
                <w:shd w:val="clear" w:color="auto" w:fill="auto"/>
              </w:tcPr>
            </w:tcPrChange>
          </w:tcPr>
          <w:p w14:paraId="7970FA1B" w14:textId="5D3DAA74" w:rsidR="004E363D" w:rsidDel="0083244E" w:rsidRDefault="004E363D" w:rsidP="00093642">
            <w:pPr>
              <w:pStyle w:val="af5"/>
              <w:pBdr>
                <w:top w:val="none" w:sz="0" w:space="0" w:color="auto"/>
                <w:left w:val="none" w:sz="0" w:space="0" w:color="auto"/>
                <w:bottom w:val="none" w:sz="0" w:space="0" w:color="auto"/>
                <w:right w:val="none" w:sz="0" w:space="0" w:color="auto"/>
              </w:pBdr>
              <w:wordWrap/>
              <w:rPr>
                <w:del w:id="3706" w:author="User" w:date="2023-03-20T17:02:00Z"/>
                <w:rFonts w:ascii="Times New Roman" w:hAnsi="Times New Roman" w:cs="Times New Roman"/>
                <w:noProof/>
                <w:lang w:eastAsia="ko-KR"/>
              </w:rPr>
            </w:pPr>
          </w:p>
        </w:tc>
        <w:tc>
          <w:tcPr>
            <w:tcW w:w="833" w:type="pct"/>
            <w:shd w:val="clear" w:color="auto" w:fill="auto"/>
            <w:tcPrChange w:id="3707" w:author="Hi" w:date="2023-03-18T11:40:00Z">
              <w:tcPr>
                <w:tcW w:w="2776" w:type="dxa"/>
                <w:shd w:val="clear" w:color="auto" w:fill="auto"/>
              </w:tcPr>
            </w:tcPrChange>
          </w:tcPr>
          <w:p w14:paraId="7E37E13B" w14:textId="21C103FA" w:rsidR="004E363D" w:rsidDel="0083244E" w:rsidRDefault="004E363D" w:rsidP="00093642">
            <w:pPr>
              <w:pStyle w:val="af5"/>
              <w:pBdr>
                <w:top w:val="none" w:sz="0" w:space="0" w:color="auto"/>
                <w:left w:val="none" w:sz="0" w:space="0" w:color="auto"/>
                <w:bottom w:val="none" w:sz="0" w:space="0" w:color="auto"/>
                <w:right w:val="none" w:sz="0" w:space="0" w:color="auto"/>
              </w:pBdr>
              <w:wordWrap/>
              <w:rPr>
                <w:del w:id="3708" w:author="User" w:date="2023-03-20T17:02:00Z"/>
                <w:rFonts w:ascii="Times New Roman" w:hAnsi="Times New Roman" w:cs="Times New Roman"/>
                <w:noProof/>
                <w:lang w:eastAsia="ko-KR"/>
              </w:rPr>
            </w:pPr>
          </w:p>
        </w:tc>
      </w:tr>
    </w:tbl>
    <w:p w14:paraId="51D2B93B" w14:textId="5186AE57" w:rsidR="00000000" w:rsidRDefault="003304E4">
      <w:pPr>
        <w:pStyle w:val="MDPI51figurecaption"/>
        <w:ind w:left="0"/>
        <w:jc w:val="center"/>
        <w:rPr>
          <w:ins w:id="3709" w:author="HSY" w:date="2023-03-18T02:53:00Z"/>
          <w:highlight w:val="cyan"/>
          <w:rPrChange w:id="3710" w:author="Hi" w:date="2023-03-18T13:05:00Z">
            <w:rPr>
              <w:ins w:id="3711" w:author="HSY" w:date="2023-03-18T02:53:00Z"/>
            </w:rPr>
          </w:rPrChange>
        </w:rPr>
        <w:sectPr w:rsidR="00000000" w:rsidSect="00766063">
          <w:pgSz w:w="11906" w:h="16838" w:code="9"/>
          <w:pgMar w:top="1077" w:right="720" w:bottom="1417" w:left="720" w:header="1020" w:footer="340" w:gutter="0"/>
          <w:lnNumType w:countBy="1" w:distance="255" w:restart="continuous"/>
          <w:pgNumType w:start="1"/>
          <w:cols w:space="425"/>
          <w:titlePg/>
          <w:bidi/>
          <w:docGrid w:type="lines" w:linePitch="326"/>
        </w:sectPr>
        <w:pPrChange w:id="3712" w:author="User" w:date="2023-03-20T17:26:00Z">
          <w:pPr>
            <w:pStyle w:val="MDPI51figurecaption"/>
          </w:pPr>
        </w:pPrChange>
      </w:pPr>
      <w:r w:rsidRPr="004F6D9B">
        <w:rPr>
          <w:b/>
          <w:bCs/>
          <w:highlight w:val="cyan"/>
          <w:rPrChange w:id="3713" w:author="HSY" w:date="2023-03-18T03:21:00Z">
            <w:rPr>
              <w:b/>
              <w:bCs/>
            </w:rPr>
          </w:rPrChange>
        </w:rPr>
        <w:t xml:space="preserve">Figure </w:t>
      </w:r>
      <w:del w:id="3714" w:author="Author" w:date="2023-03-17T07:19:00Z">
        <w:r w:rsidRPr="004F6D9B">
          <w:rPr>
            <w:b/>
            <w:bCs/>
            <w:highlight w:val="cyan"/>
            <w:rPrChange w:id="3715" w:author="HSY" w:date="2023-03-18T03:21:00Z">
              <w:rPr>
                <w:b/>
                <w:bCs/>
              </w:rPr>
            </w:rPrChange>
          </w:rPr>
          <w:delText>14</w:delText>
        </w:r>
        <w:r w:rsidR="00862F63" w:rsidRPr="004F6D9B">
          <w:rPr>
            <w:b/>
            <w:bCs/>
            <w:highlight w:val="cyan"/>
            <w:rPrChange w:id="3716" w:author="HSY" w:date="2023-03-18T03:21:00Z">
              <w:rPr>
                <w:b/>
                <w:bCs/>
              </w:rPr>
            </w:rPrChange>
          </w:rPr>
          <w:delText>d</w:delText>
        </w:r>
        <w:r w:rsidRPr="004F6D9B">
          <w:rPr>
            <w:b/>
            <w:bCs/>
            <w:highlight w:val="cyan"/>
            <w:rPrChange w:id="3717" w:author="HSY" w:date="2023-03-18T03:21:00Z">
              <w:rPr>
                <w:b/>
                <w:bCs/>
              </w:rPr>
            </w:rPrChange>
          </w:rPr>
          <w:delText>.</w:delText>
        </w:r>
        <w:r w:rsidRPr="004F6D9B">
          <w:rPr>
            <w:highlight w:val="cyan"/>
            <w:rPrChange w:id="3718" w:author="HSY" w:date="2023-03-18T03:21:00Z">
              <w:rPr/>
            </w:rPrChange>
          </w:rPr>
          <w:delText xml:space="preserve"> Pattern analysis-based self</w:delText>
        </w:r>
      </w:del>
      <w:ins w:id="3719" w:author="Author" w:date="2023-03-17T07:19:00Z">
        <w:r w:rsidR="00952535" w:rsidRPr="004F6D9B">
          <w:rPr>
            <w:b/>
            <w:bCs/>
            <w:highlight w:val="cyan"/>
            <w:rPrChange w:id="3720" w:author="HSY" w:date="2023-03-18T03:21:00Z">
              <w:rPr>
                <w:b/>
                <w:bCs/>
              </w:rPr>
            </w:rPrChange>
          </w:rPr>
          <w:t>17.</w:t>
        </w:r>
        <w:r w:rsidRPr="004F6D9B">
          <w:rPr>
            <w:highlight w:val="cyan"/>
            <w:rPrChange w:id="3721" w:author="HSY" w:date="2023-03-18T03:21:00Z">
              <w:rPr/>
            </w:rPrChange>
          </w:rPr>
          <w:t xml:space="preserve"> </w:t>
        </w:r>
        <w:r w:rsidR="00845BAB" w:rsidRPr="004F6D9B">
          <w:rPr>
            <w:highlight w:val="cyan"/>
            <w:rPrChange w:id="3722" w:author="HSY" w:date="2023-03-18T03:21:00Z">
              <w:rPr/>
            </w:rPrChange>
          </w:rPr>
          <w:t>Self</w:t>
        </w:r>
      </w:ins>
      <w:r w:rsidR="00845BAB" w:rsidRPr="004F6D9B">
        <w:rPr>
          <w:highlight w:val="cyan"/>
          <w:rPrChange w:id="3723" w:author="HSY" w:date="2023-03-18T03:21:00Z">
            <w:rPr/>
          </w:rPrChange>
        </w:rPr>
        <w:t xml:space="preserve">-organizing map </w:t>
      </w:r>
      <w:r w:rsidRPr="004F6D9B">
        <w:rPr>
          <w:highlight w:val="cyan"/>
          <w:rPrChange w:id="3724" w:author="HSY" w:date="2023-03-18T03:21:00Z">
            <w:rPr/>
          </w:rPrChange>
        </w:rPr>
        <w:t xml:space="preserve">for </w:t>
      </w:r>
      <w:del w:id="3725" w:author="Author" w:date="2023-03-17T07:19:00Z">
        <w:r w:rsidRPr="004F6D9B">
          <w:rPr>
            <w:highlight w:val="cyan"/>
            <w:rPrChange w:id="3726" w:author="HSY" w:date="2023-03-18T03:21:00Z">
              <w:rPr/>
            </w:rPrChange>
          </w:rPr>
          <w:delText>sampling</w:delText>
        </w:r>
      </w:del>
      <w:ins w:id="3727" w:author="HSY" w:date="2023-03-18T03:17:00Z">
        <w:r w:rsidR="002C7359" w:rsidRPr="004F6D9B">
          <w:rPr>
            <w:highlight w:val="cyan"/>
            <w:rPrChange w:id="3728" w:author="HSY" w:date="2023-03-18T03:21:00Z">
              <w:rPr/>
            </w:rPrChange>
          </w:rPr>
          <w:t>s</w:t>
        </w:r>
        <w:r w:rsidR="002C7359" w:rsidRPr="004F6D9B">
          <w:rPr>
            <w:rFonts w:eastAsia="맑은 고딕"/>
            <w:highlight w:val="cyan"/>
            <w:lang w:eastAsia="ko-KR"/>
            <w:rPrChange w:id="3729" w:author="HSY" w:date="2023-03-18T03:21:00Z">
              <w:rPr>
                <w:rFonts w:eastAsia="맑은 고딕"/>
                <w:lang w:eastAsia="ko-KR"/>
              </w:rPr>
            </w:rPrChange>
          </w:rPr>
          <w:t>ampling</w:t>
        </w:r>
      </w:ins>
      <w:ins w:id="3730" w:author="Author" w:date="2023-03-17T07:19:00Z">
        <w:del w:id="3731" w:author="HSY" w:date="2023-03-18T03:17:00Z">
          <w:r w:rsidR="003C5716" w:rsidRPr="004F6D9B" w:rsidDel="002C7359">
            <w:rPr>
              <w:highlight w:val="cyan"/>
              <w:rPrChange w:id="3732" w:author="HSY" w:date="2023-03-18T03:21:00Z">
                <w:rPr/>
              </w:rPrChange>
            </w:rPr>
            <w:delText>survey</w:delText>
          </w:r>
        </w:del>
      </w:ins>
      <w:r w:rsidRPr="004F6D9B">
        <w:rPr>
          <w:highlight w:val="cyan"/>
          <w:rPrChange w:id="3733" w:author="HSY" w:date="2023-03-18T03:21:00Z">
            <w:rPr/>
          </w:rPrChange>
        </w:rPr>
        <w:t xml:space="preserve"> site T</w:t>
      </w:r>
      <w:ins w:id="3734" w:author="Hi" w:date="2023-03-18T11:53:00Z">
        <w:r w:rsidR="00130E1C">
          <w:rPr>
            <w:highlight w:val="cyan"/>
          </w:rPr>
          <w:t>2.</w:t>
        </w:r>
      </w:ins>
      <w:ins w:id="3735" w:author="HSY" w:date="2023-03-18T03:17:00Z">
        <w:del w:id="3736" w:author="Hi" w:date="2023-03-18T11:53:00Z">
          <w:r w:rsidR="00C35E5F" w:rsidRPr="004F6D9B" w:rsidDel="00130E1C">
            <w:rPr>
              <w:highlight w:val="cyan"/>
              <w:rPrChange w:id="3737" w:author="HSY" w:date="2023-03-18T03:21:00Z">
                <w:rPr/>
              </w:rPrChange>
            </w:rPr>
            <w:delText>2</w:delText>
          </w:r>
        </w:del>
      </w:ins>
      <w:del w:id="3738" w:author="HSY" w:date="2023-03-18T03:17:00Z">
        <w:r w:rsidRPr="004F6D9B" w:rsidDel="00C35E5F">
          <w:rPr>
            <w:highlight w:val="cyan"/>
            <w:rPrChange w:id="3739" w:author="HSY" w:date="2023-03-18T03:21:00Z">
              <w:rPr/>
            </w:rPrChange>
          </w:rPr>
          <w:delText>1</w:delText>
        </w:r>
      </w:del>
      <w:ins w:id="3740" w:author="HSY" w:date="2023-03-18T03:22:00Z">
        <w:del w:id="3741" w:author="Hi" w:date="2023-03-18T11:53:00Z">
          <w:r w:rsidR="00B90D85" w:rsidDel="00130E1C">
            <w:rPr>
              <w:highlight w:val="cyan"/>
            </w:rPr>
            <w:delText>.</w:delText>
          </w:r>
        </w:del>
      </w:ins>
      <w:del w:id="3742" w:author="HSY" w:date="2023-03-18T03:22:00Z">
        <w:r w:rsidRPr="004F6D9B" w:rsidDel="00B90D85">
          <w:rPr>
            <w:highlight w:val="cyan"/>
            <w:rPrChange w:id="3743" w:author="HSY" w:date="2023-03-18T03:21:00Z">
              <w:rPr/>
            </w:rPrChange>
          </w:rPr>
          <w:delText>.</w:delText>
        </w:r>
      </w:del>
    </w:p>
    <w:p w14:paraId="67B09D58" w14:textId="52ACA2E0" w:rsidR="003304E4" w:rsidRPr="00B90D85" w:rsidDel="00130E1C" w:rsidRDefault="003304E4">
      <w:pPr>
        <w:pStyle w:val="MDPI51figurecaption"/>
        <w:ind w:left="0"/>
        <w:jc w:val="center"/>
        <w:rPr>
          <w:del w:id="3744" w:author="Hi" w:date="2023-03-18T11:53:00Z"/>
        </w:rPr>
        <w:pPrChange w:id="3745" w:author="Hi" w:date="2023-03-18T13:05:00Z">
          <w:pPr>
            <w:pStyle w:val="MDPI51figurecaption"/>
          </w:pPr>
        </w:pPrChange>
      </w:pPr>
    </w:p>
    <w:p w14:paraId="5077995D" w14:textId="32D63C41" w:rsidR="00372416" w:rsidRPr="00372416" w:rsidRDefault="003304E4">
      <w:pPr>
        <w:pStyle w:val="MDPI22heading2"/>
        <w:ind w:left="0"/>
        <w:jc w:val="center"/>
        <w:pPrChange w:id="3746" w:author="Hi" w:date="2023-03-18T13:05:00Z">
          <w:pPr>
            <w:pStyle w:val="MDPI22heading2"/>
          </w:pPr>
        </w:pPrChange>
      </w:pPr>
      <w:del w:id="3747" w:author="Hi" w:date="2023-03-18T13:02:00Z">
        <w:r w:rsidDel="00A43472">
          <w:br w:type="page"/>
        </w:r>
      </w:del>
      <w:r w:rsidR="00372416" w:rsidRPr="00372416">
        <w:t xml:space="preserve">3.2. </w:t>
      </w:r>
      <w:del w:id="3748" w:author="Author" w:date="2023-03-17T07:19:00Z">
        <w:r w:rsidR="00372416" w:rsidRPr="00372416">
          <w:delText xml:space="preserve">Compare </w:delText>
        </w:r>
      </w:del>
      <w:ins w:id="3749" w:author="Author" w:date="2023-03-17T07:19:00Z">
        <w:r w:rsidR="00934835" w:rsidRPr="00372416">
          <w:t>Compar</w:t>
        </w:r>
        <w:r w:rsidR="00934835">
          <w:t>ison of the</w:t>
        </w:r>
        <w:r w:rsidR="00934835" w:rsidRPr="00372416">
          <w:t xml:space="preserve"> </w:t>
        </w:r>
      </w:ins>
      <w:ins w:id="3750" w:author="Author" w:date="2023-03-17T07:24:00Z">
        <w:r w:rsidR="00B96820">
          <w:t>P</w:t>
        </w:r>
        <w:r w:rsidR="00B96820" w:rsidRPr="00372416">
          <w:t xml:space="preserve">erformance </w:t>
        </w:r>
      </w:ins>
      <w:r w:rsidR="00372416" w:rsidRPr="00372416">
        <w:t>of</w:t>
      </w:r>
      <w:ins w:id="3751" w:author="Author" w:date="2023-03-17T07:24:00Z">
        <w:r w:rsidR="00B96820">
          <w:t xml:space="preserve"> the</w:t>
        </w:r>
      </w:ins>
      <w:r w:rsidR="00372416" w:rsidRPr="00372416">
        <w:t xml:space="preserve"> Statistical Machine Learning Algorithm</w:t>
      </w:r>
      <w:ins w:id="3752" w:author="Author" w:date="2023-03-17T07:24:00Z">
        <w:r w:rsidR="00B96820">
          <w:t>s</w:t>
        </w:r>
      </w:ins>
    </w:p>
    <w:p w14:paraId="0208BB93" w14:textId="77777777" w:rsidR="00DC7894" w:rsidRDefault="00DC7894" w:rsidP="00DC7894">
      <w:pPr>
        <w:pStyle w:val="MDPI31text"/>
        <w:ind w:left="1560" w:firstLine="0"/>
        <w:rPr>
          <w:del w:id="3753" w:author="Author" w:date="2023-03-17T07:19:00Z"/>
        </w:rPr>
      </w:pPr>
    </w:p>
    <w:p w14:paraId="5C6DD98F" w14:textId="128857EF" w:rsidR="009F4D70" w:rsidRPr="003B6D10" w:rsidRDefault="009F4D70" w:rsidP="003B6D10">
      <w:pPr>
        <w:pStyle w:val="MDPI31text"/>
      </w:pPr>
      <w:r w:rsidRPr="00305E0A">
        <w:t xml:space="preserve">This </w:t>
      </w:r>
      <w:del w:id="3754" w:author="Author" w:date="2023-03-17T07:19:00Z">
        <w:r w:rsidR="00372416" w:rsidRPr="00851BBB">
          <w:delText>chapter</w:delText>
        </w:r>
      </w:del>
      <w:ins w:id="3755" w:author="Author" w:date="2023-03-17T07:19:00Z">
        <w:r w:rsidRPr="00305E0A">
          <w:t>section</w:t>
        </w:r>
      </w:ins>
      <w:r w:rsidRPr="00305E0A">
        <w:t xml:space="preserve"> presents the results of </w:t>
      </w:r>
      <w:del w:id="3756" w:author="Author" w:date="2023-03-17T07:19:00Z">
        <w:r w:rsidR="00372416" w:rsidRPr="00851BBB">
          <w:delText>an analysis performed to determine</w:delText>
        </w:r>
      </w:del>
      <w:ins w:id="3757" w:author="Author" w:date="2023-03-17T07:19:00Z">
        <w:r w:rsidRPr="00305E0A">
          <w:t>analyzing</w:t>
        </w:r>
      </w:ins>
      <w:r w:rsidRPr="00305E0A">
        <w:t xml:space="preserve"> the dominant algae classification accuracy </w:t>
      </w:r>
      <w:del w:id="3758" w:author="Author" w:date="2023-03-17T07:19:00Z">
        <w:r w:rsidR="00372416" w:rsidRPr="00851BBB">
          <w:delText>of</w:delText>
        </w:r>
      </w:del>
      <w:ins w:id="3759" w:author="Author" w:date="2023-03-17T07:19:00Z">
        <w:r w:rsidRPr="00305E0A">
          <w:t>using</w:t>
        </w:r>
      </w:ins>
      <w:r w:rsidRPr="00305E0A">
        <w:t xml:space="preserve"> 11 statistical machine learning algorithms. The </w:t>
      </w:r>
      <w:del w:id="3760" w:author="Author" w:date="2023-03-17T07:19:00Z">
        <w:r w:rsidR="00372416" w:rsidRPr="00851BBB">
          <w:delText>data measured</w:delText>
        </w:r>
      </w:del>
      <w:ins w:id="3761" w:author="Author" w:date="2023-03-17T07:19:00Z">
        <w:r w:rsidRPr="00305E0A">
          <w:t>training data consisted of the measurements</w:t>
        </w:r>
      </w:ins>
      <w:r w:rsidRPr="00305E0A">
        <w:t xml:space="preserve"> from 2017 to 2021 at each </w:t>
      </w:r>
      <w:r w:rsidR="003C5716">
        <w:t>survey</w:t>
      </w:r>
      <w:r w:rsidRPr="00305E0A">
        <w:t xml:space="preserve"> site</w:t>
      </w:r>
      <w:del w:id="3762" w:author="Author" w:date="2023-03-17T07:19:00Z">
        <w:r w:rsidR="00372416" w:rsidRPr="00851BBB">
          <w:delText xml:space="preserve"> was used as training data to train the algorithm</w:delText>
        </w:r>
      </w:del>
      <w:r w:rsidRPr="00305E0A">
        <w:t xml:space="preserve">, while the </w:t>
      </w:r>
      <w:ins w:id="3763" w:author="Author" w:date="2023-03-17T07:19:00Z">
        <w:r w:rsidRPr="00305E0A">
          <w:t xml:space="preserve">test data was the </w:t>
        </w:r>
      </w:ins>
      <w:r w:rsidRPr="00305E0A">
        <w:t xml:space="preserve">remaining </w:t>
      </w:r>
      <w:del w:id="3764" w:author="Author" w:date="2023-03-17T07:19:00Z">
        <w:r w:rsidR="00372416" w:rsidRPr="00851BBB">
          <w:delText>data measured in</w:delText>
        </w:r>
      </w:del>
      <w:ins w:id="3765" w:author="Author" w:date="2023-03-17T07:19:00Z">
        <w:r w:rsidRPr="00305E0A">
          <w:t>measurements from</w:t>
        </w:r>
      </w:ins>
      <w:r w:rsidRPr="00305E0A">
        <w:t xml:space="preserve"> 2022</w:t>
      </w:r>
      <w:del w:id="3766" w:author="Author" w:date="2023-03-17T07:19:00Z">
        <w:r w:rsidR="00372416" w:rsidRPr="00851BBB">
          <w:delText xml:space="preserve"> was used as test data. As the main objective of this study is to determine</w:delText>
        </w:r>
      </w:del>
      <w:ins w:id="3767" w:author="Author" w:date="2023-03-17T07:19:00Z">
        <w:r w:rsidRPr="00305E0A">
          <w:t>. To evaluate</w:t>
        </w:r>
      </w:ins>
      <w:r w:rsidRPr="00305E0A">
        <w:t xml:space="preserve"> the classification accuracy, </w:t>
      </w:r>
      <w:del w:id="3768" w:author="Author" w:date="2023-03-17T07:19:00Z">
        <w:r w:rsidR="00372416" w:rsidRPr="00851BBB">
          <w:delText xml:space="preserve">evaluation criteria are required; </w:delText>
        </w:r>
      </w:del>
      <w:r w:rsidRPr="00305E0A">
        <w:t xml:space="preserve">three representative criteria </w:t>
      </w:r>
      <w:del w:id="3769" w:author="Author" w:date="2023-03-17T07:19:00Z">
        <w:r w:rsidR="00372416" w:rsidRPr="00851BBB">
          <w:delText>for this are</w:delText>
        </w:r>
      </w:del>
      <w:ins w:id="3770" w:author="Author" w:date="2023-03-17T07:19:00Z">
        <w:r w:rsidRPr="00305E0A">
          <w:t>were used:</w:t>
        </w:r>
      </w:ins>
      <w:r w:rsidRPr="00305E0A">
        <w:t xml:space="preserve"> accuracy, sensitivity, and specificity </w:t>
      </w:r>
      <w:del w:id="3771" w:author="Author" w:date="2023-03-17T07:19:00Z">
        <w:r w:rsidR="00372416" w:rsidRPr="00851BBB">
          <w:delText>(Parikh et al. (2008)). As shown in Table 6, these are</w:delText>
        </w:r>
      </w:del>
      <w:ins w:id="3772" w:author="Author" w:date="2023-03-17T07:19:00Z">
        <w:r w:rsidR="00A862F4">
          <w:t>[40].</w:t>
        </w:r>
        <w:r w:rsidRPr="00305E0A">
          <w:t xml:space="preserve"> These criteria were</w:t>
        </w:r>
      </w:ins>
      <w:r w:rsidRPr="00305E0A">
        <w:t xml:space="preserve"> calculated </w:t>
      </w:r>
      <w:del w:id="3773" w:author="Author" w:date="2023-03-17T07:19:00Z">
        <w:r w:rsidR="00372416" w:rsidRPr="00851BBB">
          <w:delText>through</w:delText>
        </w:r>
      </w:del>
      <w:ins w:id="3774" w:author="Author" w:date="2023-03-17T07:19:00Z">
        <w:r w:rsidRPr="00305E0A">
          <w:t>using</w:t>
        </w:r>
      </w:ins>
      <w:r w:rsidRPr="00305E0A">
        <w:t xml:space="preserve"> a confusion matrix that </w:t>
      </w:r>
      <w:del w:id="3775" w:author="Author" w:date="2023-03-17T07:19:00Z">
        <w:r w:rsidR="00372416" w:rsidRPr="00851BBB">
          <w:delText>organizes</w:delText>
        </w:r>
      </w:del>
      <w:ins w:id="3776" w:author="Author" w:date="2023-03-17T07:19:00Z">
        <w:r w:rsidRPr="00305E0A">
          <w:t>organized</w:t>
        </w:r>
      </w:ins>
      <w:r w:rsidRPr="00305E0A">
        <w:t xml:space="preserve"> the actual correct answers and the </w:t>
      </w:r>
      <w:del w:id="3777" w:author="Author" w:date="2023-03-17T07:19:00Z">
        <w:r w:rsidR="00372416" w:rsidRPr="00851BBB">
          <w:delText xml:space="preserve">answers </w:delText>
        </w:r>
      </w:del>
      <w:r w:rsidRPr="00305E0A">
        <w:t xml:space="preserve">predicted </w:t>
      </w:r>
      <w:del w:id="3778" w:author="Author" w:date="2023-03-17T07:19:00Z">
        <w:r w:rsidR="00372416" w:rsidRPr="00851BBB">
          <w:delText>through</w:delText>
        </w:r>
      </w:del>
      <w:ins w:id="3779" w:author="Author" w:date="2023-03-17T07:19:00Z">
        <w:r w:rsidRPr="00305E0A">
          <w:t>answers from the</w:t>
        </w:r>
      </w:ins>
      <w:r w:rsidRPr="00305E0A">
        <w:t xml:space="preserve"> classification</w:t>
      </w:r>
      <w:ins w:id="3780" w:author="Author" w:date="2023-03-17T07:19:00Z">
        <w:r w:rsidRPr="00305E0A">
          <w:t xml:space="preserve">, as shown in Table </w:t>
        </w:r>
      </w:ins>
      <w:ins w:id="3781" w:author="HSY" w:date="2023-03-17T23:57:00Z">
        <w:r w:rsidR="00B85BAE">
          <w:t>5</w:t>
        </w:r>
      </w:ins>
      <w:ins w:id="3782" w:author="Author" w:date="2023-03-17T07:19:00Z">
        <w:del w:id="3783" w:author="HSY" w:date="2023-03-17T23:57:00Z">
          <w:r w:rsidRPr="00305E0A" w:rsidDel="00B85BAE">
            <w:delText>6</w:delText>
          </w:r>
        </w:del>
      </w:ins>
      <w:r w:rsidRPr="00305E0A">
        <w:t>.</w:t>
      </w:r>
    </w:p>
    <w:p w14:paraId="21F20D0D" w14:textId="77777777" w:rsidR="00B85BAE" w:rsidRDefault="00B85BAE">
      <w:pPr>
        <w:pStyle w:val="MDPI31text"/>
        <w:rPr>
          <w:ins w:id="3784" w:author="HSY" w:date="2023-03-17T23:57:00Z"/>
          <w:b/>
          <w:bCs/>
        </w:rPr>
        <w:pPrChange w:id="3785" w:author="Author" w:date="2023-03-17T07:19:00Z">
          <w:pPr>
            <w:pStyle w:val="MDPI41tablecaption"/>
          </w:pPr>
        </w:pPrChange>
      </w:pPr>
    </w:p>
    <w:p w14:paraId="0D10C321" w14:textId="38DA18B1" w:rsidR="00372416" w:rsidRPr="004E3928" w:rsidRDefault="00372416">
      <w:pPr>
        <w:pStyle w:val="MDPI31text"/>
        <w:pPrChange w:id="3786" w:author="Author" w:date="2023-03-17T07:19:00Z">
          <w:pPr>
            <w:pStyle w:val="MDPI41tablecaption"/>
          </w:pPr>
        </w:pPrChange>
      </w:pPr>
      <w:r w:rsidRPr="004E3928">
        <w:rPr>
          <w:b/>
          <w:bCs/>
        </w:rPr>
        <w:t xml:space="preserve">Table </w:t>
      </w:r>
      <w:ins w:id="3787" w:author="HSY" w:date="2023-03-17T23:57:00Z">
        <w:r w:rsidR="00B85BAE">
          <w:rPr>
            <w:b/>
            <w:bCs/>
          </w:rPr>
          <w:t>5</w:t>
        </w:r>
      </w:ins>
      <w:del w:id="3788" w:author="HSY" w:date="2023-03-17T23:57:00Z">
        <w:r w:rsidRPr="004E3928" w:rsidDel="00B85BAE">
          <w:rPr>
            <w:b/>
            <w:bCs/>
          </w:rPr>
          <w:delText>6</w:delText>
        </w:r>
      </w:del>
      <w:r w:rsidRPr="004E3928">
        <w:rPr>
          <w:b/>
          <w:bCs/>
        </w:rPr>
        <w:t>.</w:t>
      </w:r>
      <w:r w:rsidRPr="004E3928">
        <w:t xml:space="preserve"> Confusion matrix of dominant algae classification</w:t>
      </w:r>
    </w:p>
    <w:tbl>
      <w:tblPr>
        <w:tblOverlap w:val="never"/>
        <w:tblW w:w="888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1"/>
        <w:gridCol w:w="1650"/>
        <w:gridCol w:w="1738"/>
        <w:gridCol w:w="1479"/>
        <w:gridCol w:w="1479"/>
        <w:gridCol w:w="1484"/>
      </w:tblGrid>
      <w:tr w:rsidR="00372416" w:rsidRPr="004E3928" w14:paraId="653633E0" w14:textId="77777777" w:rsidTr="00A94775">
        <w:trPr>
          <w:trHeight w:val="323"/>
          <w:jc w:val="right"/>
        </w:trPr>
        <w:tc>
          <w:tcPr>
            <w:tcW w:w="2701" w:type="dxa"/>
            <w:gridSpan w:val="2"/>
            <w:vMerge w:val="restart"/>
            <w:tcBorders>
              <w:top w:val="single" w:sz="7" w:space="0" w:color="000000"/>
              <w:left w:val="nil"/>
              <w:bottom w:val="single" w:sz="7" w:space="0" w:color="000000"/>
              <w:right w:val="single" w:sz="2" w:space="0" w:color="000000"/>
            </w:tcBorders>
            <w:vAlign w:val="center"/>
          </w:tcPr>
          <w:p w14:paraId="571A8B26" w14:textId="77777777" w:rsidR="00372416" w:rsidRPr="004E3928" w:rsidRDefault="00372416" w:rsidP="004E3928">
            <w:pPr>
              <w:pStyle w:val="MDPI42tablebody"/>
              <w:rPr>
                <w:rFonts w:eastAsia="한양신명조"/>
              </w:rPr>
            </w:pPr>
          </w:p>
        </w:tc>
        <w:tc>
          <w:tcPr>
            <w:tcW w:w="6180" w:type="dxa"/>
            <w:gridSpan w:val="4"/>
            <w:tcBorders>
              <w:top w:val="single" w:sz="7" w:space="0" w:color="000000"/>
              <w:left w:val="single" w:sz="2" w:space="0" w:color="000000"/>
              <w:bottom w:val="single" w:sz="7" w:space="0" w:color="000000"/>
              <w:right w:val="nil"/>
            </w:tcBorders>
            <w:vAlign w:val="center"/>
          </w:tcPr>
          <w:p w14:paraId="3059198E" w14:textId="77777777" w:rsidR="00372416" w:rsidRPr="004E3928" w:rsidRDefault="00372416" w:rsidP="004E3928">
            <w:pPr>
              <w:pStyle w:val="MDPI42tablebody"/>
            </w:pPr>
            <w:r w:rsidRPr="004E3928">
              <w:t>Predicted</w:t>
            </w:r>
          </w:p>
        </w:tc>
      </w:tr>
      <w:tr w:rsidR="00372416" w:rsidRPr="004E3928" w14:paraId="6782B3EA" w14:textId="77777777" w:rsidTr="00A94775">
        <w:trPr>
          <w:trHeight w:val="323"/>
          <w:jc w:val="right"/>
        </w:trPr>
        <w:tc>
          <w:tcPr>
            <w:tcW w:w="2701" w:type="dxa"/>
            <w:gridSpan w:val="2"/>
            <w:vMerge/>
            <w:tcBorders>
              <w:top w:val="single" w:sz="7" w:space="0" w:color="000000"/>
              <w:left w:val="nil"/>
              <w:bottom w:val="single" w:sz="7" w:space="0" w:color="000000"/>
              <w:right w:val="single" w:sz="2" w:space="0" w:color="000000"/>
            </w:tcBorders>
          </w:tcPr>
          <w:p w14:paraId="6B7109AA" w14:textId="77777777" w:rsidR="00372416" w:rsidRPr="004E3928" w:rsidRDefault="00372416" w:rsidP="004E3928">
            <w:pPr>
              <w:pStyle w:val="MDPI42tablebody"/>
            </w:pPr>
          </w:p>
        </w:tc>
        <w:tc>
          <w:tcPr>
            <w:tcW w:w="1738" w:type="dxa"/>
            <w:tcBorders>
              <w:top w:val="single" w:sz="7" w:space="0" w:color="000000"/>
              <w:left w:val="single" w:sz="2" w:space="0" w:color="000000"/>
              <w:bottom w:val="single" w:sz="7" w:space="0" w:color="000000"/>
              <w:right w:val="single" w:sz="2" w:space="0" w:color="000000"/>
            </w:tcBorders>
            <w:vAlign w:val="center"/>
          </w:tcPr>
          <w:p w14:paraId="6A8CB12C" w14:textId="77777777" w:rsidR="00372416" w:rsidRPr="004E3928" w:rsidRDefault="00372416" w:rsidP="004E3928">
            <w:pPr>
              <w:pStyle w:val="MDPI42tablebody"/>
            </w:pPr>
            <w:r w:rsidRPr="004E3928">
              <w:t>Cyanophytes</w:t>
            </w:r>
          </w:p>
        </w:tc>
        <w:tc>
          <w:tcPr>
            <w:tcW w:w="1479" w:type="dxa"/>
            <w:tcBorders>
              <w:top w:val="single" w:sz="7" w:space="0" w:color="000000"/>
              <w:left w:val="single" w:sz="2" w:space="0" w:color="000000"/>
              <w:bottom w:val="single" w:sz="7" w:space="0" w:color="000000"/>
              <w:right w:val="single" w:sz="2" w:space="0" w:color="000000"/>
            </w:tcBorders>
            <w:vAlign w:val="center"/>
          </w:tcPr>
          <w:p w14:paraId="3275CCE9" w14:textId="77777777" w:rsidR="00372416" w:rsidRPr="004E3928" w:rsidRDefault="00372416" w:rsidP="004E3928">
            <w:pPr>
              <w:pStyle w:val="MDPI42tablebody"/>
            </w:pPr>
            <w:r w:rsidRPr="004E3928">
              <w:t>Diatoms</w:t>
            </w:r>
          </w:p>
        </w:tc>
        <w:tc>
          <w:tcPr>
            <w:tcW w:w="1479" w:type="dxa"/>
            <w:tcBorders>
              <w:top w:val="single" w:sz="7" w:space="0" w:color="000000"/>
              <w:left w:val="single" w:sz="2" w:space="0" w:color="000000"/>
              <w:bottom w:val="single" w:sz="7" w:space="0" w:color="000000"/>
              <w:right w:val="single" w:sz="2" w:space="0" w:color="000000"/>
            </w:tcBorders>
            <w:vAlign w:val="center"/>
          </w:tcPr>
          <w:p w14:paraId="6C42DE02" w14:textId="77777777" w:rsidR="00372416" w:rsidRPr="004E3928" w:rsidRDefault="00372416" w:rsidP="004E3928">
            <w:pPr>
              <w:pStyle w:val="MDPI42tablebody"/>
            </w:pPr>
            <w:r w:rsidRPr="004E3928">
              <w:t>Chlorophytes</w:t>
            </w:r>
          </w:p>
        </w:tc>
        <w:tc>
          <w:tcPr>
            <w:tcW w:w="1482" w:type="dxa"/>
            <w:tcBorders>
              <w:top w:val="single" w:sz="7" w:space="0" w:color="000000"/>
              <w:left w:val="single" w:sz="2" w:space="0" w:color="000000"/>
              <w:bottom w:val="single" w:sz="7" w:space="0" w:color="000000"/>
              <w:right w:val="nil"/>
            </w:tcBorders>
            <w:vAlign w:val="center"/>
          </w:tcPr>
          <w:p w14:paraId="5C4BEAFC" w14:textId="77777777" w:rsidR="00372416" w:rsidRPr="004E3928" w:rsidRDefault="00372416" w:rsidP="004E3928">
            <w:pPr>
              <w:pStyle w:val="MDPI42tablebody"/>
            </w:pPr>
            <w:r w:rsidRPr="004E3928">
              <w:t>Others</w:t>
            </w:r>
          </w:p>
        </w:tc>
      </w:tr>
      <w:tr w:rsidR="00372416" w:rsidRPr="004E3928" w14:paraId="7EFCECC0" w14:textId="77777777" w:rsidTr="00A94775">
        <w:trPr>
          <w:trHeight w:val="303"/>
          <w:jc w:val="right"/>
        </w:trPr>
        <w:tc>
          <w:tcPr>
            <w:tcW w:w="1051" w:type="dxa"/>
            <w:vMerge w:val="restart"/>
            <w:tcBorders>
              <w:top w:val="single" w:sz="7" w:space="0" w:color="000000"/>
              <w:left w:val="nil"/>
              <w:bottom w:val="single" w:sz="7" w:space="0" w:color="000000"/>
              <w:right w:val="single" w:sz="2" w:space="0" w:color="000000"/>
            </w:tcBorders>
            <w:vAlign w:val="center"/>
          </w:tcPr>
          <w:p w14:paraId="1C3D0734" w14:textId="77777777" w:rsidR="00372416" w:rsidRPr="004E3928" w:rsidRDefault="00372416" w:rsidP="004E3928">
            <w:pPr>
              <w:pStyle w:val="MDPI42tablebody"/>
            </w:pPr>
            <w:r w:rsidRPr="004E3928">
              <w:t>Actual</w:t>
            </w:r>
          </w:p>
        </w:tc>
        <w:tc>
          <w:tcPr>
            <w:tcW w:w="1650" w:type="dxa"/>
            <w:tcBorders>
              <w:top w:val="single" w:sz="7" w:space="0" w:color="000000"/>
              <w:left w:val="single" w:sz="2" w:space="0" w:color="000000"/>
              <w:bottom w:val="nil"/>
              <w:right w:val="single" w:sz="2" w:space="0" w:color="000000"/>
            </w:tcBorders>
            <w:vAlign w:val="center"/>
          </w:tcPr>
          <w:p w14:paraId="6C4A1EA5" w14:textId="77777777" w:rsidR="00372416" w:rsidRPr="004E3928" w:rsidRDefault="00372416" w:rsidP="004E3928">
            <w:pPr>
              <w:pStyle w:val="MDPI42tablebody"/>
            </w:pPr>
            <w:r w:rsidRPr="004E3928">
              <w:t>Cyanophytes</w:t>
            </w:r>
          </w:p>
        </w:tc>
        <w:tc>
          <w:tcPr>
            <w:tcW w:w="1738" w:type="dxa"/>
            <w:tcBorders>
              <w:top w:val="single" w:sz="7" w:space="0" w:color="000000"/>
              <w:left w:val="single" w:sz="2" w:space="0" w:color="000000"/>
              <w:bottom w:val="nil"/>
              <w:right w:val="single" w:sz="2" w:space="0" w:color="000000"/>
            </w:tcBorders>
            <w:vAlign w:val="center"/>
          </w:tcPr>
          <w:p w14:paraId="72868817"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m:oMathPara>
          </w:p>
        </w:tc>
        <w:tc>
          <w:tcPr>
            <w:tcW w:w="1479" w:type="dxa"/>
            <w:tcBorders>
              <w:top w:val="single" w:sz="7" w:space="0" w:color="000000"/>
              <w:left w:val="single" w:sz="2" w:space="0" w:color="000000"/>
              <w:bottom w:val="nil"/>
              <w:right w:val="single" w:sz="2" w:space="0" w:color="000000"/>
            </w:tcBorders>
            <w:vAlign w:val="center"/>
          </w:tcPr>
          <w:p w14:paraId="2E1FC6C7"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m:oMathPara>
          </w:p>
        </w:tc>
        <w:tc>
          <w:tcPr>
            <w:tcW w:w="1479" w:type="dxa"/>
            <w:tcBorders>
              <w:top w:val="single" w:sz="7" w:space="0" w:color="000000"/>
              <w:left w:val="single" w:sz="2" w:space="0" w:color="000000"/>
              <w:bottom w:val="nil"/>
              <w:right w:val="single" w:sz="2" w:space="0" w:color="000000"/>
            </w:tcBorders>
            <w:vAlign w:val="center"/>
          </w:tcPr>
          <w:p w14:paraId="141993D7"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3</m:t>
                    </m:r>
                  </m:sub>
                </m:sSub>
              </m:oMath>
            </m:oMathPara>
          </w:p>
        </w:tc>
        <w:tc>
          <w:tcPr>
            <w:tcW w:w="1482" w:type="dxa"/>
            <w:tcBorders>
              <w:top w:val="single" w:sz="7" w:space="0" w:color="000000"/>
              <w:left w:val="single" w:sz="2" w:space="0" w:color="000000"/>
              <w:bottom w:val="nil"/>
              <w:right w:val="nil"/>
            </w:tcBorders>
            <w:vAlign w:val="center"/>
          </w:tcPr>
          <w:p w14:paraId="344966E3"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4</m:t>
                    </m:r>
                  </m:sub>
                </m:sSub>
              </m:oMath>
            </m:oMathPara>
          </w:p>
        </w:tc>
      </w:tr>
      <w:tr w:rsidR="00372416" w:rsidRPr="004E3928" w14:paraId="38F9AF58"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48137D3B" w14:textId="77777777" w:rsidR="00372416" w:rsidRPr="004E3928"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2EB82776" w14:textId="77777777" w:rsidR="00372416" w:rsidRPr="004E3928" w:rsidRDefault="00372416" w:rsidP="004E3928">
            <w:pPr>
              <w:pStyle w:val="MDPI42tablebody"/>
            </w:pPr>
            <w:r w:rsidRPr="004E3928">
              <w:t>Diatom</w:t>
            </w:r>
          </w:p>
        </w:tc>
        <w:tc>
          <w:tcPr>
            <w:tcW w:w="1738" w:type="dxa"/>
            <w:tcBorders>
              <w:top w:val="nil"/>
              <w:left w:val="single" w:sz="2" w:space="0" w:color="000000"/>
              <w:bottom w:val="nil"/>
              <w:right w:val="single" w:sz="2" w:space="0" w:color="000000"/>
            </w:tcBorders>
            <w:vAlign w:val="center"/>
          </w:tcPr>
          <w:p w14:paraId="69CEAA57"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5</m:t>
                    </m:r>
                  </m:sub>
                </m:sSub>
              </m:oMath>
            </m:oMathPara>
          </w:p>
        </w:tc>
        <w:tc>
          <w:tcPr>
            <w:tcW w:w="1479" w:type="dxa"/>
            <w:tcBorders>
              <w:top w:val="nil"/>
              <w:left w:val="single" w:sz="2" w:space="0" w:color="000000"/>
              <w:bottom w:val="nil"/>
              <w:right w:val="single" w:sz="2" w:space="0" w:color="000000"/>
            </w:tcBorders>
            <w:vAlign w:val="center"/>
          </w:tcPr>
          <w:p w14:paraId="3869A898"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oMath>
            </m:oMathPara>
          </w:p>
        </w:tc>
        <w:tc>
          <w:tcPr>
            <w:tcW w:w="1479" w:type="dxa"/>
            <w:tcBorders>
              <w:top w:val="nil"/>
              <w:left w:val="single" w:sz="2" w:space="0" w:color="000000"/>
              <w:bottom w:val="nil"/>
              <w:right w:val="single" w:sz="2" w:space="0" w:color="000000"/>
            </w:tcBorders>
            <w:vAlign w:val="center"/>
          </w:tcPr>
          <w:p w14:paraId="487592A7"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7</m:t>
                    </m:r>
                  </m:sub>
                </m:sSub>
              </m:oMath>
            </m:oMathPara>
          </w:p>
        </w:tc>
        <w:tc>
          <w:tcPr>
            <w:tcW w:w="1482" w:type="dxa"/>
            <w:tcBorders>
              <w:top w:val="nil"/>
              <w:left w:val="single" w:sz="2" w:space="0" w:color="000000"/>
              <w:bottom w:val="nil"/>
              <w:right w:val="nil"/>
            </w:tcBorders>
            <w:vAlign w:val="center"/>
          </w:tcPr>
          <w:p w14:paraId="6187FCCA"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8</m:t>
                    </m:r>
                  </m:sub>
                </m:sSub>
              </m:oMath>
            </m:oMathPara>
          </w:p>
        </w:tc>
      </w:tr>
      <w:tr w:rsidR="00372416" w:rsidRPr="004E3928" w14:paraId="76DEBF59"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DC89444" w14:textId="77777777" w:rsidR="00372416" w:rsidRPr="004E3928"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72ECD19D" w14:textId="77777777" w:rsidR="00372416" w:rsidRPr="004E3928" w:rsidRDefault="00372416" w:rsidP="004E3928">
            <w:pPr>
              <w:pStyle w:val="MDPI42tablebody"/>
            </w:pPr>
            <w:r w:rsidRPr="004E3928">
              <w:t>Chlorophytes</w:t>
            </w:r>
          </w:p>
        </w:tc>
        <w:tc>
          <w:tcPr>
            <w:tcW w:w="1738" w:type="dxa"/>
            <w:tcBorders>
              <w:top w:val="nil"/>
              <w:left w:val="single" w:sz="2" w:space="0" w:color="000000"/>
              <w:bottom w:val="nil"/>
              <w:right w:val="single" w:sz="2" w:space="0" w:color="000000"/>
            </w:tcBorders>
            <w:vAlign w:val="center"/>
          </w:tcPr>
          <w:p w14:paraId="023256DF"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9</m:t>
                    </m:r>
                  </m:sub>
                </m:sSub>
              </m:oMath>
            </m:oMathPara>
          </w:p>
        </w:tc>
        <w:tc>
          <w:tcPr>
            <w:tcW w:w="1479" w:type="dxa"/>
            <w:tcBorders>
              <w:top w:val="nil"/>
              <w:left w:val="single" w:sz="2" w:space="0" w:color="000000"/>
              <w:bottom w:val="nil"/>
              <w:right w:val="single" w:sz="2" w:space="0" w:color="000000"/>
            </w:tcBorders>
            <w:vAlign w:val="center"/>
          </w:tcPr>
          <w:p w14:paraId="603B4C9A"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10</m:t>
                    </m:r>
                  </m:sub>
                </m:sSub>
              </m:oMath>
            </m:oMathPara>
          </w:p>
        </w:tc>
        <w:tc>
          <w:tcPr>
            <w:tcW w:w="1479" w:type="dxa"/>
            <w:tcBorders>
              <w:top w:val="nil"/>
              <w:left w:val="single" w:sz="2" w:space="0" w:color="000000"/>
              <w:bottom w:val="nil"/>
              <w:right w:val="single" w:sz="2" w:space="0" w:color="000000"/>
            </w:tcBorders>
            <w:vAlign w:val="center"/>
          </w:tcPr>
          <w:p w14:paraId="5DF69480"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oMath>
            </m:oMathPara>
          </w:p>
        </w:tc>
        <w:tc>
          <w:tcPr>
            <w:tcW w:w="1482" w:type="dxa"/>
            <w:tcBorders>
              <w:top w:val="nil"/>
              <w:left w:val="single" w:sz="2" w:space="0" w:color="000000"/>
              <w:bottom w:val="nil"/>
              <w:right w:val="nil"/>
            </w:tcBorders>
            <w:vAlign w:val="center"/>
          </w:tcPr>
          <w:p w14:paraId="57ABDA33"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12</m:t>
                    </m:r>
                  </m:sub>
                </m:sSub>
              </m:oMath>
            </m:oMathPara>
          </w:p>
        </w:tc>
      </w:tr>
      <w:tr w:rsidR="00372416" w:rsidRPr="004E3928" w14:paraId="32F3AF71"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A5FBDF4" w14:textId="77777777" w:rsidR="00372416" w:rsidRPr="004E3928" w:rsidRDefault="00372416" w:rsidP="004E3928">
            <w:pPr>
              <w:pStyle w:val="MDPI42tablebody"/>
            </w:pPr>
          </w:p>
        </w:tc>
        <w:tc>
          <w:tcPr>
            <w:tcW w:w="1650" w:type="dxa"/>
            <w:tcBorders>
              <w:top w:val="nil"/>
              <w:left w:val="single" w:sz="2" w:space="0" w:color="000000"/>
              <w:bottom w:val="single" w:sz="7" w:space="0" w:color="000000"/>
              <w:right w:val="single" w:sz="2" w:space="0" w:color="000000"/>
            </w:tcBorders>
            <w:vAlign w:val="center"/>
          </w:tcPr>
          <w:p w14:paraId="260726F7" w14:textId="77777777" w:rsidR="00372416" w:rsidRPr="004E3928" w:rsidRDefault="00372416" w:rsidP="004E3928">
            <w:pPr>
              <w:pStyle w:val="MDPI42tablebody"/>
            </w:pPr>
            <w:r w:rsidRPr="004E3928">
              <w:t>Others</w:t>
            </w:r>
          </w:p>
        </w:tc>
        <w:tc>
          <w:tcPr>
            <w:tcW w:w="1738" w:type="dxa"/>
            <w:tcBorders>
              <w:top w:val="nil"/>
              <w:left w:val="single" w:sz="2" w:space="0" w:color="000000"/>
              <w:bottom w:val="single" w:sz="7" w:space="0" w:color="000000"/>
              <w:right w:val="single" w:sz="2" w:space="0" w:color="000000"/>
            </w:tcBorders>
            <w:vAlign w:val="center"/>
          </w:tcPr>
          <w:p w14:paraId="7B6E85BA"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13</m:t>
                    </m:r>
                  </m:sub>
                </m:sSub>
              </m:oMath>
            </m:oMathPara>
          </w:p>
        </w:tc>
        <w:tc>
          <w:tcPr>
            <w:tcW w:w="1479" w:type="dxa"/>
            <w:tcBorders>
              <w:top w:val="nil"/>
              <w:left w:val="single" w:sz="2" w:space="0" w:color="000000"/>
              <w:bottom w:val="single" w:sz="7" w:space="0" w:color="000000"/>
              <w:right w:val="single" w:sz="2" w:space="0" w:color="000000"/>
            </w:tcBorders>
            <w:vAlign w:val="center"/>
          </w:tcPr>
          <w:p w14:paraId="5A0D3305"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14</m:t>
                    </m:r>
                  </m:sub>
                </m:sSub>
              </m:oMath>
            </m:oMathPara>
          </w:p>
        </w:tc>
        <w:tc>
          <w:tcPr>
            <w:tcW w:w="1479" w:type="dxa"/>
            <w:tcBorders>
              <w:top w:val="nil"/>
              <w:left w:val="single" w:sz="2" w:space="0" w:color="000000"/>
              <w:bottom w:val="single" w:sz="7" w:space="0" w:color="000000"/>
              <w:right w:val="single" w:sz="2" w:space="0" w:color="000000"/>
            </w:tcBorders>
            <w:vAlign w:val="center"/>
          </w:tcPr>
          <w:p w14:paraId="476B29CC"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15</m:t>
                    </m:r>
                  </m:sub>
                </m:sSub>
              </m:oMath>
            </m:oMathPara>
          </w:p>
        </w:tc>
        <w:tc>
          <w:tcPr>
            <w:tcW w:w="1482" w:type="dxa"/>
            <w:tcBorders>
              <w:top w:val="nil"/>
              <w:left w:val="single" w:sz="2" w:space="0" w:color="000000"/>
              <w:bottom w:val="single" w:sz="7" w:space="0" w:color="000000"/>
              <w:right w:val="nil"/>
            </w:tcBorders>
            <w:vAlign w:val="center"/>
          </w:tcPr>
          <w:p w14:paraId="752F4EEC" w14:textId="77777777" w:rsidR="00372416" w:rsidRPr="004E3928" w:rsidRDefault="0065392E"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oMath>
            </m:oMathPara>
          </w:p>
        </w:tc>
      </w:tr>
    </w:tbl>
    <w:p w14:paraId="2EADEC21" w14:textId="77777777" w:rsidR="002150BC" w:rsidRDefault="002150BC" w:rsidP="004E3928">
      <w:pPr>
        <w:pStyle w:val="MDPI32textnoindent"/>
        <w:ind w:left="1560"/>
      </w:pPr>
    </w:p>
    <w:p w14:paraId="70B6DD02" w14:textId="3A4059B4" w:rsidR="00372416" w:rsidRPr="00851BBB" w:rsidRDefault="00C07A82" w:rsidP="00851BBB">
      <w:pPr>
        <w:pStyle w:val="MDPI32textnoindent"/>
      </w:pPr>
      <w:r>
        <w:t>“</w:t>
      </w:r>
      <w:r w:rsidR="00372416" w:rsidRPr="00851BBB">
        <w:t>Accuracy</w:t>
      </w:r>
      <w:r>
        <w:t>”</w:t>
      </w:r>
      <w:r w:rsidR="00372416" w:rsidRPr="00851BBB">
        <w:t xml:space="preserve"> simply refers to the ratio of observations that match the correct answer through classification among all </w:t>
      </w:r>
      <w:r w:rsidR="00350767" w:rsidRPr="00851BBB">
        <w:t>observations</w:t>
      </w:r>
      <w:del w:id="3789" w:author="Author" w:date="2023-03-17T07:19:00Z">
        <w:r w:rsidR="00372416" w:rsidRPr="00851BBB">
          <w:delText>,</w:delText>
        </w:r>
      </w:del>
      <w:r w:rsidR="00350767" w:rsidRPr="00851BBB">
        <w:t xml:space="preserve"> and</w:t>
      </w:r>
      <w:r w:rsidR="00372416" w:rsidRPr="00851BBB">
        <w:t xml:space="preserve"> can be calculated as shown in Equation (14) using the table above.</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4E3928" w:rsidRPr="00B21073" w14:paraId="12DA252B" w14:textId="77777777" w:rsidTr="004E3928">
        <w:tc>
          <w:tcPr>
            <w:tcW w:w="7428" w:type="dxa"/>
          </w:tcPr>
          <w:p w14:paraId="161B5B24" w14:textId="5E473A9D" w:rsidR="004E3928" w:rsidRPr="00284BBF" w:rsidRDefault="008D6C7F" w:rsidP="00284BBF">
            <w:pPr>
              <w:pStyle w:val="MDPI39equation"/>
            </w:pPr>
            <m:oMath>
              <m:r>
                <m:rPr>
                  <m:sty m:val="p"/>
                </m:rPr>
                <w:rPr>
                  <w:rFonts w:ascii="Cambria Math" w:hAnsi="Cambria Math"/>
                </w:rPr>
                <m:t>acc=</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16</m:t>
                      </m:r>
                    </m:sup>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e>
                  </m:nary>
                </m:den>
              </m:f>
            </m:oMath>
            <w:r w:rsidRPr="00284BBF">
              <w:t xml:space="preserve"> </w:t>
            </w:r>
            <w:r w:rsidR="004E3928" w:rsidRPr="00284BBF">
              <w:t xml:space="preserve"> </w:t>
            </w:r>
          </w:p>
        </w:tc>
        <w:tc>
          <w:tcPr>
            <w:tcW w:w="431" w:type="dxa"/>
            <w:vAlign w:val="center"/>
          </w:tcPr>
          <w:p w14:paraId="32842708" w14:textId="5426479D" w:rsidR="004E3928" w:rsidRPr="00B21073" w:rsidRDefault="004E3928" w:rsidP="00284BBF">
            <w:pPr>
              <w:pStyle w:val="MDPI3aequationnumber"/>
              <w:jc w:val="center"/>
            </w:pPr>
            <w:r w:rsidRPr="00B21073">
              <w:t>(</w:t>
            </w:r>
            <w:r>
              <w:t>1</w:t>
            </w:r>
            <w:r w:rsidR="008D6C7F">
              <w:t>4</w:t>
            </w:r>
            <w:r w:rsidRPr="00B21073">
              <w:t>)</w:t>
            </w:r>
          </w:p>
        </w:tc>
      </w:tr>
    </w:tbl>
    <w:p w14:paraId="336A17A9" w14:textId="14D16F8C" w:rsidR="004E3928" w:rsidRDefault="004E3928" w:rsidP="004E3928">
      <w:pPr>
        <w:pStyle w:val="MDPI32textnoindent"/>
        <w:ind w:left="1560"/>
      </w:pPr>
    </w:p>
    <w:p w14:paraId="41B0F93E" w14:textId="011B2C90" w:rsidR="002150BC" w:rsidRDefault="002150BC" w:rsidP="004E3928">
      <w:pPr>
        <w:pStyle w:val="MDPI32textnoindent"/>
        <w:ind w:left="1560"/>
      </w:pPr>
    </w:p>
    <w:p w14:paraId="0A895387" w14:textId="77777777" w:rsidR="002150BC" w:rsidRDefault="002150BC" w:rsidP="004E3928">
      <w:pPr>
        <w:pStyle w:val="MDPI32textnoindent"/>
        <w:ind w:left="1560"/>
      </w:pPr>
    </w:p>
    <w:p w14:paraId="51BE15A6" w14:textId="77777777" w:rsidR="002150BC" w:rsidRPr="00851BBB" w:rsidRDefault="002150BC" w:rsidP="00851BBB">
      <w:pPr>
        <w:pStyle w:val="MDPI31text"/>
        <w:rPr>
          <w:del w:id="3790" w:author="Author" w:date="2023-03-17T07:19:00Z"/>
        </w:rPr>
      </w:pPr>
    </w:p>
    <w:p w14:paraId="4CE6F32D" w14:textId="54B2A83D" w:rsidR="00372416" w:rsidRPr="00851BBB" w:rsidRDefault="00372416" w:rsidP="00851BBB">
      <w:pPr>
        <w:pStyle w:val="MDPI31text"/>
      </w:pPr>
      <w:del w:id="3791" w:author="Author" w:date="2023-03-17T07:19:00Z">
        <w:r w:rsidRPr="00851BBB">
          <w:delText>Advantages</w:delText>
        </w:r>
      </w:del>
      <w:ins w:id="3792" w:author="Author" w:date="2023-03-17T07:19:00Z">
        <w:r w:rsidR="006F0EC2">
          <w:t>The advantages</w:t>
        </w:r>
      </w:ins>
      <w:r w:rsidRPr="00851BBB">
        <w:t xml:space="preserve"> of accuracy are that it is easy to calculate and can be understood intuitively. However, as it simply takes the arithmetic average, the imbalance between each class can be severe when using imbalanced data. To compensate for this shortcoming, we calculated sensitivity and specificity for the four algae categories (cyanophytes, diatoms, chlorophytes, and others), calculated weighted sensitivity and weighted specificity by taking the weighted average according to the number of data, and used these two metrics as additional criteria to evaluate the algorithms. Sensitivity and specificity can be understood through the binary confusion matrix shown in Table </w:t>
      </w:r>
      <w:ins w:id="3793" w:author="HSY" w:date="2023-03-17T23:58:00Z">
        <w:r w:rsidR="00B85BAE">
          <w:t>6</w:t>
        </w:r>
      </w:ins>
      <w:del w:id="3794" w:author="HSY" w:date="2023-03-17T23:58:00Z">
        <w:r w:rsidRPr="00851BBB" w:rsidDel="00B85BAE">
          <w:delText>7</w:delText>
        </w:r>
      </w:del>
      <w:r w:rsidRPr="00851BBB">
        <w:t>.</w:t>
      </w:r>
    </w:p>
    <w:p w14:paraId="530BD452" w14:textId="5D3FF65B" w:rsidR="00372416" w:rsidRDefault="00372416" w:rsidP="006E2C5C">
      <w:pPr>
        <w:pStyle w:val="MDPI41tablecaption"/>
      </w:pPr>
      <w:commentRangeStart w:id="3795"/>
      <w:r w:rsidRPr="006E2C5C">
        <w:rPr>
          <w:b/>
          <w:bCs/>
        </w:rPr>
        <w:t xml:space="preserve">Table </w:t>
      </w:r>
      <w:ins w:id="3796" w:author="HSY" w:date="2023-03-17T23:58:00Z">
        <w:r w:rsidR="00B85BAE">
          <w:rPr>
            <w:b/>
            <w:bCs/>
          </w:rPr>
          <w:t>6</w:t>
        </w:r>
      </w:ins>
      <w:del w:id="3797" w:author="HSY" w:date="2023-03-17T23:58:00Z">
        <w:r w:rsidRPr="006E2C5C" w:rsidDel="00B85BAE">
          <w:rPr>
            <w:b/>
            <w:bCs/>
          </w:rPr>
          <w:delText>7</w:delText>
        </w:r>
      </w:del>
      <w:r w:rsidRPr="006E2C5C">
        <w:rPr>
          <w:b/>
          <w:bCs/>
        </w:rPr>
        <w:t>.</w:t>
      </w:r>
      <w:r>
        <w:t xml:space="preserve"> Binary Confusion Matrix</w:t>
      </w:r>
      <w:commentRangeEnd w:id="3795"/>
      <w:r w:rsidR="00350767">
        <w:rPr>
          <w:rStyle w:val="ab"/>
          <w:rFonts w:eastAsia="SimSun" w:cs="Times New Roman"/>
          <w:noProof/>
          <w:lang w:eastAsia="zh-CN" w:bidi="ar-SA"/>
        </w:rPr>
        <w:commentReference w:id="3795"/>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372416" w14:paraId="121CAA24" w14:textId="77777777" w:rsidTr="00BB2E29">
        <w:trPr>
          <w:trHeight w:val="386"/>
          <w:jc w:val="right"/>
        </w:trPr>
        <w:tc>
          <w:tcPr>
            <w:tcW w:w="4196" w:type="dxa"/>
            <w:gridSpan w:val="2"/>
            <w:vMerge w:val="restart"/>
            <w:tcBorders>
              <w:top w:val="single" w:sz="7" w:space="0" w:color="000000"/>
              <w:left w:val="nil"/>
              <w:bottom w:val="single" w:sz="7" w:space="0" w:color="000000"/>
              <w:right w:val="single" w:sz="2" w:space="0" w:color="000000"/>
            </w:tcBorders>
            <w:vAlign w:val="center"/>
          </w:tcPr>
          <w:p w14:paraId="07DD38DE" w14:textId="77777777" w:rsidR="00372416" w:rsidRDefault="00372416" w:rsidP="006E2C5C">
            <w:pPr>
              <w:pStyle w:val="MDPI42tablebody"/>
              <w:rPr>
                <w:rFonts w:eastAsia="한양신명조"/>
              </w:rPr>
            </w:pPr>
          </w:p>
        </w:tc>
        <w:tc>
          <w:tcPr>
            <w:tcW w:w="4196" w:type="dxa"/>
            <w:gridSpan w:val="2"/>
            <w:tcBorders>
              <w:top w:val="single" w:sz="7" w:space="0" w:color="000000"/>
              <w:left w:val="single" w:sz="2" w:space="0" w:color="000000"/>
              <w:bottom w:val="single" w:sz="7" w:space="0" w:color="000000"/>
              <w:right w:val="nil"/>
            </w:tcBorders>
            <w:vAlign w:val="center"/>
          </w:tcPr>
          <w:p w14:paraId="4CDB3F6A" w14:textId="77777777" w:rsidR="00372416" w:rsidRDefault="00372416" w:rsidP="006E2C5C">
            <w:pPr>
              <w:pStyle w:val="MDPI42tablebody"/>
            </w:pPr>
            <w:r>
              <w:rPr>
                <w:b/>
              </w:rPr>
              <w:t>Predicted</w:t>
            </w:r>
          </w:p>
        </w:tc>
      </w:tr>
      <w:tr w:rsidR="00372416" w14:paraId="17EB3A5E" w14:textId="77777777" w:rsidTr="00BB2E29">
        <w:trPr>
          <w:trHeight w:val="386"/>
          <w:jc w:val="right"/>
        </w:trPr>
        <w:tc>
          <w:tcPr>
            <w:tcW w:w="4196" w:type="dxa"/>
            <w:gridSpan w:val="2"/>
            <w:vMerge/>
            <w:tcBorders>
              <w:top w:val="single" w:sz="7" w:space="0" w:color="000000"/>
              <w:left w:val="nil"/>
              <w:bottom w:val="single" w:sz="7" w:space="0" w:color="000000"/>
              <w:right w:val="single" w:sz="2" w:space="0" w:color="000000"/>
            </w:tcBorders>
          </w:tcPr>
          <w:p w14:paraId="70B7D861" w14:textId="77777777" w:rsidR="00372416" w:rsidRDefault="00372416" w:rsidP="006E2C5C">
            <w:pPr>
              <w:pStyle w:val="MDPI42tablebody"/>
            </w:pPr>
          </w:p>
        </w:tc>
        <w:tc>
          <w:tcPr>
            <w:tcW w:w="2098" w:type="dxa"/>
            <w:tcBorders>
              <w:top w:val="single" w:sz="7" w:space="0" w:color="000000"/>
              <w:left w:val="single" w:sz="2" w:space="0" w:color="000000"/>
              <w:bottom w:val="single" w:sz="7" w:space="0" w:color="000000"/>
              <w:right w:val="single" w:sz="2" w:space="0" w:color="000000"/>
            </w:tcBorders>
            <w:vAlign w:val="center"/>
          </w:tcPr>
          <w:p w14:paraId="57F4EF02" w14:textId="77777777" w:rsidR="00372416" w:rsidRDefault="00372416" w:rsidP="006E2C5C">
            <w:pPr>
              <w:pStyle w:val="MDPI42tablebody"/>
            </w:pPr>
            <w:r>
              <w:rPr>
                <w:b/>
              </w:rPr>
              <w:t>Positive</w:t>
            </w:r>
          </w:p>
        </w:tc>
        <w:tc>
          <w:tcPr>
            <w:tcW w:w="2098" w:type="dxa"/>
            <w:tcBorders>
              <w:top w:val="single" w:sz="7" w:space="0" w:color="000000"/>
              <w:left w:val="single" w:sz="2" w:space="0" w:color="000000"/>
              <w:bottom w:val="single" w:sz="7" w:space="0" w:color="000000"/>
              <w:right w:val="nil"/>
            </w:tcBorders>
            <w:vAlign w:val="center"/>
          </w:tcPr>
          <w:p w14:paraId="6A81FD9C" w14:textId="77777777" w:rsidR="00372416" w:rsidRDefault="00372416" w:rsidP="006E2C5C">
            <w:pPr>
              <w:pStyle w:val="MDPI42tablebody"/>
            </w:pPr>
            <w:r>
              <w:rPr>
                <w:b/>
              </w:rPr>
              <w:t>Negative</w:t>
            </w:r>
          </w:p>
        </w:tc>
      </w:tr>
      <w:tr w:rsidR="00372416" w14:paraId="57FFBFBF" w14:textId="77777777" w:rsidTr="00BB2E29">
        <w:trPr>
          <w:trHeight w:val="386"/>
          <w:jc w:val="right"/>
        </w:trPr>
        <w:tc>
          <w:tcPr>
            <w:tcW w:w="2098" w:type="dxa"/>
            <w:vMerge w:val="restart"/>
            <w:tcBorders>
              <w:top w:val="single" w:sz="7" w:space="0" w:color="000000"/>
              <w:left w:val="nil"/>
              <w:bottom w:val="single" w:sz="7" w:space="0" w:color="000000"/>
              <w:right w:val="single" w:sz="2" w:space="0" w:color="000000"/>
            </w:tcBorders>
            <w:vAlign w:val="center"/>
          </w:tcPr>
          <w:p w14:paraId="362AE2D1" w14:textId="77777777" w:rsidR="00372416" w:rsidRDefault="00372416" w:rsidP="006E2C5C">
            <w:pPr>
              <w:pStyle w:val="MDPI42tablebody"/>
            </w:pPr>
            <w:r>
              <w:rPr>
                <w:b/>
              </w:rPr>
              <w:t>Actual</w:t>
            </w:r>
          </w:p>
        </w:tc>
        <w:tc>
          <w:tcPr>
            <w:tcW w:w="2098" w:type="dxa"/>
            <w:tcBorders>
              <w:top w:val="single" w:sz="7" w:space="0" w:color="000000"/>
              <w:left w:val="single" w:sz="2" w:space="0" w:color="000000"/>
              <w:bottom w:val="nil"/>
              <w:right w:val="single" w:sz="2" w:space="0" w:color="000000"/>
            </w:tcBorders>
            <w:vAlign w:val="center"/>
          </w:tcPr>
          <w:p w14:paraId="264C4E62" w14:textId="77777777" w:rsidR="00372416" w:rsidRDefault="00372416" w:rsidP="006E2C5C">
            <w:pPr>
              <w:pStyle w:val="MDPI42tablebody"/>
            </w:pPr>
            <w:r>
              <w:rPr>
                <w:b/>
              </w:rPr>
              <w:t>Positive</w:t>
            </w:r>
          </w:p>
        </w:tc>
        <w:tc>
          <w:tcPr>
            <w:tcW w:w="2098" w:type="dxa"/>
            <w:tcBorders>
              <w:top w:val="single" w:sz="7" w:space="0" w:color="000000"/>
              <w:left w:val="single" w:sz="2" w:space="0" w:color="000000"/>
              <w:bottom w:val="nil"/>
              <w:right w:val="single" w:sz="2" w:space="0" w:color="000000"/>
            </w:tcBorders>
            <w:vAlign w:val="center"/>
          </w:tcPr>
          <w:p w14:paraId="5867D300" w14:textId="77777777" w:rsidR="00372416" w:rsidRDefault="00372416" w:rsidP="006E2C5C">
            <w:pPr>
              <w:pStyle w:val="MDPI42tablebody"/>
            </w:pPr>
            <w:r>
              <w:t xml:space="preserve">True </w:t>
            </w:r>
            <w:proofErr w:type="gramStart"/>
            <w:r>
              <w:t>Positive(</w:t>
            </w:r>
            <w:proofErr w:type="gramEnd"/>
            <w:r>
              <w:t>TP)</w:t>
            </w:r>
          </w:p>
        </w:tc>
        <w:tc>
          <w:tcPr>
            <w:tcW w:w="2098" w:type="dxa"/>
            <w:tcBorders>
              <w:top w:val="single" w:sz="7" w:space="0" w:color="000000"/>
              <w:left w:val="single" w:sz="2" w:space="0" w:color="000000"/>
              <w:bottom w:val="nil"/>
              <w:right w:val="nil"/>
            </w:tcBorders>
            <w:vAlign w:val="center"/>
          </w:tcPr>
          <w:p w14:paraId="22169931" w14:textId="77777777" w:rsidR="00372416" w:rsidRDefault="00372416" w:rsidP="006E2C5C">
            <w:pPr>
              <w:pStyle w:val="MDPI42tablebody"/>
            </w:pPr>
            <w:r>
              <w:t xml:space="preserve">False </w:t>
            </w:r>
            <w:proofErr w:type="gramStart"/>
            <w:r>
              <w:t>Negative(</w:t>
            </w:r>
            <w:proofErr w:type="gramEnd"/>
            <w:r>
              <w:t>FN)</w:t>
            </w:r>
          </w:p>
        </w:tc>
      </w:tr>
      <w:tr w:rsidR="00372416" w14:paraId="4DBF3F71" w14:textId="77777777" w:rsidTr="00BB2E29">
        <w:trPr>
          <w:trHeight w:val="386"/>
          <w:jc w:val="right"/>
        </w:trPr>
        <w:tc>
          <w:tcPr>
            <w:tcW w:w="2098" w:type="dxa"/>
            <w:vMerge/>
            <w:tcBorders>
              <w:top w:val="single" w:sz="7" w:space="0" w:color="000000"/>
              <w:left w:val="nil"/>
              <w:bottom w:val="single" w:sz="7" w:space="0" w:color="000000"/>
              <w:right w:val="single" w:sz="2" w:space="0" w:color="000000"/>
            </w:tcBorders>
          </w:tcPr>
          <w:p w14:paraId="096BDF27" w14:textId="77777777" w:rsidR="00372416" w:rsidRDefault="00372416" w:rsidP="006E2C5C">
            <w:pPr>
              <w:pStyle w:val="MDPI42tablebody"/>
            </w:pPr>
          </w:p>
        </w:tc>
        <w:tc>
          <w:tcPr>
            <w:tcW w:w="2098" w:type="dxa"/>
            <w:tcBorders>
              <w:top w:val="nil"/>
              <w:left w:val="single" w:sz="2" w:space="0" w:color="000000"/>
              <w:bottom w:val="single" w:sz="7" w:space="0" w:color="000000"/>
              <w:right w:val="single" w:sz="2" w:space="0" w:color="000000"/>
            </w:tcBorders>
            <w:vAlign w:val="center"/>
          </w:tcPr>
          <w:p w14:paraId="0A5C89B4" w14:textId="77777777" w:rsidR="00372416" w:rsidRDefault="00372416" w:rsidP="006E2C5C">
            <w:pPr>
              <w:pStyle w:val="MDPI42tablebody"/>
            </w:pPr>
            <w:r>
              <w:rPr>
                <w:b/>
              </w:rPr>
              <w:t>Negative</w:t>
            </w:r>
          </w:p>
        </w:tc>
        <w:tc>
          <w:tcPr>
            <w:tcW w:w="2098" w:type="dxa"/>
            <w:tcBorders>
              <w:top w:val="nil"/>
              <w:left w:val="single" w:sz="2" w:space="0" w:color="000000"/>
              <w:bottom w:val="single" w:sz="7" w:space="0" w:color="000000"/>
              <w:right w:val="single" w:sz="2" w:space="0" w:color="000000"/>
            </w:tcBorders>
            <w:vAlign w:val="center"/>
          </w:tcPr>
          <w:p w14:paraId="1B1B6A27" w14:textId="77777777" w:rsidR="00372416" w:rsidRDefault="00372416" w:rsidP="006E2C5C">
            <w:pPr>
              <w:pStyle w:val="MDPI42tablebody"/>
            </w:pPr>
            <w:r>
              <w:t xml:space="preserve">False </w:t>
            </w:r>
            <w:proofErr w:type="gramStart"/>
            <w:r>
              <w:t>Positive(</w:t>
            </w:r>
            <w:proofErr w:type="gramEnd"/>
            <w:r>
              <w:t>FP)</w:t>
            </w:r>
          </w:p>
        </w:tc>
        <w:tc>
          <w:tcPr>
            <w:tcW w:w="2098" w:type="dxa"/>
            <w:tcBorders>
              <w:top w:val="nil"/>
              <w:left w:val="single" w:sz="2" w:space="0" w:color="000000"/>
              <w:bottom w:val="single" w:sz="7" w:space="0" w:color="000000"/>
              <w:right w:val="nil"/>
            </w:tcBorders>
            <w:vAlign w:val="center"/>
          </w:tcPr>
          <w:p w14:paraId="05C410A5" w14:textId="77777777" w:rsidR="00372416" w:rsidRDefault="00372416" w:rsidP="006E2C5C">
            <w:pPr>
              <w:pStyle w:val="MDPI42tablebody"/>
            </w:pPr>
            <w:r>
              <w:t xml:space="preserve">True </w:t>
            </w:r>
            <w:proofErr w:type="gramStart"/>
            <w:r>
              <w:t>Negative(</w:t>
            </w:r>
            <w:proofErr w:type="gramEnd"/>
            <w:r>
              <w:t>TN)</w:t>
            </w:r>
          </w:p>
        </w:tc>
      </w:tr>
    </w:tbl>
    <w:p w14:paraId="018BFB40" w14:textId="77777777" w:rsidR="00AA70F3" w:rsidRDefault="00AA70F3">
      <w:pPr>
        <w:pStyle w:val="MDPI31text"/>
        <w:rPr>
          <w:rPrChange w:id="3798" w:author="Author" w:date="2023-03-17T07:19:00Z">
            <w:rPr>
              <w:rFonts w:ascii="Times New Roman" w:hAnsi="Times New Roman"/>
            </w:rPr>
          </w:rPrChange>
        </w:rPr>
        <w:pPrChange w:id="3799" w:author="Author" w:date="2023-03-17T07:19:00Z">
          <w:pPr>
            <w:pStyle w:val="af5"/>
            <w:wordWrap/>
            <w:jc w:val="center"/>
          </w:pPr>
        </w:pPrChange>
      </w:pPr>
    </w:p>
    <w:p w14:paraId="1C95EFF0" w14:textId="1FD2405B" w:rsidR="00372416" w:rsidRPr="00851BBB" w:rsidRDefault="00372416" w:rsidP="00851BBB">
      <w:pPr>
        <w:pStyle w:val="MDPI31text"/>
      </w:pPr>
      <w:r w:rsidRPr="00851BBB">
        <w:t xml:space="preserve">Sensitivity is the ratio of observations </w:t>
      </w:r>
      <w:del w:id="3800" w:author="Author" w:date="2023-03-17T07:19:00Z">
        <w:r w:rsidRPr="00851BBB">
          <w:delText xml:space="preserve">that are </w:delText>
        </w:r>
      </w:del>
      <w:r w:rsidRPr="00851BBB">
        <w:t xml:space="preserve">properly classified as positive out of those that are actually positive, and specificity is the ratio of observations </w:t>
      </w:r>
      <w:del w:id="3801" w:author="Author" w:date="2023-03-17T07:19:00Z">
        <w:r w:rsidRPr="00851BBB">
          <w:delText xml:space="preserve">that are </w:delText>
        </w:r>
      </w:del>
      <w:r w:rsidRPr="00851BBB">
        <w:t xml:space="preserve">properly classified as negative out of those that are actually negative </w:t>
      </w:r>
      <w:del w:id="3802" w:author="Author" w:date="2023-03-17T07:19:00Z">
        <w:r w:rsidRPr="00851BBB">
          <w:delText>(Xu et al. 2020).</w:delText>
        </w:r>
      </w:del>
      <w:ins w:id="3803" w:author="Author" w:date="2023-03-17T07:19:00Z">
        <w:r w:rsidR="00574951">
          <w:t>[41].</w:t>
        </w:r>
      </w:ins>
      <w:r w:rsidRPr="00851BBB">
        <w:t xml:space="preserve"> Both ratios range from 0 to 1, with values closer to 1 indicating better algorithm performance. This is expressed in Equation (15).</w:t>
      </w:r>
    </w:p>
    <w:p w14:paraId="4B4C0E78" w14:textId="3FD3E6A3" w:rsidR="006E2C5C" w:rsidRPr="00851BBB" w:rsidRDefault="006E2C5C" w:rsidP="00851BBB">
      <w:pPr>
        <w:pStyle w:val="MDPI31text"/>
      </w:pP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6E2C5C" w:rsidRPr="00B21073" w14:paraId="653B55B4" w14:textId="77777777" w:rsidTr="00093642">
        <w:tc>
          <w:tcPr>
            <w:tcW w:w="7428" w:type="dxa"/>
          </w:tcPr>
          <w:p w14:paraId="293FE107" w14:textId="1BD5FF79" w:rsidR="006E2C5C" w:rsidRPr="006E2C5C" w:rsidRDefault="006E2C5C" w:rsidP="006E2C5C">
            <w:pPr>
              <w:pStyle w:val="af5"/>
              <w:wordWrap/>
              <w:jc w:val="center"/>
              <w:rPr>
                <w:rFonts w:ascii="Times New Roman" w:hAnsi="Times New Roman" w:cs="Times New Roman"/>
              </w:rPr>
            </w:pPr>
            <m:oMathPara>
              <m:oMath>
                <m:r>
                  <m:rPr>
                    <m:sty m:val="p"/>
                  </m:rPr>
                  <w:rPr>
                    <w:rFonts w:ascii="Cambria Math" w:hAnsi="Cambria Math" w:cs="Times New Roman"/>
                  </w:rPr>
                  <m:t>sen=</m:t>
                </m:r>
                <m:f>
                  <m:fPr>
                    <m:ctrlPr>
                      <w:rPr>
                        <w:rFonts w:ascii="Cambria Math" w:hAnsi="Cambria Math" w:cs="Times New Roman"/>
                      </w:rPr>
                    </m:ctrlPr>
                  </m:fPr>
                  <m:num>
                    <m:r>
                      <m:rPr>
                        <m:sty m:val="p"/>
                      </m:rPr>
                      <w:rPr>
                        <w:rFonts w:ascii="Cambria Math" w:hAnsi="Cambria Math" w:cs="Times New Roman"/>
                      </w:rPr>
                      <m:t>TP</m:t>
                    </m:r>
                  </m:num>
                  <m:den>
                    <m:r>
                      <m:rPr>
                        <m:sty m:val="p"/>
                      </m:rPr>
                      <w:rPr>
                        <w:rFonts w:ascii="Cambria Math" w:hAnsi="Cambria Math" w:cs="Times New Roman"/>
                      </w:rPr>
                      <m:t>TP+FN</m:t>
                    </m:r>
                  </m:den>
                </m:f>
                <m:r>
                  <m:rPr>
                    <m:sty m:val="p"/>
                  </m:rPr>
                  <w:rPr>
                    <w:rFonts w:ascii="Cambria Math" w:hAnsi="Cambria Math" w:cs="Times New Roman"/>
                  </w:rPr>
                  <m:t>, spe=</m:t>
                </m:r>
                <m:f>
                  <m:fPr>
                    <m:ctrlPr>
                      <w:rPr>
                        <w:rFonts w:ascii="Cambria Math" w:hAnsi="Cambria Math" w:cs="Times New Roman"/>
                      </w:rPr>
                    </m:ctrlPr>
                  </m:fPr>
                  <m:num>
                    <m:r>
                      <m:rPr>
                        <m:sty m:val="p"/>
                      </m:rPr>
                      <w:rPr>
                        <w:rFonts w:ascii="Cambria Math" w:hAnsi="Cambria Math" w:cs="Times New Roman"/>
                      </w:rPr>
                      <m:t>TN</m:t>
                    </m:r>
                  </m:num>
                  <m:den>
                    <m:r>
                      <m:rPr>
                        <m:sty m:val="p"/>
                      </m:rPr>
                      <w:rPr>
                        <w:rFonts w:ascii="Cambria Math" w:hAnsi="Cambria Math" w:cs="Times New Roman"/>
                      </w:rPr>
                      <m:t>TN+FP</m:t>
                    </m:r>
                  </m:den>
                </m:f>
              </m:oMath>
            </m:oMathPara>
          </w:p>
        </w:tc>
        <w:tc>
          <w:tcPr>
            <w:tcW w:w="431" w:type="dxa"/>
            <w:vAlign w:val="center"/>
          </w:tcPr>
          <w:p w14:paraId="12A87FCB" w14:textId="164A2C34" w:rsidR="006E2C5C" w:rsidRPr="00B21073" w:rsidRDefault="006E2C5C" w:rsidP="00093642">
            <w:pPr>
              <w:pStyle w:val="MDPI3aequationnumber"/>
            </w:pPr>
            <w:r w:rsidRPr="00B21073">
              <w:t>(</w:t>
            </w:r>
            <w:r>
              <w:t>15</w:t>
            </w:r>
            <w:r w:rsidRPr="00B21073">
              <w:t>)</w:t>
            </w:r>
          </w:p>
        </w:tc>
      </w:tr>
    </w:tbl>
    <w:p w14:paraId="3F43DB46" w14:textId="77777777" w:rsidR="006E2C5C" w:rsidRPr="00474228" w:rsidRDefault="006E2C5C" w:rsidP="00474228">
      <w:pPr>
        <w:pStyle w:val="MDPI31text"/>
      </w:pPr>
    </w:p>
    <w:p w14:paraId="29023705" w14:textId="5FFBB6D4" w:rsidR="00372416" w:rsidRPr="00851BBB" w:rsidRDefault="00284BBF" w:rsidP="00851BBB">
      <w:pPr>
        <w:pStyle w:val="MDPI31text"/>
      </w:pPr>
      <w:r w:rsidRPr="00851BBB">
        <w:t>F</w:t>
      </w:r>
      <w:r w:rsidR="00372416" w:rsidRPr="00851BBB">
        <w:t>or multiclass classification with at least three classes of categorical variables</w:t>
      </w:r>
      <w:ins w:id="3804" w:author="Author" w:date="2023-03-17T07:19:00Z">
        <w:r w:rsidR="00FB2B2D">
          <w:t>,</w:t>
        </w:r>
      </w:ins>
      <w:r w:rsidR="00372416" w:rsidRPr="00851BBB">
        <w:t xml:space="preserve"> as in this study, sensitivity and specificity are calculated using the binary confusion matrix for each class, and weighted sensitivity and weighted specificity, the weighted average of each, are used </w:t>
      </w:r>
      <w:del w:id="3805" w:author="Author" w:date="2023-03-17T07:19:00Z">
        <w:r w:rsidR="00372416" w:rsidRPr="00851BBB">
          <w:delText>(Li et al. (2013)).</w:delText>
        </w:r>
      </w:del>
      <w:ins w:id="3806" w:author="Author" w:date="2023-03-17T07:19:00Z">
        <w:r w:rsidR="00AE1B19">
          <w:t>[42]</w:t>
        </w:r>
        <w:r w:rsidR="00372416" w:rsidRPr="00851BBB">
          <w:t>.</w:t>
        </w:r>
      </w:ins>
      <w:r w:rsidR="00372416" w:rsidRPr="00851BBB">
        <w:t xml:space="preserve"> Hence, to create a binary confusion matrix for the diatoms category, we can set diatoms to </w:t>
      </w:r>
      <w:r w:rsidR="00C07A82">
        <w:t>“</w:t>
      </w:r>
      <w:r w:rsidR="00372416" w:rsidRPr="00851BBB">
        <w:t>positive</w:t>
      </w:r>
      <w:r w:rsidR="00C07A82">
        <w:t>”</w:t>
      </w:r>
      <w:r w:rsidR="00372416" w:rsidRPr="00851BBB">
        <w:t xml:space="preserve"> and the remaining categories (cyanophytes, chlorophytes, and others) to </w:t>
      </w:r>
      <w:r w:rsidR="00C07A82">
        <w:t>“</w:t>
      </w:r>
      <w:r w:rsidR="00372416" w:rsidRPr="00851BBB">
        <w:t>negative</w:t>
      </w:r>
      <w:r w:rsidR="00C07A82">
        <w:t>”</w:t>
      </w:r>
      <w:r w:rsidR="00372416" w:rsidRPr="00851BBB">
        <w:t xml:space="preserve">. The weighted sensitivity and weighted specificity are expressed in Equation (16). </w:t>
      </w:r>
      <m:oMath>
        <m:r>
          <m:rPr>
            <m:sty m:val="p"/>
          </m:rPr>
          <w:rPr>
            <w:rFonts w:ascii="Cambria Math" w:hAnsi="Cambria Math"/>
          </w:rPr>
          <m:t>i</m:t>
        </m:r>
      </m:oMath>
      <w:r w:rsidR="00372416" w:rsidRPr="00851BBB">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00372416" w:rsidRPr="00851BBB">
        <w:t xml:space="preserve">, </w:t>
      </w:r>
      <m:oMath>
        <m:sSub>
          <m:sSubPr>
            <m:ctrlPr>
              <w:rPr>
                <w:rFonts w:ascii="Cambria Math" w:hAnsi="Cambria Math"/>
              </w:rPr>
            </m:ctrlPr>
          </m:sSubPr>
          <m:e>
            <m:r>
              <m:rPr>
                <m:sty m:val="p"/>
              </m:rPr>
              <w:rPr>
                <w:rFonts w:ascii="Cambria Math" w:hAnsi="Cambria Math"/>
              </w:rPr>
              <m:t>sen</m:t>
            </m:r>
          </m:e>
          <m:sub>
            <m:r>
              <m:rPr>
                <m:sty m:val="p"/>
              </m:rPr>
              <w:rPr>
                <w:rFonts w:ascii="Cambria Math" w:hAnsi="Cambria Math"/>
              </w:rPr>
              <m:t>i</m:t>
            </m:r>
          </m:sub>
        </m:sSub>
      </m:oMath>
      <w:r w:rsidR="00372416" w:rsidRPr="00851BBB">
        <w:t xml:space="preserve">, and </w:t>
      </w:r>
      <m:oMath>
        <m:sSub>
          <m:sSubPr>
            <m:ctrlPr>
              <w:rPr>
                <w:rFonts w:ascii="Cambria Math" w:hAnsi="Cambria Math"/>
              </w:rPr>
            </m:ctrlPr>
          </m:sSubPr>
          <m:e>
            <m:r>
              <m:rPr>
                <m:sty m:val="p"/>
              </m:rPr>
              <w:rPr>
                <w:rFonts w:ascii="Cambria Math" w:hAnsi="Cambria Math"/>
              </w:rPr>
              <m:t>spe</m:t>
            </m:r>
          </m:e>
          <m:sub>
            <m:r>
              <m:rPr>
                <m:sty m:val="p"/>
              </m:rPr>
              <w:rPr>
                <w:rFonts w:ascii="Cambria Math" w:hAnsi="Cambria Math"/>
              </w:rPr>
              <m:t>i</m:t>
            </m:r>
          </m:sub>
        </m:sSub>
      </m:oMath>
      <w:r w:rsidR="00372416" w:rsidRPr="00851BBB">
        <w:t xml:space="preserve"> is the serial number for each category, the probability of being included in each category, and the sensitivity and specificity for each category, respectively.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284BBF" w:rsidRPr="00B21073" w14:paraId="423A7466" w14:textId="77777777" w:rsidTr="00093642">
        <w:tc>
          <w:tcPr>
            <w:tcW w:w="7428" w:type="dxa"/>
          </w:tcPr>
          <w:p w14:paraId="275F7F4E" w14:textId="76502DC0" w:rsidR="00284BBF" w:rsidRPr="006E2C5C" w:rsidRDefault="0065392E" w:rsidP="00093642">
            <w:pPr>
              <w:pStyle w:val="af5"/>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r>
                <m:rPr>
                  <m:sty m:val="p"/>
                </m:rPr>
                <w:rPr>
                  <w:rFonts w:ascii="Cambria Math" w:hAnsi="Cambria Math" w:cs="Times New Roman"/>
                </w:rPr>
                <m:t>   </m:t>
              </m:r>
            </m:oMath>
            <w:r w:rsidR="00284BBF">
              <w:rPr>
                <w:rFonts w:ascii="Times New Roman" w:hAnsi="Times New Roman" w:cs="Times New Roman"/>
              </w:rPr>
              <w:t xml:space="preserve"> </w:t>
            </w:r>
          </w:p>
        </w:tc>
        <w:tc>
          <w:tcPr>
            <w:tcW w:w="431" w:type="dxa"/>
            <w:vAlign w:val="center"/>
          </w:tcPr>
          <w:p w14:paraId="15A3A696" w14:textId="6BCEA784" w:rsidR="00284BBF" w:rsidRPr="00B21073" w:rsidRDefault="00284BBF" w:rsidP="00093642">
            <w:pPr>
              <w:pStyle w:val="MDPI3aequationnumber"/>
            </w:pPr>
            <w:r w:rsidRPr="00B21073">
              <w:t>(</w:t>
            </w:r>
            <w:r>
              <w:t>16</w:t>
            </w:r>
            <w:r w:rsidRPr="00B21073">
              <w:t>)</w:t>
            </w:r>
          </w:p>
        </w:tc>
      </w:tr>
    </w:tbl>
    <w:p w14:paraId="08F7D97E" w14:textId="77777777" w:rsidR="00284BBF" w:rsidRPr="00474228" w:rsidRDefault="00284BBF" w:rsidP="00284BBF">
      <w:pPr>
        <w:pStyle w:val="MDPI31text"/>
        <w:ind w:left="1530" w:firstLine="510"/>
      </w:pPr>
    </w:p>
    <w:p w14:paraId="17075379" w14:textId="77777777" w:rsidR="00AC3003" w:rsidRDefault="00AC3003" w:rsidP="00AC3003">
      <w:pPr>
        <w:pStyle w:val="MDPI31text"/>
        <w:ind w:left="0" w:firstLine="0"/>
      </w:pPr>
    </w:p>
    <w:p w14:paraId="60466C73" w14:textId="77777777" w:rsidR="00AC3003" w:rsidRDefault="00AC3003" w:rsidP="00AC3003">
      <w:pPr>
        <w:pStyle w:val="MDPI31text"/>
        <w:ind w:left="0" w:firstLine="0"/>
      </w:pPr>
    </w:p>
    <w:p w14:paraId="4D2E3BDD" w14:textId="50183BAB" w:rsidR="00372416" w:rsidRPr="00851BBB" w:rsidRDefault="00372416" w:rsidP="00851BBB">
      <w:pPr>
        <w:pStyle w:val="MDPI31text"/>
      </w:pPr>
      <w:r w:rsidRPr="00851BBB">
        <w:t xml:space="preserve">Moreover, there is a trade-off relationship between sensitivity and specificity, where one decreases if the other increases </w:t>
      </w:r>
      <w:del w:id="3807" w:author="Author" w:date="2023-03-17T07:19:00Z">
        <w:r w:rsidRPr="00851BBB">
          <w:delText>(Trevethan, R. (2017)).</w:delText>
        </w:r>
      </w:del>
      <w:ins w:id="3808" w:author="Author" w:date="2023-03-17T07:19:00Z">
        <w:r w:rsidR="0071082F">
          <w:t>[43]</w:t>
        </w:r>
        <w:r w:rsidRPr="00851BBB">
          <w:t>.</w:t>
        </w:r>
      </w:ins>
      <w:r w:rsidRPr="00851BBB">
        <w:t xml:space="preserve"> Therefore, we additionally defined G mean, which can serve as a suitable supplementary point for these two metrics. This </w:t>
      </w:r>
      <w:del w:id="3809" w:author="Author" w:date="2023-03-17T07:19:00Z">
        <w:r w:rsidRPr="00851BBB">
          <w:delText>is</w:delText>
        </w:r>
      </w:del>
      <w:ins w:id="3810" w:author="Author" w:date="2023-03-17T07:19:00Z">
        <w:r w:rsidR="005D19F6">
          <w:t>was</w:t>
        </w:r>
      </w:ins>
      <w:r w:rsidR="005D19F6" w:rsidRPr="00851BBB">
        <w:t xml:space="preserve"> </w:t>
      </w:r>
      <w:r w:rsidRPr="00851BBB">
        <w:t xml:space="preserve">obtained by taking the square root of the product of weighted sensitivity and weighted specificity as in Equation (17). We </w:t>
      </w:r>
      <w:del w:id="3811" w:author="Author" w:date="2023-03-17T07:19:00Z">
        <w:r w:rsidRPr="00851BBB">
          <w:delText>apply</w:delText>
        </w:r>
      </w:del>
      <w:ins w:id="3812" w:author="Author" w:date="2023-03-17T07:19:00Z">
        <w:r w:rsidR="005D19F6" w:rsidRPr="00851BBB">
          <w:t>appl</w:t>
        </w:r>
        <w:r w:rsidR="005D19F6">
          <w:t>ied</w:t>
        </w:r>
      </w:ins>
      <w:r w:rsidR="005D19F6" w:rsidRPr="00851BBB">
        <w:t xml:space="preserve"> </w:t>
      </w:r>
      <w:r w:rsidRPr="00851BBB">
        <w:t>this form because the measurement data is imbalanced towards the diatoms category.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284BBF" w:rsidRPr="00B21073" w14:paraId="7321BE3D" w14:textId="77777777" w:rsidTr="00093642">
        <w:tc>
          <w:tcPr>
            <w:tcW w:w="7428" w:type="dxa"/>
          </w:tcPr>
          <w:p w14:paraId="0DEDF458" w14:textId="35A8F3BA" w:rsidR="00284BBF" w:rsidRPr="006E2C5C" w:rsidRDefault="0065392E" w:rsidP="00284BBF">
            <w:pPr>
              <w:pStyle w:val="af5"/>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m</m:t>
                  </m:r>
                </m:sub>
              </m:sSub>
              <m:r>
                <m:rPr>
                  <m:sty m:val="p"/>
                </m:rPr>
                <w:rPr>
                  <w:rFonts w:ascii="Cambria Math" w:hAnsi="Cambria Math" w:cs="Times New Roman"/>
                </w:rPr>
                <m:t>=</m:t>
              </m:r>
              <m:rad>
                <m:radPr>
                  <m:degHide m:val="1"/>
                  <m:ctrlPr>
                    <w:rPr>
                      <w:rFonts w:ascii="Cambria Math" w:hAnsi="Cambria Math" w:cs="Times New Roman"/>
                    </w:rPr>
                  </m:ctrlPr>
                </m:radPr>
                <m:deg/>
                <m:e>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e>
              </m:rad>
            </m:oMath>
            <w:r w:rsidR="00284BBF">
              <w:rPr>
                <w:rFonts w:ascii="Times New Roman" w:hAnsi="Times New Roman" w:cs="Times New Roman"/>
              </w:rPr>
              <w:t xml:space="preserve">  </w:t>
            </w:r>
          </w:p>
        </w:tc>
        <w:tc>
          <w:tcPr>
            <w:tcW w:w="431" w:type="dxa"/>
            <w:vAlign w:val="center"/>
          </w:tcPr>
          <w:p w14:paraId="7CC38066" w14:textId="4CC07DD7" w:rsidR="00284BBF" w:rsidRPr="00B21073" w:rsidRDefault="00284BBF" w:rsidP="00093642">
            <w:pPr>
              <w:pStyle w:val="MDPI3aequationnumber"/>
            </w:pPr>
            <w:r w:rsidRPr="00B21073">
              <w:t>(</w:t>
            </w:r>
            <w:r>
              <w:t>17</w:t>
            </w:r>
            <w:r w:rsidRPr="00B21073">
              <w:t>)</w:t>
            </w:r>
          </w:p>
        </w:tc>
      </w:tr>
    </w:tbl>
    <w:p w14:paraId="7C1A0991" w14:textId="77777777" w:rsidR="00284BBF" w:rsidRDefault="00284BBF" w:rsidP="00284BBF">
      <w:pPr>
        <w:pStyle w:val="MDPI31text"/>
        <w:ind w:left="1530" w:firstLine="0"/>
      </w:pPr>
    </w:p>
    <w:p w14:paraId="1021E943" w14:textId="77777777" w:rsidR="00372416" w:rsidRDefault="00372416" w:rsidP="007665D6">
      <w:pPr>
        <w:pStyle w:val="MDPI23heading3"/>
        <w:rPr>
          <w:rFonts w:eastAsia="한양신명조"/>
        </w:rPr>
      </w:pPr>
    </w:p>
    <w:p w14:paraId="7FFE6AC2" w14:textId="4CB5EB95" w:rsidR="00372416" w:rsidRDefault="00372416">
      <w:pPr>
        <w:pStyle w:val="MDPI23heading3"/>
        <w:ind w:left="0"/>
        <w:jc w:val="center"/>
        <w:pPrChange w:id="3813" w:author="Hi" w:date="2023-03-18T13:05:00Z">
          <w:pPr>
            <w:pStyle w:val="MDPI23heading3"/>
            <w:ind w:left="0"/>
          </w:pPr>
        </w:pPrChange>
      </w:pPr>
      <w:r w:rsidRPr="009A4566">
        <w:rPr>
          <w:b/>
          <w:highlight w:val="cyan"/>
          <w:rPrChange w:id="3814" w:author="Hi" w:date="2023-03-18T11:09:00Z">
            <w:rPr>
              <w:b/>
            </w:rPr>
          </w:rPrChange>
        </w:rPr>
        <w:t xml:space="preserve">3.2.1 </w:t>
      </w:r>
      <w:del w:id="3815" w:author="Author" w:date="2023-03-17T07:19:00Z">
        <w:r w:rsidRPr="009A4566">
          <w:rPr>
            <w:b/>
            <w:highlight w:val="cyan"/>
            <w:rPrChange w:id="3816" w:author="Hi" w:date="2023-03-18T11:09:00Z">
              <w:rPr>
                <w:b/>
              </w:rPr>
            </w:rPrChange>
          </w:rPr>
          <w:delText xml:space="preserve">Variable Importance based </w:delText>
        </w:r>
      </w:del>
      <w:commentRangeStart w:id="3817"/>
      <w:r w:rsidRPr="009A4566">
        <w:rPr>
          <w:b/>
          <w:highlight w:val="cyan"/>
          <w:rPrChange w:id="3818" w:author="Hi" w:date="2023-03-18T11:09:00Z">
            <w:rPr>
              <w:b/>
            </w:rPr>
          </w:rPrChange>
        </w:rPr>
        <w:t>Tree-based algorithm</w:t>
      </w:r>
      <w:ins w:id="3819" w:author="Author" w:date="2023-03-17T07:19:00Z">
        <w:r w:rsidR="00955F69" w:rsidRPr="009A4566">
          <w:rPr>
            <w:b/>
            <w:highlight w:val="cyan"/>
            <w:rPrChange w:id="3820" w:author="Hi" w:date="2023-03-18T11:09:00Z">
              <w:rPr>
                <w:b/>
                <w:highlight w:val="yellow"/>
              </w:rPr>
            </w:rPrChange>
          </w:rPr>
          <w:t xml:space="preserve"> for Assessing Variable Importance</w:t>
        </w:r>
        <w:commentRangeEnd w:id="3817"/>
        <w:r w:rsidR="005B7A7E" w:rsidRPr="009A4566">
          <w:rPr>
            <w:rStyle w:val="ab"/>
            <w:rFonts w:eastAsia="SimSun"/>
            <w:noProof/>
            <w:snapToGrid/>
            <w:highlight w:val="cyan"/>
            <w:lang w:eastAsia="zh-CN" w:bidi="ar-SA"/>
            <w:rPrChange w:id="3821" w:author="Hi" w:date="2023-03-18T11:09:00Z">
              <w:rPr>
                <w:rStyle w:val="ab"/>
                <w:rFonts w:eastAsia="SimSun"/>
                <w:noProof/>
                <w:snapToGrid/>
                <w:lang w:eastAsia="zh-CN" w:bidi="ar-SA"/>
              </w:rPr>
            </w:rPrChange>
          </w:rPr>
          <w:commentReference w:id="3817"/>
        </w:r>
      </w:ins>
    </w:p>
    <w:p w14:paraId="17F23616" w14:textId="51E30599" w:rsidR="0074325E" w:rsidRDefault="00372416">
      <w:pPr>
        <w:pStyle w:val="MDPI31text"/>
        <w:pPrChange w:id="3822" w:author="Author" w:date="2023-03-17T07:19:00Z">
          <w:pPr>
            <w:pStyle w:val="MDPI32textnoindent"/>
            <w:ind w:firstLine="452"/>
          </w:pPr>
        </w:pPrChange>
      </w:pPr>
      <w:del w:id="3823" w:author="Author" w:date="2023-03-17T07:19:00Z">
        <w:r w:rsidRPr="00851BBB">
          <w:delText xml:space="preserve">Of </w:delText>
        </w:r>
      </w:del>
      <w:ins w:id="3824" w:author="Author" w:date="2023-03-17T07:19:00Z">
        <w:r w:rsidR="000C4AB4" w:rsidRPr="000C4AB4">
          <w:t xml:space="preserve">In this study, </w:t>
        </w:r>
      </w:ins>
      <w:r w:rsidR="000C4AB4" w:rsidRPr="000C4AB4">
        <w:t xml:space="preserve">the </w:t>
      </w:r>
      <w:del w:id="3825" w:author="Author" w:date="2023-03-17T07:19:00Z">
        <w:r w:rsidRPr="00851BBB">
          <w:delText xml:space="preserve">algorithms whose </w:delText>
        </w:r>
      </w:del>
      <w:r w:rsidR="000C4AB4" w:rsidRPr="000C4AB4">
        <w:t xml:space="preserve">classification performance </w:t>
      </w:r>
      <w:del w:id="3826" w:author="Author" w:date="2023-03-17T07:19:00Z">
        <w:r w:rsidRPr="00851BBB">
          <w:delText xml:space="preserve">is compared in this study, </w:delText>
        </w:r>
      </w:del>
      <w:ins w:id="3827" w:author="Author" w:date="2023-03-17T07:19:00Z">
        <w:r w:rsidR="000C4AB4" w:rsidRPr="000C4AB4">
          <w:t xml:space="preserve">of five tree-based algorithms, namely </w:t>
        </w:r>
      </w:ins>
      <w:r w:rsidR="000C4AB4" w:rsidRPr="000C4AB4">
        <w:t xml:space="preserve">bagging, AdaBoost, gradient boosting, random forest, and extreme gradient boosting, </w:t>
      </w:r>
      <w:del w:id="3828" w:author="Author" w:date="2023-03-17T07:19:00Z">
        <w:r w:rsidRPr="00851BBB">
          <w:delText xml:space="preserve">which are made based on the tree model, are all referred </w:delText>
        </w:r>
      </w:del>
      <w:ins w:id="3829" w:author="Author" w:date="2023-03-17T07:19:00Z">
        <w:r w:rsidR="000C4AB4" w:rsidRPr="000C4AB4">
          <w:t>was compared.</w:t>
        </w:r>
        <w:r w:rsidR="000C4AB4">
          <w:t xml:space="preserve"> </w:t>
        </w:r>
        <w:r w:rsidR="00D75A2A" w:rsidRPr="00D75A2A">
          <w:t xml:space="preserve">Each algorithm computes variable importance </w:t>
        </w:r>
      </w:ins>
      <w:r w:rsidR="00D75A2A" w:rsidRPr="00D75A2A">
        <w:t xml:space="preserve">to </w:t>
      </w:r>
      <w:del w:id="3830" w:author="Author" w:date="2023-03-17T07:19:00Z">
        <w:r w:rsidRPr="00851BBB">
          <w:delText>as tree-based algorithms. When classifying a specific response variable, these algorithms numerically calculate</w:delText>
        </w:r>
      </w:del>
      <w:ins w:id="3831" w:author="Author" w:date="2023-03-17T07:19:00Z">
        <w:r w:rsidR="00D75A2A" w:rsidRPr="00D75A2A">
          <w:t>determine</w:t>
        </w:r>
      </w:ins>
      <w:r w:rsidR="00D75A2A" w:rsidRPr="00D75A2A">
        <w:t xml:space="preserve"> which explanatory variable has the most influence</w:t>
      </w:r>
      <w:del w:id="3832" w:author="Author" w:date="2023-03-17T07:19:00Z">
        <w:r w:rsidRPr="00851BBB">
          <w:delText>, which is called</w:delText>
        </w:r>
      </w:del>
      <w:ins w:id="3833" w:author="Author" w:date="2023-03-17T07:19:00Z">
        <w:r w:rsidR="00D75A2A" w:rsidRPr="00D75A2A">
          <w:t xml:space="preserve"> on the response</w:t>
        </w:r>
      </w:ins>
      <w:r w:rsidR="00D75A2A" w:rsidRPr="00D75A2A">
        <w:t xml:space="preserve"> variable</w:t>
      </w:r>
      <w:r w:rsidR="0080096C">
        <w:t xml:space="preserve"> </w:t>
      </w:r>
      <w:del w:id="3834" w:author="Author" w:date="2023-03-17T07:19:00Z">
        <w:r w:rsidRPr="00851BBB">
          <w:delText>importance (Gregorutti et al. (2017)).</w:delText>
        </w:r>
      </w:del>
      <w:ins w:id="3835" w:author="Author" w:date="2023-03-17T07:19:00Z">
        <w:r w:rsidR="00E30A66">
          <w:t>[44]</w:t>
        </w:r>
        <w:r w:rsidR="00D75A2A" w:rsidRPr="00D75A2A">
          <w:t>.</w:t>
        </w:r>
      </w:ins>
      <w:r w:rsidR="00D75A2A" w:rsidRPr="00D75A2A">
        <w:t xml:space="preserve"> Variable importance increases as the reduction of the Gini coefficient or the sum of squared errors</w:t>
      </w:r>
      <w:del w:id="3836" w:author="Author" w:date="2023-03-17T07:19:00Z">
        <w:r w:rsidRPr="00851BBB">
          <w:delText>, an impurity metric,</w:delText>
        </w:r>
      </w:del>
      <w:r w:rsidR="00D75A2A" w:rsidRPr="00D75A2A">
        <w:t xml:space="preserve"> increases.</w:t>
      </w:r>
      <w:r w:rsidR="0074325E">
        <w:t xml:space="preserve"> </w:t>
      </w:r>
      <w:del w:id="3837" w:author="Author" w:date="2023-03-17T07:19:00Z">
        <w:r w:rsidRPr="00851BBB">
          <w:delText>Particularly, in</w:delText>
        </w:r>
      </w:del>
      <w:ins w:id="3838" w:author="Author" w:date="2023-03-17T07:19:00Z">
        <w:r w:rsidR="0074325E" w:rsidRPr="0074325E">
          <w:t>In</w:t>
        </w:r>
      </w:ins>
      <w:r w:rsidR="0074325E" w:rsidRPr="0074325E">
        <w:t xml:space="preserve"> extreme gradient boosting, variable importance is calculated </w:t>
      </w:r>
      <w:del w:id="3839" w:author="Author" w:date="2023-03-17T07:19:00Z">
        <w:r w:rsidRPr="00851BBB">
          <w:delText>based on</w:delText>
        </w:r>
      </w:del>
      <w:ins w:id="3840" w:author="Author" w:date="2023-03-17T07:19:00Z">
        <w:r w:rsidR="0074325E" w:rsidRPr="0074325E">
          <w:t>using</w:t>
        </w:r>
      </w:ins>
      <w:r w:rsidR="0074325E" w:rsidRPr="0074325E">
        <w:t xml:space="preserve"> three measurement criteria: gain, cover, and frequency.</w:t>
      </w:r>
      <w:del w:id="3841" w:author="Author" w:date="2023-03-17T07:19:00Z">
        <w:r w:rsidRPr="00851BBB">
          <w:delText xml:space="preserve"> </w:delText>
        </w:r>
      </w:del>
    </w:p>
    <w:p w14:paraId="7751A2D4" w14:textId="0D5AB2CD" w:rsidR="0074325E" w:rsidRPr="00851BBB" w:rsidRDefault="00372416" w:rsidP="00305E0A">
      <w:pPr>
        <w:pStyle w:val="MDPI31text"/>
        <w:rPr>
          <w:ins w:id="3842" w:author="Author" w:date="2023-03-17T07:19:00Z"/>
        </w:rPr>
      </w:pPr>
      <w:del w:id="3843" w:author="Author" w:date="2023-03-17T07:19:00Z">
        <w:r w:rsidRPr="00851BBB">
          <w:delText>Let us examine several figures. Fig. 15 shows</w:delText>
        </w:r>
      </w:del>
    </w:p>
    <w:p w14:paraId="32B0DF6B" w14:textId="6DE06B7C" w:rsidR="00F518ED" w:rsidRDefault="00BE52C3">
      <w:pPr>
        <w:pStyle w:val="MDPI31text"/>
        <w:pPrChange w:id="3844" w:author="Author" w:date="2023-03-17T07:19:00Z">
          <w:pPr>
            <w:pStyle w:val="MDPI32textnoindent"/>
            <w:ind w:firstLine="452"/>
          </w:pPr>
        </w:pPrChange>
      </w:pPr>
      <w:ins w:id="3845" w:author="Author" w:date="2023-03-17T07:19:00Z">
        <w:r>
          <w:t>Figure 18</w:t>
        </w:r>
        <w:r w:rsidR="00F518ED">
          <w:t xml:space="preserve"> presents</w:t>
        </w:r>
      </w:ins>
      <w:r w:rsidR="00F518ED">
        <w:t xml:space="preserve"> graphs of the error calculated when applying </w:t>
      </w:r>
      <w:ins w:id="3846" w:author="Author" w:date="2023-03-17T07:19:00Z">
        <w:r w:rsidR="00F518ED">
          <w:t xml:space="preserve">the </w:t>
        </w:r>
      </w:ins>
      <w:r w:rsidR="00F518ED">
        <w:t xml:space="preserve">random forest </w:t>
      </w:r>
      <w:ins w:id="3847" w:author="Author" w:date="2023-03-17T07:19:00Z">
        <w:r w:rsidR="00F518ED">
          <w:t xml:space="preserve">algorithm </w:t>
        </w:r>
      </w:ins>
      <w:r w:rsidR="00F518ED">
        <w:t xml:space="preserve">based on the training data at each </w:t>
      </w:r>
      <w:r w:rsidR="003C5716">
        <w:t>s</w:t>
      </w:r>
      <w:ins w:id="3848" w:author="Hi" w:date="2023-03-18T23:38:00Z">
        <w:r w:rsidR="0071510F">
          <w:t>ampling</w:t>
        </w:r>
      </w:ins>
      <w:del w:id="3849" w:author="Hi" w:date="2023-03-18T23:38:00Z">
        <w:r w:rsidR="003C5716" w:rsidDel="0071510F">
          <w:delText>urvey</w:delText>
        </w:r>
      </w:del>
      <w:r w:rsidR="00F518ED">
        <w:t xml:space="preserve"> site. </w:t>
      </w:r>
      <w:del w:id="3850" w:author="Author" w:date="2023-03-17T07:19:00Z">
        <w:r w:rsidR="00372416" w:rsidRPr="00851BBB">
          <w:delText xml:space="preserve"> In the legend,</w:delText>
        </w:r>
      </w:del>
      <w:ins w:id="3851" w:author="Author" w:date="2023-03-17T07:19:00Z">
        <w:r w:rsidR="00F518ED">
          <w:t>The</w:t>
        </w:r>
      </w:ins>
      <w:r w:rsidR="00F518ED">
        <w:t xml:space="preserve"> OOB (out-of-bag) error </w:t>
      </w:r>
      <w:ins w:id="3852" w:author="Author" w:date="2023-03-17T07:19:00Z">
        <w:r w:rsidR="00F518ED">
          <w:t xml:space="preserve">in the legend </w:t>
        </w:r>
      </w:ins>
      <w:r w:rsidR="00F518ED">
        <w:t xml:space="preserve">refers to the error obtained by using the remaining data not included in </w:t>
      </w:r>
      <w:del w:id="3853" w:author="Author" w:date="2023-03-17T07:19:00Z">
        <w:r w:rsidR="00372416" w:rsidRPr="00851BBB">
          <w:delText>sampling</w:delText>
        </w:r>
      </w:del>
      <w:ins w:id="3854" w:author="Author" w:date="2023-03-17T07:19:00Z">
        <w:r w:rsidR="003C5716">
          <w:t>s</w:t>
        </w:r>
      </w:ins>
      <w:ins w:id="3855" w:author="Hi" w:date="2023-03-18T23:39:00Z">
        <w:r w:rsidR="0071510F">
          <w:t>ampling</w:t>
        </w:r>
      </w:ins>
      <w:ins w:id="3856" w:author="Author" w:date="2023-03-17T07:19:00Z">
        <w:del w:id="3857" w:author="Hi" w:date="2023-03-18T23:39:00Z">
          <w:r w:rsidR="003C5716" w:rsidDel="0071510F">
            <w:delText>urvey</w:delText>
          </w:r>
        </w:del>
      </w:ins>
      <w:r w:rsidR="00F518ED">
        <w:t xml:space="preserve"> with replacement, which allows duplication, from the training data as validation data </w:t>
      </w:r>
      <w:del w:id="3858" w:author="Author" w:date="2023-03-17T07:19:00Z">
        <w:r w:rsidR="00372416" w:rsidRPr="00851BBB">
          <w:delText>(Genuer, R. and Poggi, J. M. (2020)).</w:delText>
        </w:r>
      </w:del>
      <w:ins w:id="3859" w:author="Author" w:date="2023-03-17T07:19:00Z">
        <w:r w:rsidR="009124A9">
          <w:t>[45]</w:t>
        </w:r>
      </w:ins>
      <w:r w:rsidR="00F518ED">
        <w:t xml:space="preserve"> The other items in the legend indicate the probability of an incorrect answer calculated as the error for each category when the dominant algae </w:t>
      </w:r>
      <w:del w:id="3860" w:author="Author" w:date="2023-03-17T07:19:00Z">
        <w:r w:rsidR="00372416" w:rsidRPr="00851BBB">
          <w:delText>is arbitrarily</w:delText>
        </w:r>
      </w:del>
      <w:ins w:id="3861" w:author="Author" w:date="2023-03-17T07:19:00Z">
        <w:r w:rsidR="00F518ED">
          <w:t>are</w:t>
        </w:r>
      </w:ins>
      <w:r w:rsidR="00F518ED">
        <w:t xml:space="preserve"> classified as cyanophytes, diatoms, chlorophytes, </w:t>
      </w:r>
      <w:del w:id="3862" w:author="Author" w:date="2023-03-17T07:19:00Z">
        <w:r w:rsidR="00372416" w:rsidRPr="00851BBB">
          <w:delText>and</w:delText>
        </w:r>
      </w:del>
      <w:ins w:id="3863" w:author="Author" w:date="2023-03-17T07:19:00Z">
        <w:r w:rsidR="00F518ED">
          <w:t>or</w:t>
        </w:r>
      </w:ins>
      <w:r w:rsidR="00F518ED">
        <w:t xml:space="preserve"> other algae</w:t>
      </w:r>
      <w:del w:id="3864" w:author="Author" w:date="2023-03-17T07:19:00Z">
        <w:r w:rsidR="00372416" w:rsidRPr="00851BBB">
          <w:delText xml:space="preserve"> for each specific individual. Fig. 15 shows</w:delText>
        </w:r>
      </w:del>
      <w:ins w:id="3865" w:author="Author" w:date="2023-03-17T07:19:00Z">
        <w:r w:rsidR="00F518ED">
          <w:t xml:space="preserve">. </w:t>
        </w:r>
        <w:r>
          <w:t>Figure 18</w:t>
        </w:r>
        <w:r w:rsidR="00F518ED">
          <w:t xml:space="preserve"> demonstrates</w:t>
        </w:r>
      </w:ins>
      <w:r w:rsidR="00F518ED">
        <w:t xml:space="preserve"> that each error converges to a specific value as the number of tree models used in random forest increases. </w:t>
      </w:r>
      <w:del w:id="3866" w:author="Author" w:date="2023-03-17T07:19:00Z">
        <w:r w:rsidR="00372416" w:rsidRPr="00851BBB">
          <w:delText>And the</w:delText>
        </w:r>
      </w:del>
      <w:ins w:id="3867" w:author="Author" w:date="2023-03-17T07:19:00Z">
        <w:r w:rsidR="00F518ED">
          <w:t>The</w:t>
        </w:r>
      </w:ins>
      <w:r w:rsidR="00F518ED">
        <w:t xml:space="preserve"> probability of error is the lowest when probabilistically judging that the dominant algae are diatoms</w:t>
      </w:r>
      <w:r w:rsidR="00372416" w:rsidRPr="00851BBB">
        <w:t xml:space="preserve">. </w:t>
      </w:r>
      <w:ins w:id="3868" w:author="Author" w:date="2023-03-17T07:27:00Z">
        <w:r w:rsidR="00C81DAB" w:rsidRPr="00C81DAB">
          <w:t>This confirms that the most frequent time points during the survey period were those when diatoms dominated. Fig</w:t>
        </w:r>
        <w:r w:rsidR="00C81DAB">
          <w:t xml:space="preserve">ure </w:t>
        </w:r>
        <w:r w:rsidR="00C81DAB" w:rsidRPr="00C81DAB">
          <w:t>1</w:t>
        </w:r>
      </w:ins>
      <w:ins w:id="3869" w:author="Hi" w:date="2023-03-18T13:16:00Z">
        <w:r w:rsidR="00A63873">
          <w:t>9</w:t>
        </w:r>
      </w:ins>
      <w:ins w:id="3870" w:author="Author" w:date="2023-03-17T07:27:00Z">
        <w:del w:id="3871" w:author="Hi" w:date="2023-03-18T13:16:00Z">
          <w:r w:rsidR="00C81DAB" w:rsidRPr="00C81DAB" w:rsidDel="00A63873">
            <w:delText>6</w:delText>
          </w:r>
        </w:del>
        <w:r w:rsidR="00C81DAB" w:rsidRPr="00C81DAB">
          <w:t xml:space="preserve"> presents the cross-validation tests conducted by extreme gradient boosting, wherein the point indicating the smallest </w:t>
        </w:r>
        <w:proofErr w:type="spellStart"/>
        <w:r w:rsidR="00C81DAB" w:rsidRPr="00C81DAB">
          <w:t>mlogloss</w:t>
        </w:r>
        <w:proofErr w:type="spellEnd"/>
        <w:r w:rsidR="00C81DAB" w:rsidRPr="00C81DAB">
          <w:t xml:space="preserve"> error value was considered as the best iteration. As illustrated in Fig. 1</w:t>
        </w:r>
      </w:ins>
      <w:ins w:id="3872" w:author="Hi" w:date="2023-03-18T13:16:00Z">
        <w:r w:rsidR="00A63873">
          <w:t>9</w:t>
        </w:r>
      </w:ins>
      <w:ins w:id="3873" w:author="Author" w:date="2023-03-17T07:27:00Z">
        <w:del w:id="3874" w:author="Hi" w:date="2023-03-18T13:16:00Z">
          <w:r w:rsidR="00C81DAB" w:rsidRPr="00C81DAB" w:rsidDel="00A63873">
            <w:delText>6</w:delText>
          </w:r>
        </w:del>
        <w:r w:rsidR="00C81DAB" w:rsidRPr="00C81DAB">
          <w:t xml:space="preserve">, the </w:t>
        </w:r>
        <w:proofErr w:type="spellStart"/>
        <w:r w:rsidR="00C81DAB" w:rsidRPr="00C81DAB">
          <w:t>mlogloss</w:t>
        </w:r>
        <w:proofErr w:type="spellEnd"/>
        <w:r w:rsidR="00C81DAB" w:rsidRPr="00C81DAB">
          <w:t xml:space="preserve"> error value progressively decreased with each iteration for the training data, but increased after a certain point for the test data, indicating overfitting </w:t>
        </w:r>
        <w:r w:rsidR="00C81DAB">
          <w:t xml:space="preserve">[46]. </w:t>
        </w:r>
        <w:r w:rsidR="00C81DAB" w:rsidRPr="00C81DAB">
          <w:t>Therefore, one of the advantages of extreme gradient boosting is that it reduces the risk of overfitting through cross-validation.</w:t>
        </w:r>
      </w:ins>
      <w:del w:id="3875" w:author="Author" w:date="2023-03-17T07:27:00Z">
        <w:r w:rsidR="00372416" w:rsidRPr="00851BBB" w:rsidDel="00C81DAB">
          <w:delText xml:space="preserve">This proves the fact that during the survey period, time points when diatoms were the dominant algae were the most frequent. Extreme gradient boosting can conduct cross-validation tests on its own, the graphs for which are shown in Fig. 16.  Through this, the point showing the smallest </w:delText>
        </w:r>
      </w:del>
      <m:oMath>
        <m:r>
          <w:del w:id="3876" w:author="Author" w:date="2023-03-17T07:27:00Z">
            <m:rPr>
              <m:sty m:val="p"/>
            </m:rPr>
            <w:rPr>
              <w:rFonts w:ascii="Cambria Math" w:hAnsi="Cambria Math"/>
            </w:rPr>
            <m:t>mlogloss</m:t>
          </w:del>
        </m:r>
      </m:oMath>
      <w:del w:id="3877" w:author="Author" w:date="2023-03-17T07:27:00Z">
        <w:r w:rsidR="00372416" w:rsidRPr="00851BBB" w:rsidDel="00C81DAB">
          <w:delText xml:space="preserve"> error value can be set as the best iteration. As shown in Fig. 16, for the training data, the </w:delText>
        </w:r>
      </w:del>
      <m:oMath>
        <m:r>
          <w:del w:id="3878" w:author="Author" w:date="2023-03-17T07:27:00Z">
            <m:rPr>
              <m:sty m:val="p"/>
            </m:rPr>
            <w:rPr>
              <w:rFonts w:ascii="Cambria Math" w:hAnsi="Cambria Math"/>
            </w:rPr>
            <m:t>mlogloss</m:t>
          </w:del>
        </m:r>
      </m:oMath>
      <w:del w:id="3879" w:author="Author" w:date="2023-03-17T07:27:00Z">
        <w:r w:rsidR="00372416" w:rsidRPr="00851BBB" w:rsidDel="00C81DAB">
          <w:delText xml:space="preserve"> error value continues to decrease with each iteration, whereas for the test data, the </w:delText>
        </w:r>
      </w:del>
      <m:oMath>
        <m:r>
          <w:del w:id="3880" w:author="Author" w:date="2023-03-17T07:27:00Z">
            <m:rPr>
              <m:sty m:val="p"/>
            </m:rPr>
            <w:rPr>
              <w:rFonts w:ascii="Cambria Math" w:hAnsi="Cambria Math"/>
            </w:rPr>
            <m:t>mlogloss</m:t>
          </w:del>
        </m:r>
      </m:oMath>
      <w:del w:id="3881" w:author="Author" w:date="2023-03-17T07:27:00Z">
        <w:r w:rsidR="00372416" w:rsidRPr="00851BBB" w:rsidDel="00C81DAB">
          <w:delText xml:space="preserve"> error value increases after a certain point, which indicates overfitting (Roelofs et al. (2019)). Hence, an advantage of extreme gradient boosting is that it can reduce the risk of overfitting through cross validation</w:delText>
        </w:r>
        <w:r w:rsidR="00F518ED" w:rsidDel="00C81DAB">
          <w:delText>.</w:delText>
        </w:r>
      </w:del>
    </w:p>
    <w:tbl>
      <w:tblPr>
        <w:tblOverlap w:val="never"/>
        <w:tblW w:w="5000" w:type="pc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Change w:id="3882" w:author="HSY" w:date="2023-03-20T13:29:00Z">
          <w:tblPr>
            <w:tblOverlap w:val="never"/>
            <w:tblW w:w="10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PrChange>
      </w:tblPr>
      <w:tblGrid>
        <w:gridCol w:w="5279"/>
        <w:gridCol w:w="5187"/>
        <w:tblGridChange w:id="3883">
          <w:tblGrid>
            <w:gridCol w:w="5139"/>
            <w:gridCol w:w="5139"/>
          </w:tblGrid>
        </w:tblGridChange>
      </w:tblGrid>
      <w:tr w:rsidR="00305E0A" w14:paraId="60C7541D" w14:textId="77777777" w:rsidTr="001D5383">
        <w:trPr>
          <w:trHeight w:val="39"/>
          <w:trPrChange w:id="3884" w:author="HSY" w:date="2023-03-20T13:29:00Z">
            <w:trPr>
              <w:trHeight w:val="39"/>
            </w:trPr>
          </w:trPrChange>
        </w:trPr>
        <w:tc>
          <w:tcPr>
            <w:tcW w:w="2522" w:type="pct"/>
            <w:tcBorders>
              <w:top w:val="nil"/>
              <w:left w:val="nil"/>
              <w:bottom w:val="nil"/>
              <w:right w:val="nil"/>
            </w:tcBorders>
            <w:vAlign w:val="center"/>
            <w:tcPrChange w:id="3885" w:author="HSY" w:date="2023-03-20T13:29:00Z">
              <w:tcPr>
                <w:tcW w:w="5139" w:type="dxa"/>
                <w:tcBorders>
                  <w:top w:val="nil"/>
                  <w:left w:val="nil"/>
                  <w:bottom w:val="nil"/>
                  <w:right w:val="nil"/>
                </w:tcBorders>
                <w:vAlign w:val="center"/>
              </w:tcPr>
            </w:tcPrChange>
          </w:tcPr>
          <w:p w14:paraId="39F23961" w14:textId="08AEFA77" w:rsidR="008A5D72" w:rsidRDefault="00E3622A" w:rsidP="006459E3">
            <w:pPr>
              <w:pStyle w:val="MDPI52figure"/>
            </w:pPr>
            <w:ins w:id="3886" w:author="User" w:date="2023-03-20T16:48:00Z">
              <w:r>
                <w:rPr>
                  <w:noProof/>
                  <w:snapToGrid/>
                  <w:lang w:eastAsia="ko-KR" w:bidi="ar-SA"/>
                </w:rPr>
                <w:lastRenderedPageBreak/>
                <w:drawing>
                  <wp:inline distT="0" distB="0" distL="0" distR="0" wp14:anchorId="3BCB565C" wp14:editId="5FE83D60">
                    <wp:extent cx="3222625" cy="1737995"/>
                    <wp:effectExtent l="0" t="0" r="0" b="0"/>
                    <wp:docPr id="1059" name="그림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그림 1059"/>
                            <pic:cNvPicPr/>
                          </pic:nvPicPr>
                          <pic:blipFill>
                            <a:blip r:embed="rId150"/>
                            <a:stretch>
                              <a:fillRect/>
                            </a:stretch>
                          </pic:blipFill>
                          <pic:spPr>
                            <a:xfrm>
                              <a:off x="0" y="0"/>
                              <a:ext cx="3222625" cy="1737995"/>
                            </a:xfrm>
                            <a:prstGeom prst="rect">
                              <a:avLst/>
                            </a:prstGeom>
                          </pic:spPr>
                        </pic:pic>
                      </a:graphicData>
                    </a:graphic>
                  </wp:inline>
                </w:drawing>
              </w:r>
            </w:ins>
            <w:ins w:id="3887" w:author="Hi" w:date="2023-03-18T23:25:00Z">
              <w:del w:id="3888" w:author="User" w:date="2023-03-20T16:48:00Z">
                <w:r w:rsidR="00D77B49" w:rsidDel="00E3622A">
                  <w:rPr>
                    <w:noProof/>
                    <w:snapToGrid/>
                    <w:lang w:eastAsia="ko-KR" w:bidi="ar-SA"/>
                  </w:rPr>
                  <w:drawing>
                    <wp:inline distT="0" distB="0" distL="0" distR="0" wp14:anchorId="6ECA8955" wp14:editId="295EF03D">
                      <wp:extent cx="3237872" cy="2729553"/>
                      <wp:effectExtent l="0" t="0" r="635" b="0"/>
                      <wp:docPr id="1214" name="그림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J1.png"/>
                              <pic:cNvPicPr/>
                            </pic:nvPicPr>
                            <pic:blipFill>
                              <a:blip r:embed="rId151">
                                <a:extLst>
                                  <a:ext uri="{28A0092B-C50C-407E-A947-70E740481C1C}">
                                    <a14:useLocalDpi xmlns:a14="http://schemas.microsoft.com/office/drawing/2010/main" val="0"/>
                                  </a:ext>
                                </a:extLst>
                              </a:blip>
                              <a:stretch>
                                <a:fillRect/>
                              </a:stretch>
                            </pic:blipFill>
                            <pic:spPr>
                              <a:xfrm>
                                <a:off x="0" y="0"/>
                                <a:ext cx="3256739" cy="2745458"/>
                              </a:xfrm>
                              <a:prstGeom prst="rect">
                                <a:avLst/>
                              </a:prstGeom>
                            </pic:spPr>
                          </pic:pic>
                        </a:graphicData>
                      </a:graphic>
                    </wp:inline>
                  </w:drawing>
                </w:r>
              </w:del>
            </w:ins>
            <w:del w:id="3889" w:author="Author" w:date="2023-03-17T07:19:00Z">
              <w:r w:rsidR="008A5D72">
                <w:rPr>
                  <w:noProof/>
                  <w:lang w:eastAsia="ko-KR" w:bidi="ar-SA"/>
                </w:rPr>
                <w:drawing>
                  <wp:inline distT="0" distB="0" distL="0" distR="0" wp14:anchorId="41E53996" wp14:editId="11DF1759">
                    <wp:extent cx="3240000" cy="2209011"/>
                    <wp:effectExtent l="0" t="0" r="0" b="127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shape1134" descr="Char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240000" cy="2209011"/>
                            </a:xfrm>
                            <a:prstGeom prst="rect">
                              <a:avLst/>
                            </a:prstGeom>
                          </pic:spPr>
                        </pic:pic>
                      </a:graphicData>
                    </a:graphic>
                  </wp:inline>
                </w:drawing>
              </w:r>
            </w:del>
            <w:ins w:id="3890" w:author="Author" w:date="2023-03-17T07:19:00Z">
              <w:del w:id="3891" w:author="Hi" w:date="2023-03-18T23:25:00Z">
                <w:r w:rsidR="008A5D72" w:rsidDel="00D77B49">
                  <w:rPr>
                    <w:noProof/>
                    <w:lang w:eastAsia="ko-KR" w:bidi="ar-SA"/>
                  </w:rPr>
                  <w:drawing>
                    <wp:inline distT="0" distB="0" distL="0" distR="0" wp14:anchorId="60B9349A" wp14:editId="75734636">
                      <wp:extent cx="3240000" cy="2594840"/>
                      <wp:effectExtent l="0" t="0" r="0" b="0"/>
                      <wp:docPr id="1134" name="Picture 11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shape1134" descr="Chart&#10;&#10;Description automatically generated"/>
                              <pic:cNvPicPr/>
                            </pic:nvPicPr>
                            <pic:blipFill rotWithShape="1">
                              <a:blip r:embed="rId152">
                                <a:extLst>
                                  <a:ext uri="{28A0092B-C50C-407E-A947-70E740481C1C}">
                                    <a14:useLocalDpi xmlns:a14="http://schemas.microsoft.com/office/drawing/2010/main" val="0"/>
                                  </a:ext>
                                </a:extLst>
                              </a:blip>
                              <a:srcRect r="14870"/>
                              <a:stretch/>
                            </pic:blipFill>
                            <pic:spPr bwMode="auto">
                              <a:xfrm>
                                <a:off x="0" y="0"/>
                                <a:ext cx="3240000" cy="259484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2478" w:type="pct"/>
            <w:tcBorders>
              <w:top w:val="nil"/>
              <w:left w:val="nil"/>
              <w:bottom w:val="nil"/>
              <w:right w:val="nil"/>
            </w:tcBorders>
            <w:vAlign w:val="center"/>
            <w:tcPrChange w:id="3892" w:author="HSY" w:date="2023-03-20T13:29:00Z">
              <w:tcPr>
                <w:tcW w:w="5139" w:type="dxa"/>
                <w:tcBorders>
                  <w:top w:val="nil"/>
                  <w:left w:val="nil"/>
                  <w:bottom w:val="nil"/>
                  <w:right w:val="nil"/>
                </w:tcBorders>
                <w:vAlign w:val="center"/>
              </w:tcPr>
            </w:tcPrChange>
          </w:tcPr>
          <w:p w14:paraId="1C902425" w14:textId="5FFBBBEC" w:rsidR="008A5D72" w:rsidRDefault="00E3622A" w:rsidP="006459E3">
            <w:pPr>
              <w:pStyle w:val="MDPI52figure"/>
            </w:pPr>
            <w:ins w:id="3893" w:author="User" w:date="2023-03-20T16:48:00Z">
              <w:r>
                <w:rPr>
                  <w:noProof/>
                  <w:snapToGrid/>
                  <w:lang w:eastAsia="ko-KR" w:bidi="ar-SA"/>
                </w:rPr>
                <w:drawing>
                  <wp:inline distT="0" distB="0" distL="0" distR="0" wp14:anchorId="5765401F" wp14:editId="2519A99E">
                    <wp:extent cx="3164205" cy="1723390"/>
                    <wp:effectExtent l="0" t="0" r="0" b="0"/>
                    <wp:docPr id="1060" name="그림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그림 1060"/>
                            <pic:cNvPicPr/>
                          </pic:nvPicPr>
                          <pic:blipFill>
                            <a:blip r:embed="rId153"/>
                            <a:stretch>
                              <a:fillRect/>
                            </a:stretch>
                          </pic:blipFill>
                          <pic:spPr>
                            <a:xfrm>
                              <a:off x="0" y="0"/>
                              <a:ext cx="3164205" cy="1723390"/>
                            </a:xfrm>
                            <a:prstGeom prst="rect">
                              <a:avLst/>
                            </a:prstGeom>
                          </pic:spPr>
                        </pic:pic>
                      </a:graphicData>
                    </a:graphic>
                  </wp:inline>
                </w:drawing>
              </w:r>
            </w:ins>
            <w:ins w:id="3894" w:author="Hi" w:date="2023-03-18T23:25:00Z">
              <w:del w:id="3895" w:author="User" w:date="2023-03-20T16:48:00Z">
                <w:r w:rsidR="00D77B49" w:rsidDel="00E3622A">
                  <w:rPr>
                    <w:noProof/>
                    <w:snapToGrid/>
                    <w:lang w:eastAsia="ko-KR" w:bidi="ar-SA"/>
                  </w:rPr>
                  <w:drawing>
                    <wp:inline distT="0" distB="0" distL="0" distR="0" wp14:anchorId="7DADB39B" wp14:editId="43A3E5E7">
                      <wp:extent cx="3239770" cy="2722729"/>
                      <wp:effectExtent l="0" t="0" r="0" b="1905"/>
                      <wp:docPr id="1215" name="그림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J2.png"/>
                              <pic:cNvPicPr/>
                            </pic:nvPicPr>
                            <pic:blipFill>
                              <a:blip r:embed="rId154">
                                <a:extLst>
                                  <a:ext uri="{28A0092B-C50C-407E-A947-70E740481C1C}">
                                    <a14:useLocalDpi xmlns:a14="http://schemas.microsoft.com/office/drawing/2010/main" val="0"/>
                                  </a:ext>
                                </a:extLst>
                              </a:blip>
                              <a:stretch>
                                <a:fillRect/>
                              </a:stretch>
                            </pic:blipFill>
                            <pic:spPr>
                              <a:xfrm>
                                <a:off x="0" y="0"/>
                                <a:ext cx="3249709" cy="2731081"/>
                              </a:xfrm>
                              <a:prstGeom prst="rect">
                                <a:avLst/>
                              </a:prstGeom>
                            </pic:spPr>
                          </pic:pic>
                        </a:graphicData>
                      </a:graphic>
                    </wp:inline>
                  </w:drawing>
                </w:r>
              </w:del>
            </w:ins>
            <w:del w:id="3896" w:author="Author" w:date="2023-03-17T07:19:00Z">
              <w:r w:rsidR="008A5D72">
                <w:rPr>
                  <w:noProof/>
                  <w:lang w:eastAsia="ko-KR" w:bidi="ar-SA"/>
                </w:rPr>
                <w:drawing>
                  <wp:inline distT="0" distB="0" distL="0" distR="0" wp14:anchorId="34B0FB2B" wp14:editId="04A0682E">
                    <wp:extent cx="3240000" cy="2209011"/>
                    <wp:effectExtent l="0" t="0" r="0" b="127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shape1135" descr="Chart, histo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3240000" cy="2209011"/>
                            </a:xfrm>
                            <a:prstGeom prst="rect">
                              <a:avLst/>
                            </a:prstGeom>
                          </pic:spPr>
                        </pic:pic>
                      </a:graphicData>
                    </a:graphic>
                  </wp:inline>
                </w:drawing>
              </w:r>
            </w:del>
            <w:ins w:id="3897" w:author="Author" w:date="2023-03-17T07:19:00Z">
              <w:del w:id="3898" w:author="Hi" w:date="2023-03-18T23:25:00Z">
                <w:r w:rsidR="008A5D72" w:rsidDel="00D77B49">
                  <w:rPr>
                    <w:noProof/>
                    <w:lang w:eastAsia="ko-KR" w:bidi="ar-SA"/>
                  </w:rPr>
                  <w:drawing>
                    <wp:inline distT="0" distB="0" distL="0" distR="0" wp14:anchorId="47954246" wp14:editId="75432E72">
                      <wp:extent cx="3240000" cy="2594840"/>
                      <wp:effectExtent l="0" t="0" r="0" b="0"/>
                      <wp:docPr id="1135" name="Picture 11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shape1135" descr="Chart, histogram&#10;&#10;Description automatically generated"/>
                              <pic:cNvPicPr/>
                            </pic:nvPicPr>
                            <pic:blipFill rotWithShape="1">
                              <a:blip r:embed="rId155">
                                <a:extLst>
                                  <a:ext uri="{28A0092B-C50C-407E-A947-70E740481C1C}">
                                    <a14:useLocalDpi xmlns:a14="http://schemas.microsoft.com/office/drawing/2010/main" val="0"/>
                                  </a:ext>
                                </a:extLst>
                              </a:blip>
                              <a:srcRect r="14870"/>
                              <a:stretch/>
                            </pic:blipFill>
                            <pic:spPr bwMode="auto">
                              <a:xfrm>
                                <a:off x="0" y="0"/>
                                <a:ext cx="3240000" cy="2594840"/>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305E0A" w14:paraId="034F7570" w14:textId="77777777" w:rsidTr="001D5383">
        <w:trPr>
          <w:trHeight w:val="39"/>
          <w:trPrChange w:id="3899" w:author="HSY" w:date="2023-03-20T13:29:00Z">
            <w:trPr>
              <w:trHeight w:val="39"/>
            </w:trPr>
          </w:trPrChange>
        </w:trPr>
        <w:tc>
          <w:tcPr>
            <w:tcW w:w="2522" w:type="pct"/>
            <w:tcBorders>
              <w:top w:val="nil"/>
              <w:left w:val="nil"/>
              <w:bottom w:val="nil"/>
              <w:right w:val="nil"/>
            </w:tcBorders>
            <w:vAlign w:val="center"/>
            <w:tcPrChange w:id="3900" w:author="HSY" w:date="2023-03-20T13:29:00Z">
              <w:tcPr>
                <w:tcW w:w="5139" w:type="dxa"/>
                <w:tcBorders>
                  <w:top w:val="nil"/>
                  <w:left w:val="nil"/>
                  <w:bottom w:val="nil"/>
                  <w:right w:val="nil"/>
                </w:tcBorders>
                <w:vAlign w:val="center"/>
              </w:tcPr>
            </w:tcPrChange>
          </w:tcPr>
          <w:p w14:paraId="59F2D0F9" w14:textId="4788371F" w:rsidR="008A5D72" w:rsidRPr="00942CD7" w:rsidRDefault="008A5D72" w:rsidP="006459E3">
            <w:pPr>
              <w:pStyle w:val="MDPI52figure"/>
              <w:rPr>
                <w:sz w:val="16"/>
                <w:szCs w:val="16"/>
                <w:rPrChange w:id="3901" w:author="Hi" w:date="2023-03-18T13:13:00Z">
                  <w:rPr/>
                </w:rPrChange>
              </w:rPr>
            </w:pPr>
            <w:r w:rsidRPr="00F13639">
              <w:rPr>
                <w:b/>
                <w:sz w:val="16"/>
                <w:szCs w:val="16"/>
              </w:rPr>
              <w:t>(a)</w:t>
            </w:r>
            <w:ins w:id="3902" w:author="Hi" w:date="2023-03-18T14:47:00Z">
              <w:r w:rsidR="00FD4199">
                <w:rPr>
                  <w:b/>
                  <w:sz w:val="16"/>
                  <w:szCs w:val="16"/>
                </w:rPr>
                <w:t xml:space="preserve"> J1</w:t>
              </w:r>
            </w:ins>
          </w:p>
        </w:tc>
        <w:tc>
          <w:tcPr>
            <w:tcW w:w="2478" w:type="pct"/>
            <w:tcBorders>
              <w:top w:val="nil"/>
              <w:left w:val="nil"/>
              <w:bottom w:val="nil"/>
              <w:right w:val="nil"/>
            </w:tcBorders>
            <w:vAlign w:val="center"/>
            <w:tcPrChange w:id="3903" w:author="HSY" w:date="2023-03-20T13:29:00Z">
              <w:tcPr>
                <w:tcW w:w="5139" w:type="dxa"/>
                <w:tcBorders>
                  <w:top w:val="nil"/>
                  <w:left w:val="nil"/>
                  <w:bottom w:val="nil"/>
                  <w:right w:val="nil"/>
                </w:tcBorders>
                <w:vAlign w:val="center"/>
              </w:tcPr>
            </w:tcPrChange>
          </w:tcPr>
          <w:p w14:paraId="5347C4A3" w14:textId="462DE480" w:rsidR="008A5D72" w:rsidRPr="00942CD7" w:rsidRDefault="008A5D72" w:rsidP="006459E3">
            <w:pPr>
              <w:pStyle w:val="MDPI52figure"/>
              <w:rPr>
                <w:sz w:val="16"/>
                <w:szCs w:val="16"/>
                <w:rPrChange w:id="3904" w:author="Hi" w:date="2023-03-18T13:13:00Z">
                  <w:rPr/>
                </w:rPrChange>
              </w:rPr>
            </w:pPr>
            <w:r w:rsidRPr="00F13639">
              <w:rPr>
                <w:b/>
                <w:sz w:val="16"/>
                <w:szCs w:val="16"/>
              </w:rPr>
              <w:t>(b)</w:t>
            </w:r>
            <w:ins w:id="3905" w:author="Hi" w:date="2023-03-18T14:47:00Z">
              <w:r w:rsidR="00FD4199">
                <w:rPr>
                  <w:b/>
                  <w:sz w:val="16"/>
                  <w:szCs w:val="16"/>
                </w:rPr>
                <w:t xml:space="preserve"> J2</w:t>
              </w:r>
            </w:ins>
          </w:p>
        </w:tc>
      </w:tr>
      <w:tr w:rsidR="00305E0A" w14:paraId="1C0C2AAC" w14:textId="77777777" w:rsidTr="001D5383">
        <w:trPr>
          <w:trHeight w:val="39"/>
          <w:trPrChange w:id="3906" w:author="HSY" w:date="2023-03-20T13:29:00Z">
            <w:trPr>
              <w:trHeight w:val="39"/>
            </w:trPr>
          </w:trPrChange>
        </w:trPr>
        <w:tc>
          <w:tcPr>
            <w:tcW w:w="2522" w:type="pct"/>
            <w:tcBorders>
              <w:top w:val="nil"/>
              <w:left w:val="nil"/>
              <w:bottom w:val="nil"/>
              <w:right w:val="nil"/>
            </w:tcBorders>
            <w:vAlign w:val="center"/>
            <w:tcPrChange w:id="3907" w:author="HSY" w:date="2023-03-20T13:29:00Z">
              <w:tcPr>
                <w:tcW w:w="5139" w:type="dxa"/>
                <w:tcBorders>
                  <w:top w:val="nil"/>
                  <w:left w:val="nil"/>
                  <w:bottom w:val="nil"/>
                  <w:right w:val="nil"/>
                </w:tcBorders>
                <w:vAlign w:val="center"/>
              </w:tcPr>
            </w:tcPrChange>
          </w:tcPr>
          <w:p w14:paraId="1A590376" w14:textId="163D7B10" w:rsidR="008A5D72" w:rsidRDefault="00E3622A" w:rsidP="006459E3">
            <w:pPr>
              <w:pStyle w:val="MDPI52figure"/>
            </w:pPr>
            <w:ins w:id="3908" w:author="User" w:date="2023-03-20T16:48:00Z">
              <w:r>
                <w:rPr>
                  <w:noProof/>
                  <w:snapToGrid/>
                  <w:lang w:eastAsia="ko-KR" w:bidi="ar-SA"/>
                </w:rPr>
                <w:drawing>
                  <wp:inline distT="0" distB="0" distL="0" distR="0" wp14:anchorId="4FA6CF55" wp14:editId="4F62ADCC">
                    <wp:extent cx="3222625" cy="1781175"/>
                    <wp:effectExtent l="0" t="0" r="0" b="9525"/>
                    <wp:docPr id="1061" name="그림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그림 1061"/>
                            <pic:cNvPicPr/>
                          </pic:nvPicPr>
                          <pic:blipFill>
                            <a:blip r:embed="rId156"/>
                            <a:stretch>
                              <a:fillRect/>
                            </a:stretch>
                          </pic:blipFill>
                          <pic:spPr>
                            <a:xfrm>
                              <a:off x="0" y="0"/>
                              <a:ext cx="3222625" cy="1781175"/>
                            </a:xfrm>
                            <a:prstGeom prst="rect">
                              <a:avLst/>
                            </a:prstGeom>
                          </pic:spPr>
                        </pic:pic>
                      </a:graphicData>
                    </a:graphic>
                  </wp:inline>
                </w:drawing>
              </w:r>
            </w:ins>
            <w:ins w:id="3909" w:author="Hi" w:date="2023-03-18T23:25:00Z">
              <w:del w:id="3910" w:author="User" w:date="2023-03-20T16:48:00Z">
                <w:r w:rsidR="00D77B49" w:rsidDel="00E3622A">
                  <w:rPr>
                    <w:noProof/>
                    <w:snapToGrid/>
                    <w:lang w:eastAsia="ko-KR" w:bidi="ar-SA"/>
                  </w:rPr>
                  <w:drawing>
                    <wp:inline distT="0" distB="0" distL="0" distR="0" wp14:anchorId="750E0355" wp14:editId="4B5A51F2">
                      <wp:extent cx="3238262" cy="2736376"/>
                      <wp:effectExtent l="0" t="0" r="635" b="6985"/>
                      <wp:docPr id="1216" name="그림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T1.png"/>
                              <pic:cNvPicPr/>
                            </pic:nvPicPr>
                            <pic:blipFill>
                              <a:blip r:embed="rId157">
                                <a:extLst>
                                  <a:ext uri="{28A0092B-C50C-407E-A947-70E740481C1C}">
                                    <a14:useLocalDpi xmlns:a14="http://schemas.microsoft.com/office/drawing/2010/main" val="0"/>
                                  </a:ext>
                                </a:extLst>
                              </a:blip>
                              <a:stretch>
                                <a:fillRect/>
                              </a:stretch>
                            </pic:blipFill>
                            <pic:spPr>
                              <a:xfrm>
                                <a:off x="0" y="0"/>
                                <a:ext cx="3245240" cy="2742272"/>
                              </a:xfrm>
                              <a:prstGeom prst="rect">
                                <a:avLst/>
                              </a:prstGeom>
                            </pic:spPr>
                          </pic:pic>
                        </a:graphicData>
                      </a:graphic>
                    </wp:inline>
                  </w:drawing>
                </w:r>
              </w:del>
            </w:ins>
            <w:del w:id="3911" w:author="Author" w:date="2023-03-17T07:19:00Z">
              <w:r w:rsidR="008A5D72">
                <w:rPr>
                  <w:noProof/>
                  <w:lang w:eastAsia="ko-KR" w:bidi="ar-SA"/>
                </w:rPr>
                <w:drawing>
                  <wp:inline distT="0" distB="0" distL="0" distR="0" wp14:anchorId="032AE434" wp14:editId="1F815E6F">
                    <wp:extent cx="3240000" cy="2209011"/>
                    <wp:effectExtent l="0" t="0" r="0" b="127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shape1136" descr="Chart, histogram&#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3240000" cy="2209011"/>
                            </a:xfrm>
                            <a:prstGeom prst="rect">
                              <a:avLst/>
                            </a:prstGeom>
                          </pic:spPr>
                        </pic:pic>
                      </a:graphicData>
                    </a:graphic>
                  </wp:inline>
                </w:drawing>
              </w:r>
            </w:del>
            <w:ins w:id="3912" w:author="Author" w:date="2023-03-17T07:19:00Z">
              <w:del w:id="3913" w:author="Hi" w:date="2023-03-18T23:25:00Z">
                <w:r w:rsidR="008A5D72" w:rsidDel="00D77B49">
                  <w:rPr>
                    <w:noProof/>
                    <w:lang w:eastAsia="ko-KR" w:bidi="ar-SA"/>
                  </w:rPr>
                  <w:drawing>
                    <wp:inline distT="0" distB="0" distL="0" distR="0" wp14:anchorId="0EA2C784" wp14:editId="3EDF8514">
                      <wp:extent cx="3240000" cy="2595738"/>
                      <wp:effectExtent l="0" t="0" r="0" b="0"/>
                      <wp:docPr id="1136" name="Picture 11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shape1136" descr="Chart, histogram&#10;&#10;Description automatically generated"/>
                              <pic:cNvPicPr/>
                            </pic:nvPicPr>
                            <pic:blipFill rotWithShape="1">
                              <a:blip r:embed="rId158">
                                <a:extLst>
                                  <a:ext uri="{28A0092B-C50C-407E-A947-70E740481C1C}">
                                    <a14:useLocalDpi xmlns:a14="http://schemas.microsoft.com/office/drawing/2010/main" val="0"/>
                                  </a:ext>
                                </a:extLst>
                              </a:blip>
                              <a:srcRect r="14898"/>
                              <a:stretch/>
                            </pic:blipFill>
                            <pic:spPr bwMode="auto">
                              <a:xfrm>
                                <a:off x="0" y="0"/>
                                <a:ext cx="3240000" cy="2595738"/>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2478" w:type="pct"/>
            <w:tcBorders>
              <w:top w:val="nil"/>
              <w:left w:val="nil"/>
              <w:bottom w:val="nil"/>
              <w:right w:val="nil"/>
            </w:tcBorders>
            <w:vAlign w:val="center"/>
            <w:tcPrChange w:id="3914" w:author="HSY" w:date="2023-03-20T13:29:00Z">
              <w:tcPr>
                <w:tcW w:w="5139" w:type="dxa"/>
                <w:tcBorders>
                  <w:top w:val="nil"/>
                  <w:left w:val="nil"/>
                  <w:bottom w:val="nil"/>
                  <w:right w:val="nil"/>
                </w:tcBorders>
                <w:vAlign w:val="center"/>
              </w:tcPr>
            </w:tcPrChange>
          </w:tcPr>
          <w:p w14:paraId="63E67B11" w14:textId="6D1E74E8" w:rsidR="008A5D72" w:rsidRDefault="00E3622A" w:rsidP="006459E3">
            <w:pPr>
              <w:pStyle w:val="MDPI52figure"/>
            </w:pPr>
            <w:ins w:id="3915" w:author="User" w:date="2023-03-20T16:49:00Z">
              <w:r>
                <w:rPr>
                  <w:noProof/>
                  <w:snapToGrid/>
                  <w:lang w:eastAsia="ko-KR" w:bidi="ar-SA"/>
                </w:rPr>
                <w:drawing>
                  <wp:inline distT="0" distB="0" distL="0" distR="0" wp14:anchorId="4477CA5D" wp14:editId="08CA1E67">
                    <wp:extent cx="3164205" cy="1737360"/>
                    <wp:effectExtent l="0" t="0" r="0" b="0"/>
                    <wp:docPr id="1183" name="그림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그림 1183"/>
                            <pic:cNvPicPr/>
                          </pic:nvPicPr>
                          <pic:blipFill>
                            <a:blip r:embed="rId159"/>
                            <a:stretch>
                              <a:fillRect/>
                            </a:stretch>
                          </pic:blipFill>
                          <pic:spPr>
                            <a:xfrm>
                              <a:off x="0" y="0"/>
                              <a:ext cx="3164205" cy="1737360"/>
                            </a:xfrm>
                            <a:prstGeom prst="rect">
                              <a:avLst/>
                            </a:prstGeom>
                          </pic:spPr>
                        </pic:pic>
                      </a:graphicData>
                    </a:graphic>
                  </wp:inline>
                </w:drawing>
              </w:r>
            </w:ins>
            <w:ins w:id="3916" w:author="Hi" w:date="2023-03-18T23:26:00Z">
              <w:del w:id="3917" w:author="User" w:date="2023-03-20T16:48:00Z">
                <w:r w:rsidR="00D77B49" w:rsidDel="00E3622A">
                  <w:rPr>
                    <w:noProof/>
                    <w:snapToGrid/>
                    <w:lang w:eastAsia="ko-KR" w:bidi="ar-SA"/>
                  </w:rPr>
                  <w:drawing>
                    <wp:inline distT="0" distB="0" distL="0" distR="0" wp14:anchorId="2D653C8A" wp14:editId="4D50A0E6">
                      <wp:extent cx="3239318" cy="2743200"/>
                      <wp:effectExtent l="0" t="0" r="0" b="0"/>
                      <wp:docPr id="1217" name="그림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T2.png"/>
                              <pic:cNvPicPr/>
                            </pic:nvPicPr>
                            <pic:blipFill>
                              <a:blip r:embed="rId160">
                                <a:extLst>
                                  <a:ext uri="{28A0092B-C50C-407E-A947-70E740481C1C}">
                                    <a14:useLocalDpi xmlns:a14="http://schemas.microsoft.com/office/drawing/2010/main" val="0"/>
                                  </a:ext>
                                </a:extLst>
                              </a:blip>
                              <a:stretch>
                                <a:fillRect/>
                              </a:stretch>
                            </pic:blipFill>
                            <pic:spPr>
                              <a:xfrm>
                                <a:off x="0" y="0"/>
                                <a:ext cx="3250575" cy="2752733"/>
                              </a:xfrm>
                              <a:prstGeom prst="rect">
                                <a:avLst/>
                              </a:prstGeom>
                            </pic:spPr>
                          </pic:pic>
                        </a:graphicData>
                      </a:graphic>
                    </wp:inline>
                  </w:drawing>
                </w:r>
              </w:del>
            </w:ins>
            <w:del w:id="3918" w:author="Author" w:date="2023-03-17T07:19:00Z">
              <w:r w:rsidR="008A5D72">
                <w:rPr>
                  <w:noProof/>
                  <w:lang w:eastAsia="ko-KR" w:bidi="ar-SA"/>
                </w:rPr>
                <w:drawing>
                  <wp:inline distT="0" distB="0" distL="0" distR="0" wp14:anchorId="30984E14" wp14:editId="5DF83060">
                    <wp:extent cx="3240000" cy="2209011"/>
                    <wp:effectExtent l="0" t="0" r="0" b="1270"/>
                    <wp:docPr id="13" name="Picture 13"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shape1137" descr="Chart, 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40000" cy="2209011"/>
                            </a:xfrm>
                            <a:prstGeom prst="rect">
                              <a:avLst/>
                            </a:prstGeom>
                          </pic:spPr>
                        </pic:pic>
                      </a:graphicData>
                    </a:graphic>
                  </wp:inline>
                </w:drawing>
              </w:r>
            </w:del>
            <w:ins w:id="3919" w:author="Author" w:date="2023-03-17T07:19:00Z">
              <w:del w:id="3920" w:author="Hi" w:date="2023-03-18T23:25:00Z">
                <w:r w:rsidR="008A5D72" w:rsidDel="00D77B49">
                  <w:rPr>
                    <w:noProof/>
                    <w:lang w:eastAsia="ko-KR" w:bidi="ar-SA"/>
                  </w:rPr>
                  <w:drawing>
                    <wp:inline distT="0" distB="0" distL="0" distR="0" wp14:anchorId="6CE23040" wp14:editId="19FC6456">
                      <wp:extent cx="3240000" cy="2595586"/>
                      <wp:effectExtent l="0" t="0" r="0" b="0"/>
                      <wp:docPr id="1137" name="Picture 1137"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shape1137" descr="Chart, text&#10;&#10;Description automatically generated"/>
                              <pic:cNvPicPr/>
                            </pic:nvPicPr>
                            <pic:blipFill rotWithShape="1">
                              <a:blip r:embed="rId161">
                                <a:extLst>
                                  <a:ext uri="{28A0092B-C50C-407E-A947-70E740481C1C}">
                                    <a14:useLocalDpi xmlns:a14="http://schemas.microsoft.com/office/drawing/2010/main" val="0"/>
                                  </a:ext>
                                </a:extLst>
                              </a:blip>
                              <a:srcRect r="14894"/>
                              <a:stretch/>
                            </pic:blipFill>
                            <pic:spPr bwMode="auto">
                              <a:xfrm>
                                <a:off x="0" y="0"/>
                                <a:ext cx="3240000" cy="2595586"/>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305E0A" w14:paraId="0E474F48" w14:textId="77777777" w:rsidTr="001D5383">
        <w:trPr>
          <w:trHeight w:val="39"/>
          <w:trPrChange w:id="3921" w:author="HSY" w:date="2023-03-20T13:29:00Z">
            <w:trPr>
              <w:trHeight w:val="39"/>
            </w:trPr>
          </w:trPrChange>
        </w:trPr>
        <w:tc>
          <w:tcPr>
            <w:tcW w:w="2522" w:type="pct"/>
            <w:tcBorders>
              <w:top w:val="nil"/>
              <w:left w:val="nil"/>
              <w:bottom w:val="nil"/>
              <w:right w:val="nil"/>
            </w:tcBorders>
            <w:vAlign w:val="center"/>
            <w:tcPrChange w:id="3922" w:author="HSY" w:date="2023-03-20T13:29:00Z">
              <w:tcPr>
                <w:tcW w:w="5139" w:type="dxa"/>
                <w:tcBorders>
                  <w:top w:val="nil"/>
                  <w:left w:val="nil"/>
                  <w:bottom w:val="nil"/>
                  <w:right w:val="nil"/>
                </w:tcBorders>
                <w:vAlign w:val="center"/>
              </w:tcPr>
            </w:tcPrChange>
          </w:tcPr>
          <w:p w14:paraId="19CDC6C1" w14:textId="0F6E2CF3" w:rsidR="008A5D72" w:rsidRPr="00942CD7" w:rsidRDefault="008A5D72" w:rsidP="006459E3">
            <w:pPr>
              <w:pStyle w:val="MDPI52figure"/>
              <w:rPr>
                <w:sz w:val="16"/>
                <w:szCs w:val="16"/>
                <w:rPrChange w:id="3923" w:author="Hi" w:date="2023-03-18T13:13:00Z">
                  <w:rPr/>
                </w:rPrChange>
              </w:rPr>
            </w:pPr>
            <w:r w:rsidRPr="00F13639">
              <w:rPr>
                <w:b/>
                <w:sz w:val="16"/>
                <w:szCs w:val="16"/>
              </w:rPr>
              <w:t>(c)</w:t>
            </w:r>
            <w:ins w:id="3924" w:author="Hi" w:date="2023-03-18T14:47:00Z">
              <w:r w:rsidR="00FD4199">
                <w:rPr>
                  <w:b/>
                  <w:sz w:val="16"/>
                  <w:szCs w:val="16"/>
                </w:rPr>
                <w:t xml:space="preserve"> T1</w:t>
              </w:r>
            </w:ins>
          </w:p>
        </w:tc>
        <w:tc>
          <w:tcPr>
            <w:tcW w:w="2478" w:type="pct"/>
            <w:tcBorders>
              <w:top w:val="nil"/>
              <w:left w:val="nil"/>
              <w:bottom w:val="nil"/>
              <w:right w:val="nil"/>
            </w:tcBorders>
            <w:vAlign w:val="center"/>
            <w:tcPrChange w:id="3925" w:author="HSY" w:date="2023-03-20T13:29:00Z">
              <w:tcPr>
                <w:tcW w:w="5139" w:type="dxa"/>
                <w:tcBorders>
                  <w:top w:val="nil"/>
                  <w:left w:val="nil"/>
                  <w:bottom w:val="nil"/>
                  <w:right w:val="nil"/>
                </w:tcBorders>
                <w:vAlign w:val="center"/>
              </w:tcPr>
            </w:tcPrChange>
          </w:tcPr>
          <w:p w14:paraId="064E8B6C" w14:textId="62905060" w:rsidR="00FD4199" w:rsidRPr="00FD4199" w:rsidRDefault="008A5D72">
            <w:pPr>
              <w:pStyle w:val="MDPI52figure"/>
              <w:rPr>
                <w:b/>
                <w:sz w:val="16"/>
                <w:szCs w:val="16"/>
                <w:rPrChange w:id="3926" w:author="Hi" w:date="2023-03-18T14:44:00Z">
                  <w:rPr/>
                </w:rPrChange>
              </w:rPr>
            </w:pPr>
            <w:r w:rsidRPr="00F13639">
              <w:rPr>
                <w:b/>
                <w:sz w:val="16"/>
                <w:szCs w:val="16"/>
              </w:rPr>
              <w:t>(d)</w:t>
            </w:r>
            <w:ins w:id="3927" w:author="Hi" w:date="2023-03-18T14:47:00Z">
              <w:r w:rsidR="00FD4199">
                <w:rPr>
                  <w:b/>
                  <w:sz w:val="16"/>
                  <w:szCs w:val="16"/>
                </w:rPr>
                <w:t xml:space="preserve"> T2</w:t>
              </w:r>
            </w:ins>
          </w:p>
        </w:tc>
      </w:tr>
      <w:tr w:rsidR="00FD4199" w14:paraId="36E55B40" w14:textId="77777777" w:rsidTr="001D5383">
        <w:tblPrEx>
          <w:tblPrExChange w:id="3928" w:author="HSY" w:date="2023-03-20T13:29:00Z">
            <w:tblPrEx>
              <w:tblW w:w="5000" w:type="pct"/>
            </w:tblPrEx>
          </w:tblPrExChange>
        </w:tblPrEx>
        <w:trPr>
          <w:trHeight w:val="20"/>
          <w:ins w:id="3929" w:author="Hi" w:date="2023-03-18T14:44:00Z"/>
          <w:trPrChange w:id="3930" w:author="HSY" w:date="2023-03-20T13:29:00Z">
            <w:trPr>
              <w:trHeight w:val="39"/>
            </w:trPr>
          </w:trPrChange>
        </w:trPr>
        <w:tc>
          <w:tcPr>
            <w:tcW w:w="2522" w:type="pct"/>
            <w:tcBorders>
              <w:top w:val="nil"/>
              <w:left w:val="nil"/>
              <w:bottom w:val="nil"/>
              <w:right w:val="nil"/>
            </w:tcBorders>
            <w:vAlign w:val="center"/>
            <w:tcPrChange w:id="3931" w:author="HSY" w:date="2023-03-20T13:29:00Z">
              <w:tcPr>
                <w:tcW w:w="2500" w:type="pct"/>
                <w:tcBorders>
                  <w:top w:val="nil"/>
                  <w:left w:val="nil"/>
                  <w:bottom w:val="nil"/>
                  <w:right w:val="nil"/>
                </w:tcBorders>
                <w:vAlign w:val="center"/>
              </w:tcPr>
            </w:tcPrChange>
          </w:tcPr>
          <w:p w14:paraId="4C63083B" w14:textId="36B48713" w:rsidR="00FD4199" w:rsidRPr="00FD4199" w:rsidRDefault="00FD4199">
            <w:pPr>
              <w:pStyle w:val="MDPI52figure"/>
              <w:rPr>
                <w:ins w:id="3932" w:author="Hi" w:date="2023-03-18T14:44:00Z"/>
                <w:rFonts w:eastAsia="맑은 고딕"/>
                <w:b/>
                <w:lang w:eastAsia="ko-KR"/>
                <w:rPrChange w:id="3933" w:author="Hi" w:date="2023-03-18T14:45:00Z">
                  <w:rPr>
                    <w:ins w:id="3934" w:author="Hi" w:date="2023-03-18T14:44:00Z"/>
                    <w:b/>
                    <w:sz w:val="16"/>
                    <w:szCs w:val="16"/>
                  </w:rPr>
                </w:rPrChange>
              </w:rPr>
            </w:pPr>
            <w:ins w:id="3935" w:author="Hi" w:date="2023-03-18T14:44:00Z">
              <w:r w:rsidRPr="00FD4199">
                <w:rPr>
                  <w:rFonts w:eastAsia="맑은 고딕"/>
                  <w:b/>
                  <w:lang w:eastAsia="ko-KR"/>
                  <w:rPrChange w:id="3936" w:author="Hi" w:date="2023-03-18T14:45:00Z">
                    <w:rPr>
                      <w:rFonts w:eastAsia="맑은 고딕"/>
                      <w:b/>
                      <w:sz w:val="16"/>
                      <w:szCs w:val="16"/>
                      <w:lang w:eastAsia="ko-KR"/>
                    </w:rPr>
                  </w:rPrChange>
                </w:rPr>
                <w:t>Legend</w:t>
              </w:r>
            </w:ins>
          </w:p>
        </w:tc>
        <w:tc>
          <w:tcPr>
            <w:tcW w:w="2478" w:type="pct"/>
            <w:tcBorders>
              <w:top w:val="nil"/>
              <w:left w:val="nil"/>
              <w:bottom w:val="nil"/>
              <w:right w:val="nil"/>
            </w:tcBorders>
            <w:vAlign w:val="center"/>
            <w:tcPrChange w:id="3937" w:author="HSY" w:date="2023-03-20T13:29:00Z">
              <w:tcPr>
                <w:tcW w:w="2500" w:type="pct"/>
                <w:tcBorders>
                  <w:top w:val="nil"/>
                  <w:left w:val="nil"/>
                  <w:bottom w:val="nil"/>
                  <w:right w:val="nil"/>
                </w:tcBorders>
                <w:vAlign w:val="center"/>
              </w:tcPr>
            </w:tcPrChange>
          </w:tcPr>
          <w:p w14:paraId="0E3F8BDD" w14:textId="26B60EC3" w:rsidR="00FD4199" w:rsidRPr="00942CD7" w:rsidRDefault="00FD4199">
            <w:pPr>
              <w:pStyle w:val="MDPI52figure"/>
              <w:jc w:val="both"/>
              <w:rPr>
                <w:ins w:id="3938" w:author="Hi" w:date="2023-03-18T14:44:00Z"/>
                <w:b/>
                <w:sz w:val="16"/>
                <w:szCs w:val="16"/>
              </w:rPr>
              <w:pPrChange w:id="3939" w:author="Hi" w:date="2023-03-18T14:45:00Z">
                <w:pPr>
                  <w:pStyle w:val="MDPI52figure"/>
                </w:pPr>
              </w:pPrChange>
            </w:pPr>
          </w:p>
        </w:tc>
      </w:tr>
      <w:tr w:rsidR="00FD4199" w14:paraId="28DC7F34" w14:textId="77777777" w:rsidTr="001D5383">
        <w:tblPrEx>
          <w:tblPrExChange w:id="3940" w:author="HSY" w:date="2023-03-20T13:29:00Z">
            <w:tblPrEx>
              <w:tblW w:w="5000" w:type="pct"/>
            </w:tblPrEx>
          </w:tblPrExChange>
        </w:tblPrEx>
        <w:trPr>
          <w:trHeight w:val="39"/>
          <w:ins w:id="3941" w:author="Hi" w:date="2023-03-18T14:44:00Z"/>
          <w:trPrChange w:id="3942" w:author="HSY" w:date="2023-03-20T13:29:00Z">
            <w:trPr>
              <w:trHeight w:val="39"/>
            </w:trPr>
          </w:trPrChange>
        </w:trPr>
        <w:tc>
          <w:tcPr>
            <w:tcW w:w="2522" w:type="pct"/>
            <w:tcBorders>
              <w:top w:val="nil"/>
              <w:left w:val="nil"/>
              <w:bottom w:val="nil"/>
              <w:right w:val="nil"/>
            </w:tcBorders>
            <w:vAlign w:val="center"/>
            <w:tcPrChange w:id="3943" w:author="HSY" w:date="2023-03-20T13:29:00Z">
              <w:tcPr>
                <w:tcW w:w="2500" w:type="pct"/>
                <w:tcBorders>
                  <w:top w:val="nil"/>
                  <w:left w:val="nil"/>
                  <w:bottom w:val="nil"/>
                  <w:right w:val="nil"/>
                </w:tcBorders>
                <w:vAlign w:val="center"/>
              </w:tcPr>
            </w:tcPrChange>
          </w:tcPr>
          <w:p w14:paraId="75F6D2EB" w14:textId="1AEBBB15" w:rsidR="00FD4199" w:rsidRPr="00942CD7" w:rsidRDefault="00FD4199" w:rsidP="006459E3">
            <w:pPr>
              <w:pStyle w:val="MDPI52figure"/>
              <w:rPr>
                <w:ins w:id="3944" w:author="Hi" w:date="2023-03-18T14:44:00Z"/>
                <w:b/>
                <w:sz w:val="16"/>
                <w:szCs w:val="16"/>
              </w:rPr>
            </w:pPr>
            <w:ins w:id="3945" w:author="Hi" w:date="2023-03-18T14:46:00Z">
              <w:r>
                <w:rPr>
                  <w:noProof/>
                  <w:lang w:eastAsia="ko-KR" w:bidi="ar-SA"/>
                </w:rPr>
                <w:drawing>
                  <wp:inline distT="0" distB="0" distL="0" distR="0" wp14:anchorId="6074D896" wp14:editId="25629BDF">
                    <wp:extent cx="859809" cy="702822"/>
                    <wp:effectExtent l="0" t="0" r="0" b="2540"/>
                    <wp:docPr id="1193" name="Picture 11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shape1136" descr="Chart, histogram&#10;&#10;Description automatically generated"/>
                            <pic:cNvPicPr/>
                          </pic:nvPicPr>
                          <pic:blipFill rotWithShape="1">
                            <a:blip r:embed="rId158">
                              <a:extLst>
                                <a:ext uri="{28A0092B-C50C-407E-A947-70E740481C1C}">
                                  <a14:useLocalDpi xmlns:a14="http://schemas.microsoft.com/office/drawing/2010/main" val="0"/>
                                </a:ext>
                              </a:extLst>
                            </a:blip>
                            <a:srcRect l="85528" t="13607" r="2877" b="72491"/>
                            <a:stretch/>
                          </pic:blipFill>
                          <pic:spPr bwMode="auto">
                            <a:xfrm>
                              <a:off x="0" y="0"/>
                              <a:ext cx="887345" cy="72533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478" w:type="pct"/>
            <w:tcBorders>
              <w:top w:val="nil"/>
              <w:left w:val="nil"/>
              <w:bottom w:val="nil"/>
              <w:right w:val="nil"/>
            </w:tcBorders>
            <w:vAlign w:val="center"/>
            <w:tcPrChange w:id="3946" w:author="HSY" w:date="2023-03-20T13:29:00Z">
              <w:tcPr>
                <w:tcW w:w="2500" w:type="pct"/>
                <w:tcBorders>
                  <w:top w:val="nil"/>
                  <w:left w:val="nil"/>
                  <w:bottom w:val="nil"/>
                  <w:right w:val="nil"/>
                </w:tcBorders>
                <w:vAlign w:val="center"/>
              </w:tcPr>
            </w:tcPrChange>
          </w:tcPr>
          <w:p w14:paraId="19067C55" w14:textId="5D9BED80" w:rsidR="00FD4199" w:rsidRPr="00942CD7" w:rsidRDefault="00FD4199">
            <w:pPr>
              <w:pStyle w:val="MDPI52figure"/>
              <w:jc w:val="both"/>
              <w:rPr>
                <w:ins w:id="3947" w:author="Hi" w:date="2023-03-18T14:44:00Z"/>
                <w:b/>
                <w:sz w:val="16"/>
                <w:szCs w:val="16"/>
              </w:rPr>
              <w:pPrChange w:id="3948" w:author="Hi" w:date="2023-03-18T14:46:00Z">
                <w:pPr>
                  <w:pStyle w:val="MDPI52figure"/>
                </w:pPr>
              </w:pPrChange>
            </w:pPr>
          </w:p>
        </w:tc>
      </w:tr>
    </w:tbl>
    <w:p w14:paraId="6B7A428A" w14:textId="54A63B64" w:rsidR="00812470" w:rsidRPr="008E1785" w:rsidRDefault="00952535">
      <w:pPr>
        <w:pStyle w:val="MDPI51figurecaption"/>
      </w:pPr>
      <w:commentRangeStart w:id="3949"/>
      <w:r w:rsidRPr="00812470">
        <w:rPr>
          <w:b/>
          <w:bCs/>
          <w:highlight w:val="cyan"/>
          <w:rPrChange w:id="3950" w:author="Hi" w:date="2023-03-18T13:08:00Z">
            <w:rPr>
              <w:b/>
              <w:bCs/>
            </w:rPr>
          </w:rPrChange>
        </w:rPr>
        <w:t xml:space="preserve">Figure </w:t>
      </w:r>
      <w:del w:id="3951" w:author="Author" w:date="2023-03-17T07:19:00Z">
        <w:r w:rsidR="008A5D72" w:rsidRPr="00812470">
          <w:rPr>
            <w:b/>
            <w:bCs/>
            <w:highlight w:val="cyan"/>
            <w:rPrChange w:id="3952" w:author="Hi" w:date="2023-03-18T13:08:00Z">
              <w:rPr>
                <w:b/>
                <w:bCs/>
              </w:rPr>
            </w:rPrChange>
          </w:rPr>
          <w:delText>15.</w:delText>
        </w:r>
        <w:r w:rsidR="008A5D72" w:rsidRPr="00812470">
          <w:rPr>
            <w:highlight w:val="cyan"/>
            <w:rPrChange w:id="3953" w:author="Hi" w:date="2023-03-18T13:08:00Z">
              <w:rPr/>
            </w:rPrChange>
          </w:rPr>
          <w:delText xml:space="preserve"> </w:delText>
        </w:r>
      </w:del>
      <w:ins w:id="3954" w:author="Author" w:date="2023-03-17T07:19:00Z">
        <w:r w:rsidRPr="00812470">
          <w:rPr>
            <w:b/>
            <w:bCs/>
            <w:highlight w:val="cyan"/>
            <w:rPrChange w:id="3955" w:author="Hi" w:date="2023-03-18T13:08:00Z">
              <w:rPr>
                <w:b/>
                <w:bCs/>
              </w:rPr>
            </w:rPrChange>
          </w:rPr>
          <w:t>18</w:t>
        </w:r>
        <w:r w:rsidR="008A5D72" w:rsidRPr="00812470">
          <w:rPr>
            <w:b/>
            <w:bCs/>
            <w:highlight w:val="cyan"/>
            <w:rPrChange w:id="3956" w:author="Hi" w:date="2023-03-18T13:08:00Z">
              <w:rPr>
                <w:b/>
                <w:bCs/>
              </w:rPr>
            </w:rPrChange>
          </w:rPr>
          <w:t>.</w:t>
        </w:r>
        <w:r w:rsidR="008A5D72" w:rsidRPr="00812470">
          <w:rPr>
            <w:highlight w:val="cyan"/>
            <w:rPrChange w:id="3957" w:author="Hi" w:date="2023-03-18T13:08:00Z">
              <w:rPr/>
            </w:rPrChange>
          </w:rPr>
          <w:t xml:space="preserve"> </w:t>
        </w:r>
        <w:commentRangeEnd w:id="3949"/>
        <w:r w:rsidR="002D7164" w:rsidRPr="00812470">
          <w:rPr>
            <w:rStyle w:val="ab"/>
            <w:rFonts w:eastAsia="SimSun"/>
            <w:noProof/>
            <w:highlight w:val="cyan"/>
            <w:lang w:eastAsia="zh-CN" w:bidi="ar-SA"/>
            <w:rPrChange w:id="3958" w:author="Hi" w:date="2023-03-18T13:08:00Z">
              <w:rPr>
                <w:rStyle w:val="ab"/>
                <w:rFonts w:eastAsia="SimSun"/>
                <w:noProof/>
                <w:lang w:eastAsia="zh-CN" w:bidi="ar-SA"/>
              </w:rPr>
            </w:rPrChange>
          </w:rPr>
          <w:commentReference w:id="3949"/>
        </w:r>
      </w:ins>
      <w:r w:rsidR="008A5D72" w:rsidRPr="00812470">
        <w:rPr>
          <w:highlight w:val="cyan"/>
          <w:rPrChange w:id="3959" w:author="Hi" w:date="2023-03-18T13:08:00Z">
            <w:rPr/>
          </w:rPrChange>
        </w:rPr>
        <w:t>Graph of error in Random Forest</w:t>
      </w:r>
      <w:r w:rsidR="006459E3" w:rsidRPr="00812470">
        <w:rPr>
          <w:highlight w:val="cyan"/>
          <w:rPrChange w:id="3960" w:author="Hi" w:date="2023-03-18T13:08:00Z">
            <w:rPr/>
          </w:rPrChange>
        </w:rPr>
        <w:t xml:space="preserve"> for </w:t>
      </w:r>
      <w:del w:id="3961" w:author="Author" w:date="2023-03-17T07:19:00Z">
        <w:r w:rsidR="006459E3" w:rsidRPr="00812470">
          <w:rPr>
            <w:highlight w:val="cyan"/>
            <w:rPrChange w:id="3962" w:author="Hi" w:date="2023-03-18T13:08:00Z">
              <w:rPr/>
            </w:rPrChange>
          </w:rPr>
          <w:delText>sampling</w:delText>
        </w:r>
      </w:del>
      <w:ins w:id="3963" w:author="Author" w:date="2023-03-17T07:19:00Z">
        <w:r w:rsidR="003C5716" w:rsidRPr="00812470">
          <w:rPr>
            <w:highlight w:val="cyan"/>
            <w:rPrChange w:id="3964" w:author="Hi" w:date="2023-03-18T13:08:00Z">
              <w:rPr/>
            </w:rPrChange>
          </w:rPr>
          <w:t>s</w:t>
        </w:r>
      </w:ins>
      <w:ins w:id="3965" w:author="Hi" w:date="2023-03-18T23:37:00Z">
        <w:r w:rsidR="0068185F">
          <w:rPr>
            <w:highlight w:val="cyan"/>
          </w:rPr>
          <w:t>ampling</w:t>
        </w:r>
      </w:ins>
      <w:ins w:id="3966" w:author="Author" w:date="2023-03-17T07:19:00Z">
        <w:del w:id="3967" w:author="Hi" w:date="2023-03-18T23:37:00Z">
          <w:r w:rsidR="003C5716" w:rsidRPr="00812470" w:rsidDel="0068185F">
            <w:rPr>
              <w:highlight w:val="cyan"/>
              <w:rPrChange w:id="3968" w:author="Hi" w:date="2023-03-18T13:08:00Z">
                <w:rPr/>
              </w:rPrChange>
            </w:rPr>
            <w:delText>urvey</w:delText>
          </w:r>
        </w:del>
      </w:ins>
      <w:r w:rsidR="006459E3" w:rsidRPr="00812470">
        <w:rPr>
          <w:highlight w:val="cyan"/>
          <w:rPrChange w:id="3969" w:author="Hi" w:date="2023-03-18T13:08:00Z">
            <w:rPr/>
          </w:rPrChange>
        </w:rPr>
        <w:t xml:space="preserve"> site (a) J1, (b) J2, (c) T1, and (d) T</w:t>
      </w:r>
      <w:r w:rsidR="00A666DD" w:rsidRPr="00812470">
        <w:rPr>
          <w:highlight w:val="cyan"/>
          <w:rPrChange w:id="3970" w:author="Hi" w:date="2023-03-18T13:08:00Z">
            <w:rPr/>
          </w:rPrChange>
        </w:rPr>
        <w:t>2.</w:t>
      </w:r>
    </w:p>
    <w:tbl>
      <w:tblPr>
        <w:tblOverlap w:val="never"/>
        <w:tblW w:w="5000" w:type="pc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Change w:id="3971" w:author="Hi" w:date="2023-03-18T14:52:00Z">
          <w:tblPr>
            <w:tblOverlap w:val="never"/>
            <w:tblW w:w="1018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PrChange>
      </w:tblPr>
      <w:tblGrid>
        <w:gridCol w:w="5233"/>
        <w:gridCol w:w="5233"/>
        <w:tblGridChange w:id="3972">
          <w:tblGrid>
            <w:gridCol w:w="5092"/>
            <w:gridCol w:w="5091"/>
          </w:tblGrid>
        </w:tblGridChange>
      </w:tblGrid>
      <w:tr w:rsidR="00A666DD" w14:paraId="30A27409" w14:textId="77777777" w:rsidTr="00CF702E">
        <w:trPr>
          <w:trHeight w:val="54"/>
          <w:trPrChange w:id="3973" w:author="Hi" w:date="2023-03-18T14:52:00Z">
            <w:trPr>
              <w:trHeight w:val="54"/>
            </w:trPr>
          </w:trPrChange>
        </w:trPr>
        <w:tc>
          <w:tcPr>
            <w:tcW w:w="2500" w:type="pct"/>
            <w:tcBorders>
              <w:top w:val="nil"/>
              <w:left w:val="nil"/>
              <w:bottom w:val="nil"/>
              <w:right w:val="nil"/>
            </w:tcBorders>
            <w:vAlign w:val="center"/>
            <w:tcPrChange w:id="3974" w:author="Hi" w:date="2023-03-18T14:52:00Z">
              <w:tcPr>
                <w:tcW w:w="5092" w:type="dxa"/>
                <w:tcBorders>
                  <w:top w:val="nil"/>
                  <w:left w:val="nil"/>
                  <w:bottom w:val="nil"/>
                  <w:right w:val="nil"/>
                </w:tcBorders>
                <w:vAlign w:val="center"/>
              </w:tcPr>
            </w:tcPrChange>
          </w:tcPr>
          <w:p w14:paraId="3A161539" w14:textId="4BAE07F8" w:rsidR="00A666DD" w:rsidRDefault="00A67554" w:rsidP="00A666DD">
            <w:pPr>
              <w:pStyle w:val="MDPI52figure"/>
            </w:pPr>
            <w:ins w:id="3975" w:author="User" w:date="2023-03-20T16:50:00Z">
              <w:r>
                <w:rPr>
                  <w:noProof/>
                  <w:snapToGrid/>
                  <w:lang w:eastAsia="ko-KR" w:bidi="ar-SA"/>
                </w:rPr>
                <w:lastRenderedPageBreak/>
                <w:drawing>
                  <wp:inline distT="0" distB="0" distL="0" distR="0" wp14:anchorId="6E74A3C3" wp14:editId="23090967">
                    <wp:extent cx="3193415" cy="1800860"/>
                    <wp:effectExtent l="0" t="0" r="6985" b="8890"/>
                    <wp:docPr id="1188" name="그림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그림 1188"/>
                            <pic:cNvPicPr/>
                          </pic:nvPicPr>
                          <pic:blipFill>
                            <a:blip r:embed="rId162"/>
                            <a:stretch>
                              <a:fillRect/>
                            </a:stretch>
                          </pic:blipFill>
                          <pic:spPr>
                            <a:xfrm>
                              <a:off x="0" y="0"/>
                              <a:ext cx="3193415" cy="1800860"/>
                            </a:xfrm>
                            <a:prstGeom prst="rect">
                              <a:avLst/>
                            </a:prstGeom>
                          </pic:spPr>
                        </pic:pic>
                      </a:graphicData>
                    </a:graphic>
                  </wp:inline>
                </w:drawing>
              </w:r>
            </w:ins>
            <w:ins w:id="3976" w:author="Hi" w:date="2023-03-18T23:44:00Z">
              <w:del w:id="3977" w:author="User" w:date="2023-03-20T16:49:00Z">
                <w:r w:rsidR="001D019E" w:rsidDel="00A67554">
                  <w:rPr>
                    <w:noProof/>
                    <w:snapToGrid/>
                    <w:lang w:eastAsia="ko-KR" w:bidi="ar-SA"/>
                  </w:rPr>
                  <w:drawing>
                    <wp:inline distT="0" distB="0" distL="0" distR="0" wp14:anchorId="620AA45C" wp14:editId="4E67D6DC">
                      <wp:extent cx="3192755" cy="2709081"/>
                      <wp:effectExtent l="0" t="0" r="8255" b="0"/>
                      <wp:docPr id="1218" name="그림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J1.png"/>
                              <pic:cNvPicPr/>
                            </pic:nvPicPr>
                            <pic:blipFill>
                              <a:blip r:embed="rId163">
                                <a:extLst>
                                  <a:ext uri="{28A0092B-C50C-407E-A947-70E740481C1C}">
                                    <a14:useLocalDpi xmlns:a14="http://schemas.microsoft.com/office/drawing/2010/main" val="0"/>
                                  </a:ext>
                                </a:extLst>
                              </a:blip>
                              <a:stretch>
                                <a:fillRect/>
                              </a:stretch>
                            </pic:blipFill>
                            <pic:spPr>
                              <a:xfrm>
                                <a:off x="0" y="0"/>
                                <a:ext cx="3203599" cy="2718282"/>
                              </a:xfrm>
                              <a:prstGeom prst="rect">
                                <a:avLst/>
                              </a:prstGeom>
                            </pic:spPr>
                          </pic:pic>
                        </a:graphicData>
                      </a:graphic>
                    </wp:inline>
                  </w:drawing>
                </w:r>
              </w:del>
            </w:ins>
            <w:del w:id="3978" w:author="Hi" w:date="2023-03-18T23:39:00Z">
              <w:r w:rsidR="00A666DD" w:rsidDel="00F47D5A">
                <w:rPr>
                  <w:noProof/>
                  <w:lang w:eastAsia="ko-KR" w:bidi="ar-SA"/>
                </w:rPr>
                <w:drawing>
                  <wp:inline distT="0" distB="0" distL="0" distR="0" wp14:anchorId="2A26DF87" wp14:editId="0F2CD774">
                    <wp:extent cx="3240000" cy="2416168"/>
                    <wp:effectExtent l="0" t="0" r="0" b="3810"/>
                    <wp:docPr id="1138" name="Picture 11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shape1138" descr="Chart, line chart&#10;&#10;Description automatically generated"/>
                            <pic:cNvPicPr/>
                          </pic:nvPicPr>
                          <pic:blipFill rotWithShape="1">
                            <a:blip r:embed="rId164">
                              <a:extLst>
                                <a:ext uri="{28A0092B-C50C-407E-A947-70E740481C1C}">
                                  <a14:useLocalDpi xmlns:a14="http://schemas.microsoft.com/office/drawing/2010/main" val="0"/>
                                </a:ext>
                              </a:extLst>
                            </a:blip>
                            <a:srcRect r="8574"/>
                            <a:stretch/>
                          </pic:blipFill>
                          <pic:spPr bwMode="auto">
                            <a:xfrm>
                              <a:off x="0" y="0"/>
                              <a:ext cx="3240000" cy="2416168"/>
                            </a:xfrm>
                            <a:prstGeom prst="rect">
                              <a:avLst/>
                            </a:prstGeom>
                            <a:ln>
                              <a:noFill/>
                            </a:ln>
                            <a:extLst>
                              <a:ext uri="{53640926-AAD7-44D8-BBD7-CCE9431645EC}">
                                <a14:shadowObscured xmlns:a14="http://schemas.microsoft.com/office/drawing/2010/main"/>
                              </a:ext>
                            </a:extLst>
                          </pic:spPr>
                        </pic:pic>
                      </a:graphicData>
                    </a:graphic>
                  </wp:inline>
                </w:drawing>
              </w:r>
            </w:del>
          </w:p>
        </w:tc>
        <w:tc>
          <w:tcPr>
            <w:tcW w:w="2500" w:type="pct"/>
            <w:tcBorders>
              <w:top w:val="nil"/>
              <w:left w:val="nil"/>
              <w:bottom w:val="nil"/>
              <w:right w:val="nil"/>
            </w:tcBorders>
            <w:vAlign w:val="center"/>
            <w:tcPrChange w:id="3979" w:author="Hi" w:date="2023-03-18T14:52:00Z">
              <w:tcPr>
                <w:tcW w:w="5091" w:type="dxa"/>
                <w:tcBorders>
                  <w:top w:val="nil"/>
                  <w:left w:val="nil"/>
                  <w:bottom w:val="nil"/>
                  <w:right w:val="nil"/>
                </w:tcBorders>
                <w:vAlign w:val="center"/>
              </w:tcPr>
            </w:tcPrChange>
          </w:tcPr>
          <w:p w14:paraId="7C38F881" w14:textId="18BB17D6" w:rsidR="00A666DD" w:rsidRDefault="00A67554" w:rsidP="00A666DD">
            <w:pPr>
              <w:pStyle w:val="MDPI52figure"/>
            </w:pPr>
            <w:ins w:id="3980" w:author="User" w:date="2023-03-20T16:50:00Z">
              <w:r>
                <w:rPr>
                  <w:noProof/>
                  <w:snapToGrid/>
                  <w:lang w:eastAsia="ko-KR" w:bidi="ar-SA"/>
                </w:rPr>
                <w:drawing>
                  <wp:inline distT="0" distB="0" distL="0" distR="0" wp14:anchorId="5C8E28C2" wp14:editId="35F30C7C">
                    <wp:extent cx="3193415" cy="1835785"/>
                    <wp:effectExtent l="0" t="0" r="6985" b="0"/>
                    <wp:docPr id="1189" name="그림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그림 1189"/>
                            <pic:cNvPicPr/>
                          </pic:nvPicPr>
                          <pic:blipFill>
                            <a:blip r:embed="rId165"/>
                            <a:stretch>
                              <a:fillRect/>
                            </a:stretch>
                          </pic:blipFill>
                          <pic:spPr>
                            <a:xfrm>
                              <a:off x="0" y="0"/>
                              <a:ext cx="3193415" cy="1835785"/>
                            </a:xfrm>
                            <a:prstGeom prst="rect">
                              <a:avLst/>
                            </a:prstGeom>
                          </pic:spPr>
                        </pic:pic>
                      </a:graphicData>
                    </a:graphic>
                  </wp:inline>
                </w:drawing>
              </w:r>
            </w:ins>
            <w:ins w:id="3981" w:author="Hi" w:date="2023-03-18T23:44:00Z">
              <w:del w:id="3982" w:author="User" w:date="2023-03-20T16:49:00Z">
                <w:r w:rsidR="001D019E" w:rsidDel="00A67554">
                  <w:rPr>
                    <w:noProof/>
                    <w:snapToGrid/>
                    <w:lang w:eastAsia="ko-KR" w:bidi="ar-SA"/>
                  </w:rPr>
                  <w:drawing>
                    <wp:inline distT="0" distB="0" distL="0" distR="0" wp14:anchorId="48A2B181" wp14:editId="46190436">
                      <wp:extent cx="3193415" cy="2709081"/>
                      <wp:effectExtent l="0" t="0" r="6985" b="0"/>
                      <wp:docPr id="1219" name="그림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J2.png"/>
                              <pic:cNvPicPr/>
                            </pic:nvPicPr>
                            <pic:blipFill>
                              <a:blip r:embed="rId166">
                                <a:extLst>
                                  <a:ext uri="{28A0092B-C50C-407E-A947-70E740481C1C}">
                                    <a14:useLocalDpi xmlns:a14="http://schemas.microsoft.com/office/drawing/2010/main" val="0"/>
                                  </a:ext>
                                </a:extLst>
                              </a:blip>
                              <a:stretch>
                                <a:fillRect/>
                              </a:stretch>
                            </pic:blipFill>
                            <pic:spPr>
                              <a:xfrm>
                                <a:off x="0" y="0"/>
                                <a:ext cx="3204835" cy="2718769"/>
                              </a:xfrm>
                              <a:prstGeom prst="rect">
                                <a:avLst/>
                              </a:prstGeom>
                            </pic:spPr>
                          </pic:pic>
                        </a:graphicData>
                      </a:graphic>
                    </wp:inline>
                  </w:drawing>
                </w:r>
              </w:del>
            </w:ins>
            <w:del w:id="3983" w:author="Hi" w:date="2023-03-18T23:39:00Z">
              <w:r w:rsidR="00A666DD" w:rsidDel="00F47D5A">
                <w:rPr>
                  <w:noProof/>
                  <w:lang w:eastAsia="ko-KR" w:bidi="ar-SA"/>
                </w:rPr>
                <w:drawing>
                  <wp:inline distT="0" distB="0" distL="0" distR="0" wp14:anchorId="0B2ACC96" wp14:editId="3E998664">
                    <wp:extent cx="3240000" cy="2399581"/>
                    <wp:effectExtent l="0" t="0" r="0" b="1270"/>
                    <wp:docPr id="1139" name="Picture 11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shape1139" descr="Chart, line chart&#10;&#10;Description automatically generated"/>
                            <pic:cNvPicPr/>
                          </pic:nvPicPr>
                          <pic:blipFill rotWithShape="1">
                            <a:blip r:embed="rId167">
                              <a:extLst>
                                <a:ext uri="{28A0092B-C50C-407E-A947-70E740481C1C}">
                                  <a14:useLocalDpi xmlns:a14="http://schemas.microsoft.com/office/drawing/2010/main" val="0"/>
                                </a:ext>
                              </a:extLst>
                            </a:blip>
                            <a:srcRect r="7941"/>
                            <a:stretch/>
                          </pic:blipFill>
                          <pic:spPr bwMode="auto">
                            <a:xfrm>
                              <a:off x="0" y="0"/>
                              <a:ext cx="3240000" cy="2399581"/>
                            </a:xfrm>
                            <a:prstGeom prst="rect">
                              <a:avLst/>
                            </a:prstGeom>
                            <a:ln>
                              <a:noFill/>
                            </a:ln>
                            <a:extLst>
                              <a:ext uri="{53640926-AAD7-44D8-BBD7-CCE9431645EC}">
                                <a14:shadowObscured xmlns:a14="http://schemas.microsoft.com/office/drawing/2010/main"/>
                              </a:ext>
                            </a:extLst>
                          </pic:spPr>
                        </pic:pic>
                      </a:graphicData>
                    </a:graphic>
                  </wp:inline>
                </w:drawing>
              </w:r>
            </w:del>
          </w:p>
        </w:tc>
      </w:tr>
      <w:tr w:rsidR="00A666DD" w14:paraId="124AC7CB" w14:textId="77777777" w:rsidTr="00CF702E">
        <w:trPr>
          <w:trHeight w:val="54"/>
          <w:trPrChange w:id="3984" w:author="Hi" w:date="2023-03-18T14:52:00Z">
            <w:trPr>
              <w:trHeight w:val="54"/>
            </w:trPr>
          </w:trPrChange>
        </w:trPr>
        <w:tc>
          <w:tcPr>
            <w:tcW w:w="2500" w:type="pct"/>
            <w:tcBorders>
              <w:top w:val="nil"/>
              <w:left w:val="nil"/>
              <w:bottom w:val="nil"/>
              <w:right w:val="nil"/>
            </w:tcBorders>
            <w:vAlign w:val="center"/>
            <w:tcPrChange w:id="3985" w:author="Hi" w:date="2023-03-18T14:52:00Z">
              <w:tcPr>
                <w:tcW w:w="5092" w:type="dxa"/>
                <w:tcBorders>
                  <w:top w:val="nil"/>
                  <w:left w:val="nil"/>
                  <w:bottom w:val="nil"/>
                  <w:right w:val="nil"/>
                </w:tcBorders>
                <w:vAlign w:val="center"/>
              </w:tcPr>
            </w:tcPrChange>
          </w:tcPr>
          <w:p w14:paraId="634A4AD2" w14:textId="0A3486AE" w:rsidR="00A666DD" w:rsidRPr="00942CD7" w:rsidRDefault="00A666DD" w:rsidP="00A666DD">
            <w:pPr>
              <w:pStyle w:val="MDPI52figure"/>
              <w:rPr>
                <w:sz w:val="16"/>
                <w:szCs w:val="16"/>
                <w:rPrChange w:id="3986" w:author="Hi" w:date="2023-03-18T13:13:00Z">
                  <w:rPr/>
                </w:rPrChange>
              </w:rPr>
            </w:pPr>
            <w:r w:rsidRPr="00F13639">
              <w:rPr>
                <w:b/>
                <w:sz w:val="16"/>
                <w:szCs w:val="16"/>
              </w:rPr>
              <w:t>(a)</w:t>
            </w:r>
            <w:ins w:id="3987" w:author="Hi" w:date="2023-03-18T14:50:00Z">
              <w:r w:rsidR="00325C77">
                <w:rPr>
                  <w:b/>
                  <w:sz w:val="16"/>
                  <w:szCs w:val="16"/>
                </w:rPr>
                <w:t xml:space="preserve"> J1</w:t>
              </w:r>
            </w:ins>
          </w:p>
        </w:tc>
        <w:tc>
          <w:tcPr>
            <w:tcW w:w="2500" w:type="pct"/>
            <w:tcBorders>
              <w:top w:val="nil"/>
              <w:left w:val="nil"/>
              <w:bottom w:val="nil"/>
              <w:right w:val="nil"/>
            </w:tcBorders>
            <w:vAlign w:val="center"/>
            <w:tcPrChange w:id="3988" w:author="Hi" w:date="2023-03-18T14:52:00Z">
              <w:tcPr>
                <w:tcW w:w="5091" w:type="dxa"/>
                <w:tcBorders>
                  <w:top w:val="nil"/>
                  <w:left w:val="nil"/>
                  <w:bottom w:val="nil"/>
                  <w:right w:val="nil"/>
                </w:tcBorders>
                <w:vAlign w:val="center"/>
              </w:tcPr>
            </w:tcPrChange>
          </w:tcPr>
          <w:p w14:paraId="3425340E" w14:textId="1BD8AD65" w:rsidR="00A666DD" w:rsidRPr="00942CD7" w:rsidRDefault="00A666DD" w:rsidP="00A666DD">
            <w:pPr>
              <w:pStyle w:val="MDPI52figure"/>
              <w:rPr>
                <w:sz w:val="16"/>
                <w:szCs w:val="16"/>
                <w:rPrChange w:id="3989" w:author="Hi" w:date="2023-03-18T13:13:00Z">
                  <w:rPr/>
                </w:rPrChange>
              </w:rPr>
            </w:pPr>
            <w:r w:rsidRPr="00F13639">
              <w:rPr>
                <w:b/>
                <w:sz w:val="16"/>
                <w:szCs w:val="16"/>
              </w:rPr>
              <w:t>(b)</w:t>
            </w:r>
            <w:ins w:id="3990" w:author="Hi" w:date="2023-03-18T14:50:00Z">
              <w:r w:rsidR="00325C77">
                <w:rPr>
                  <w:b/>
                  <w:sz w:val="16"/>
                  <w:szCs w:val="16"/>
                </w:rPr>
                <w:t xml:space="preserve"> J2</w:t>
              </w:r>
            </w:ins>
          </w:p>
        </w:tc>
      </w:tr>
      <w:tr w:rsidR="00A666DD" w14:paraId="50AC4D45" w14:textId="77777777" w:rsidTr="00CF702E">
        <w:trPr>
          <w:trHeight w:val="54"/>
          <w:trPrChange w:id="3991" w:author="Hi" w:date="2023-03-18T14:52:00Z">
            <w:trPr>
              <w:trHeight w:val="54"/>
            </w:trPr>
          </w:trPrChange>
        </w:trPr>
        <w:tc>
          <w:tcPr>
            <w:tcW w:w="2500" w:type="pct"/>
            <w:tcBorders>
              <w:top w:val="nil"/>
              <w:left w:val="nil"/>
              <w:bottom w:val="nil"/>
              <w:right w:val="nil"/>
            </w:tcBorders>
            <w:vAlign w:val="center"/>
            <w:tcPrChange w:id="3992" w:author="Hi" w:date="2023-03-18T14:52:00Z">
              <w:tcPr>
                <w:tcW w:w="5092" w:type="dxa"/>
                <w:tcBorders>
                  <w:top w:val="nil"/>
                  <w:left w:val="nil"/>
                  <w:bottom w:val="nil"/>
                  <w:right w:val="nil"/>
                </w:tcBorders>
                <w:vAlign w:val="center"/>
              </w:tcPr>
            </w:tcPrChange>
          </w:tcPr>
          <w:p w14:paraId="59DF6DE4" w14:textId="1C1AE3BC" w:rsidR="00A666DD" w:rsidRDefault="00A67554" w:rsidP="00A666DD">
            <w:pPr>
              <w:pStyle w:val="MDPI52figure"/>
            </w:pPr>
            <w:ins w:id="3993" w:author="User" w:date="2023-03-20T16:51:00Z">
              <w:r>
                <w:rPr>
                  <w:noProof/>
                  <w:snapToGrid/>
                  <w:lang w:eastAsia="ko-KR" w:bidi="ar-SA"/>
                </w:rPr>
                <w:drawing>
                  <wp:inline distT="0" distB="0" distL="0" distR="0" wp14:anchorId="4E9F6F20" wp14:editId="22453B46">
                    <wp:extent cx="3193415" cy="1818640"/>
                    <wp:effectExtent l="0" t="0" r="6985" b="0"/>
                    <wp:docPr id="1190" name="그림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그림 1190"/>
                            <pic:cNvPicPr/>
                          </pic:nvPicPr>
                          <pic:blipFill>
                            <a:blip r:embed="rId168"/>
                            <a:stretch>
                              <a:fillRect/>
                            </a:stretch>
                          </pic:blipFill>
                          <pic:spPr>
                            <a:xfrm>
                              <a:off x="0" y="0"/>
                              <a:ext cx="3193415" cy="1818640"/>
                            </a:xfrm>
                            <a:prstGeom prst="rect">
                              <a:avLst/>
                            </a:prstGeom>
                          </pic:spPr>
                        </pic:pic>
                      </a:graphicData>
                    </a:graphic>
                  </wp:inline>
                </w:drawing>
              </w:r>
            </w:ins>
            <w:ins w:id="3994" w:author="Hi" w:date="2023-03-18T23:44:00Z">
              <w:del w:id="3995" w:author="User" w:date="2023-03-20T16:49:00Z">
                <w:r w:rsidR="001D019E" w:rsidDel="00A67554">
                  <w:rPr>
                    <w:noProof/>
                    <w:snapToGrid/>
                    <w:lang w:eastAsia="ko-KR" w:bidi="ar-SA"/>
                  </w:rPr>
                  <w:drawing>
                    <wp:inline distT="0" distB="0" distL="0" distR="0" wp14:anchorId="6FAD8633" wp14:editId="67B9C2E2">
                      <wp:extent cx="3192145" cy="2709081"/>
                      <wp:effectExtent l="0" t="0" r="8255" b="0"/>
                      <wp:docPr id="1220" name="그림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T1.png"/>
                              <pic:cNvPicPr/>
                            </pic:nvPicPr>
                            <pic:blipFill>
                              <a:blip r:embed="rId169">
                                <a:extLst>
                                  <a:ext uri="{28A0092B-C50C-407E-A947-70E740481C1C}">
                                    <a14:useLocalDpi xmlns:a14="http://schemas.microsoft.com/office/drawing/2010/main" val="0"/>
                                  </a:ext>
                                </a:extLst>
                              </a:blip>
                              <a:stretch>
                                <a:fillRect/>
                              </a:stretch>
                            </pic:blipFill>
                            <pic:spPr>
                              <a:xfrm>
                                <a:off x="0" y="0"/>
                                <a:ext cx="3202747" cy="2718079"/>
                              </a:xfrm>
                              <a:prstGeom prst="rect">
                                <a:avLst/>
                              </a:prstGeom>
                            </pic:spPr>
                          </pic:pic>
                        </a:graphicData>
                      </a:graphic>
                    </wp:inline>
                  </w:drawing>
                </w:r>
              </w:del>
            </w:ins>
            <w:del w:id="3996" w:author="Hi" w:date="2023-03-18T23:39:00Z">
              <w:r w:rsidR="00A666DD" w:rsidDel="00F47D5A">
                <w:rPr>
                  <w:noProof/>
                  <w:lang w:eastAsia="ko-KR" w:bidi="ar-SA"/>
                </w:rPr>
                <w:drawing>
                  <wp:inline distT="0" distB="0" distL="0" distR="0" wp14:anchorId="43B1E02D" wp14:editId="5E7EA453">
                    <wp:extent cx="3240000" cy="2394103"/>
                    <wp:effectExtent l="0" t="0" r="0" b="6350"/>
                    <wp:docPr id="1140" name="Picture 11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shape1140" descr="Chart, line chart&#10;&#10;Description automatically generated"/>
                            <pic:cNvPicPr/>
                          </pic:nvPicPr>
                          <pic:blipFill rotWithShape="1">
                            <a:blip r:embed="rId170">
                              <a:extLst>
                                <a:ext uri="{28A0092B-C50C-407E-A947-70E740481C1C}">
                                  <a14:useLocalDpi xmlns:a14="http://schemas.microsoft.com/office/drawing/2010/main" val="0"/>
                                </a:ext>
                              </a:extLst>
                            </a:blip>
                            <a:srcRect r="7731"/>
                            <a:stretch/>
                          </pic:blipFill>
                          <pic:spPr bwMode="auto">
                            <a:xfrm>
                              <a:off x="0" y="0"/>
                              <a:ext cx="3240000" cy="239410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2500" w:type="pct"/>
            <w:tcBorders>
              <w:top w:val="nil"/>
              <w:left w:val="nil"/>
              <w:bottom w:val="nil"/>
              <w:right w:val="nil"/>
            </w:tcBorders>
            <w:vAlign w:val="center"/>
            <w:tcPrChange w:id="3997" w:author="Hi" w:date="2023-03-18T14:52:00Z">
              <w:tcPr>
                <w:tcW w:w="5091" w:type="dxa"/>
                <w:tcBorders>
                  <w:top w:val="nil"/>
                  <w:left w:val="nil"/>
                  <w:bottom w:val="nil"/>
                  <w:right w:val="nil"/>
                </w:tcBorders>
                <w:vAlign w:val="center"/>
              </w:tcPr>
            </w:tcPrChange>
          </w:tcPr>
          <w:p w14:paraId="6B87B80A" w14:textId="34A50514" w:rsidR="00A666DD" w:rsidRDefault="00A67554" w:rsidP="00A666DD">
            <w:pPr>
              <w:pStyle w:val="MDPI52figure"/>
            </w:pPr>
            <w:ins w:id="3998" w:author="User" w:date="2023-03-20T16:51:00Z">
              <w:r>
                <w:rPr>
                  <w:noProof/>
                  <w:snapToGrid/>
                  <w:lang w:eastAsia="ko-KR" w:bidi="ar-SA"/>
                </w:rPr>
                <w:drawing>
                  <wp:inline distT="0" distB="0" distL="0" distR="0" wp14:anchorId="39C0AA41" wp14:editId="3131BA7B">
                    <wp:extent cx="3193415" cy="1811020"/>
                    <wp:effectExtent l="0" t="0" r="6985" b="0"/>
                    <wp:docPr id="1191" name="그림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그림 1191"/>
                            <pic:cNvPicPr/>
                          </pic:nvPicPr>
                          <pic:blipFill>
                            <a:blip r:embed="rId171"/>
                            <a:stretch>
                              <a:fillRect/>
                            </a:stretch>
                          </pic:blipFill>
                          <pic:spPr>
                            <a:xfrm>
                              <a:off x="0" y="0"/>
                              <a:ext cx="3193415" cy="1811020"/>
                            </a:xfrm>
                            <a:prstGeom prst="rect">
                              <a:avLst/>
                            </a:prstGeom>
                          </pic:spPr>
                        </pic:pic>
                      </a:graphicData>
                    </a:graphic>
                  </wp:inline>
                </w:drawing>
              </w:r>
            </w:ins>
            <w:ins w:id="3999" w:author="Hi" w:date="2023-03-18T23:44:00Z">
              <w:del w:id="4000" w:author="User" w:date="2023-03-20T16:49:00Z">
                <w:r w:rsidR="001D019E" w:rsidDel="00A67554">
                  <w:rPr>
                    <w:noProof/>
                    <w:snapToGrid/>
                    <w:lang w:eastAsia="ko-KR" w:bidi="ar-SA"/>
                  </w:rPr>
                  <w:drawing>
                    <wp:inline distT="0" distB="0" distL="0" distR="0" wp14:anchorId="23A2AC6E" wp14:editId="1371A170">
                      <wp:extent cx="3193393" cy="2715905"/>
                      <wp:effectExtent l="0" t="0" r="7620" b="8255"/>
                      <wp:docPr id="1221" name="그림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T2.png"/>
                              <pic:cNvPicPr/>
                            </pic:nvPicPr>
                            <pic:blipFill>
                              <a:blip r:embed="rId172">
                                <a:extLst>
                                  <a:ext uri="{28A0092B-C50C-407E-A947-70E740481C1C}">
                                    <a14:useLocalDpi xmlns:a14="http://schemas.microsoft.com/office/drawing/2010/main" val="0"/>
                                  </a:ext>
                                </a:extLst>
                              </a:blip>
                              <a:stretch>
                                <a:fillRect/>
                              </a:stretch>
                            </pic:blipFill>
                            <pic:spPr>
                              <a:xfrm>
                                <a:off x="0" y="0"/>
                                <a:ext cx="3210135" cy="2730144"/>
                              </a:xfrm>
                              <a:prstGeom prst="rect">
                                <a:avLst/>
                              </a:prstGeom>
                            </pic:spPr>
                          </pic:pic>
                        </a:graphicData>
                      </a:graphic>
                    </wp:inline>
                  </w:drawing>
                </w:r>
              </w:del>
            </w:ins>
            <w:del w:id="4001" w:author="Hi" w:date="2023-03-18T23:40:00Z">
              <w:r w:rsidR="00A666DD" w:rsidDel="00F47D5A">
                <w:rPr>
                  <w:noProof/>
                  <w:lang w:eastAsia="ko-KR" w:bidi="ar-SA"/>
                </w:rPr>
                <w:drawing>
                  <wp:inline distT="0" distB="0" distL="0" distR="0" wp14:anchorId="7252608A" wp14:editId="41EB249F">
                    <wp:extent cx="3240000" cy="2394000"/>
                    <wp:effectExtent l="0" t="0" r="0" b="6350"/>
                    <wp:docPr id="1141" name="Picture 1141"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1" name="shape1141" descr="Chart, line chart&#10;&#10;Description automatically generated"/>
                            <pic:cNvPicPr/>
                          </pic:nvPicPr>
                          <pic:blipFill rotWithShape="1">
                            <a:blip r:embed="rId173">
                              <a:extLst>
                                <a:ext uri="{28A0092B-C50C-407E-A947-70E740481C1C}">
                                  <a14:useLocalDpi xmlns:a14="http://schemas.microsoft.com/office/drawing/2010/main" val="0"/>
                                </a:ext>
                              </a:extLst>
                            </a:blip>
                            <a:srcRect r="7939"/>
                            <a:stretch/>
                          </pic:blipFill>
                          <pic:spPr bwMode="auto">
                            <a:xfrm>
                              <a:off x="0" y="0"/>
                              <a:ext cx="3240000" cy="2394000"/>
                            </a:xfrm>
                            <a:prstGeom prst="rect">
                              <a:avLst/>
                            </a:prstGeom>
                            <a:ln>
                              <a:noFill/>
                            </a:ln>
                            <a:extLst>
                              <a:ext uri="{53640926-AAD7-44D8-BBD7-CCE9431645EC}">
                                <a14:shadowObscured xmlns:a14="http://schemas.microsoft.com/office/drawing/2010/main"/>
                              </a:ext>
                            </a:extLst>
                          </pic:spPr>
                        </pic:pic>
                      </a:graphicData>
                    </a:graphic>
                  </wp:inline>
                </w:drawing>
              </w:r>
            </w:del>
          </w:p>
        </w:tc>
      </w:tr>
      <w:tr w:rsidR="00A666DD" w14:paraId="0710CA20" w14:textId="77777777" w:rsidTr="00CF702E">
        <w:trPr>
          <w:trHeight w:val="54"/>
          <w:trPrChange w:id="4002" w:author="Hi" w:date="2023-03-18T14:52:00Z">
            <w:trPr>
              <w:trHeight w:val="54"/>
            </w:trPr>
          </w:trPrChange>
        </w:trPr>
        <w:tc>
          <w:tcPr>
            <w:tcW w:w="2500" w:type="pct"/>
            <w:tcBorders>
              <w:top w:val="nil"/>
              <w:left w:val="nil"/>
              <w:bottom w:val="nil"/>
              <w:right w:val="nil"/>
            </w:tcBorders>
            <w:vAlign w:val="center"/>
            <w:tcPrChange w:id="4003" w:author="Hi" w:date="2023-03-18T14:52:00Z">
              <w:tcPr>
                <w:tcW w:w="5092" w:type="dxa"/>
                <w:tcBorders>
                  <w:top w:val="nil"/>
                  <w:left w:val="nil"/>
                  <w:bottom w:val="nil"/>
                  <w:right w:val="nil"/>
                </w:tcBorders>
                <w:vAlign w:val="center"/>
              </w:tcPr>
            </w:tcPrChange>
          </w:tcPr>
          <w:p w14:paraId="7D1D30CC" w14:textId="041941B2" w:rsidR="00A666DD" w:rsidRPr="00942CD7" w:rsidRDefault="00A666DD" w:rsidP="00A666DD">
            <w:pPr>
              <w:pStyle w:val="MDPI52figure"/>
              <w:rPr>
                <w:sz w:val="16"/>
                <w:szCs w:val="16"/>
                <w:rPrChange w:id="4004" w:author="Hi" w:date="2023-03-18T13:13:00Z">
                  <w:rPr/>
                </w:rPrChange>
              </w:rPr>
            </w:pPr>
            <w:r w:rsidRPr="00F13639">
              <w:rPr>
                <w:b/>
                <w:sz w:val="16"/>
                <w:szCs w:val="16"/>
              </w:rPr>
              <w:t>(c)</w:t>
            </w:r>
            <w:ins w:id="4005" w:author="Hi" w:date="2023-03-18T14:50:00Z">
              <w:r w:rsidR="00325C77">
                <w:rPr>
                  <w:b/>
                  <w:sz w:val="16"/>
                  <w:szCs w:val="16"/>
                </w:rPr>
                <w:t xml:space="preserve"> T1</w:t>
              </w:r>
            </w:ins>
          </w:p>
        </w:tc>
        <w:tc>
          <w:tcPr>
            <w:tcW w:w="2500" w:type="pct"/>
            <w:tcBorders>
              <w:top w:val="nil"/>
              <w:left w:val="nil"/>
              <w:bottom w:val="nil"/>
              <w:right w:val="nil"/>
            </w:tcBorders>
            <w:vAlign w:val="center"/>
            <w:tcPrChange w:id="4006" w:author="Hi" w:date="2023-03-18T14:52:00Z">
              <w:tcPr>
                <w:tcW w:w="5091" w:type="dxa"/>
                <w:tcBorders>
                  <w:top w:val="nil"/>
                  <w:left w:val="nil"/>
                  <w:bottom w:val="nil"/>
                  <w:right w:val="nil"/>
                </w:tcBorders>
                <w:vAlign w:val="center"/>
              </w:tcPr>
            </w:tcPrChange>
          </w:tcPr>
          <w:p w14:paraId="63E5EF0E" w14:textId="67875E30" w:rsidR="00A666DD" w:rsidRPr="00942CD7" w:rsidRDefault="00A666DD" w:rsidP="00A666DD">
            <w:pPr>
              <w:pStyle w:val="MDPI52figure"/>
              <w:rPr>
                <w:sz w:val="16"/>
                <w:szCs w:val="16"/>
                <w:rPrChange w:id="4007" w:author="Hi" w:date="2023-03-18T13:13:00Z">
                  <w:rPr/>
                </w:rPrChange>
              </w:rPr>
            </w:pPr>
            <w:r w:rsidRPr="00F13639">
              <w:rPr>
                <w:b/>
                <w:sz w:val="16"/>
                <w:szCs w:val="16"/>
              </w:rPr>
              <w:t>(d)</w:t>
            </w:r>
            <w:ins w:id="4008" w:author="Hi" w:date="2023-03-18T14:50:00Z">
              <w:r w:rsidR="00325C77">
                <w:rPr>
                  <w:b/>
                  <w:sz w:val="16"/>
                  <w:szCs w:val="16"/>
                </w:rPr>
                <w:t xml:space="preserve"> T2</w:t>
              </w:r>
            </w:ins>
          </w:p>
        </w:tc>
      </w:tr>
      <w:tr w:rsidR="00896DA3" w14:paraId="60AA87D1" w14:textId="77777777" w:rsidTr="00CF702E">
        <w:tblPrEx>
          <w:tblPrExChange w:id="4009" w:author="Hi" w:date="2023-03-18T14:52:00Z">
            <w:tblPrEx>
              <w:tblW w:w="5000" w:type="pct"/>
            </w:tblPrEx>
          </w:tblPrExChange>
        </w:tblPrEx>
        <w:trPr>
          <w:trHeight w:val="54"/>
          <w:ins w:id="4010" w:author="Hi" w:date="2023-03-18T14:47:00Z"/>
          <w:trPrChange w:id="4011" w:author="Hi" w:date="2023-03-18T14:52:00Z">
            <w:trPr>
              <w:trHeight w:val="54"/>
            </w:trPr>
          </w:trPrChange>
        </w:trPr>
        <w:tc>
          <w:tcPr>
            <w:tcW w:w="2500" w:type="pct"/>
            <w:tcBorders>
              <w:top w:val="nil"/>
              <w:left w:val="nil"/>
              <w:bottom w:val="nil"/>
              <w:right w:val="nil"/>
            </w:tcBorders>
            <w:vAlign w:val="center"/>
            <w:tcPrChange w:id="4012" w:author="Hi" w:date="2023-03-18T14:52:00Z">
              <w:tcPr>
                <w:tcW w:w="2500" w:type="pct"/>
                <w:tcBorders>
                  <w:top w:val="nil"/>
                  <w:left w:val="nil"/>
                  <w:bottom w:val="nil"/>
                  <w:right w:val="nil"/>
                </w:tcBorders>
                <w:vAlign w:val="center"/>
              </w:tcPr>
            </w:tcPrChange>
          </w:tcPr>
          <w:p w14:paraId="5DB974F7" w14:textId="588B071C" w:rsidR="00896DA3" w:rsidRDefault="00325C77" w:rsidP="00A666DD">
            <w:pPr>
              <w:pStyle w:val="MDPI52figure"/>
              <w:rPr>
                <w:ins w:id="4013" w:author="Hi" w:date="2023-03-18T14:48:00Z"/>
                <w:rFonts w:eastAsia="맑은 고딕"/>
                <w:b/>
                <w:lang w:eastAsia="ko-KR"/>
              </w:rPr>
            </w:pPr>
            <w:ins w:id="4014" w:author="Hi" w:date="2023-03-18T14:48:00Z">
              <w:r>
                <w:rPr>
                  <w:rFonts w:eastAsia="맑은 고딕"/>
                  <w:b/>
                  <w:lang w:eastAsia="ko-KR"/>
                </w:rPr>
                <w:t>class</w:t>
              </w:r>
            </w:ins>
          </w:p>
          <w:p w14:paraId="2D55FF36" w14:textId="31F234F5" w:rsidR="00896DA3" w:rsidRPr="00896DA3" w:rsidRDefault="00325C77" w:rsidP="00A666DD">
            <w:pPr>
              <w:pStyle w:val="MDPI52figure"/>
              <w:rPr>
                <w:ins w:id="4015" w:author="Hi" w:date="2023-03-18T14:47:00Z"/>
                <w:rFonts w:eastAsia="맑은 고딕"/>
                <w:b/>
                <w:lang w:eastAsia="ko-KR"/>
                <w:rPrChange w:id="4016" w:author="Hi" w:date="2023-03-18T14:48:00Z">
                  <w:rPr>
                    <w:ins w:id="4017" w:author="Hi" w:date="2023-03-18T14:47:00Z"/>
                    <w:b/>
                    <w:sz w:val="16"/>
                    <w:szCs w:val="16"/>
                  </w:rPr>
                </w:rPrChange>
              </w:rPr>
            </w:pPr>
            <w:ins w:id="4018" w:author="Hi" w:date="2023-03-18T14:48:00Z">
              <w:r>
                <w:rPr>
                  <w:noProof/>
                  <w:lang w:eastAsia="ko-KR" w:bidi="ar-SA"/>
                </w:rPr>
                <w:drawing>
                  <wp:inline distT="0" distB="0" distL="0" distR="0" wp14:anchorId="33E66B7A" wp14:editId="06C911A5">
                    <wp:extent cx="634621" cy="502460"/>
                    <wp:effectExtent l="0" t="0" r="0" b="0"/>
                    <wp:docPr id="1194" name="Picture 11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shape1138" descr="Chart, line chart&#10;&#10;Description automatically generated"/>
                            <pic:cNvPicPr/>
                          </pic:nvPicPr>
                          <pic:blipFill rotWithShape="1">
                            <a:blip r:embed="rId164">
                              <a:extLst>
                                <a:ext uri="{28A0092B-C50C-407E-A947-70E740481C1C}">
                                  <a14:useLocalDpi xmlns:a14="http://schemas.microsoft.com/office/drawing/2010/main" val="0"/>
                                </a:ext>
                              </a:extLst>
                            </a:blip>
                            <a:srcRect l="91637" t="48649" r="970" b="42765"/>
                            <a:stretch/>
                          </pic:blipFill>
                          <pic:spPr bwMode="auto">
                            <a:xfrm>
                              <a:off x="0" y="0"/>
                              <a:ext cx="654036" cy="51783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500" w:type="pct"/>
            <w:tcBorders>
              <w:top w:val="nil"/>
              <w:left w:val="nil"/>
              <w:bottom w:val="nil"/>
              <w:right w:val="nil"/>
            </w:tcBorders>
            <w:vAlign w:val="center"/>
            <w:tcPrChange w:id="4019" w:author="Hi" w:date="2023-03-18T14:52:00Z">
              <w:tcPr>
                <w:tcW w:w="2500" w:type="pct"/>
                <w:tcBorders>
                  <w:top w:val="nil"/>
                  <w:left w:val="nil"/>
                  <w:bottom w:val="nil"/>
                  <w:right w:val="nil"/>
                </w:tcBorders>
                <w:vAlign w:val="center"/>
              </w:tcPr>
            </w:tcPrChange>
          </w:tcPr>
          <w:p w14:paraId="572C7C54" w14:textId="77777777" w:rsidR="00896DA3" w:rsidRPr="00942CD7" w:rsidRDefault="00896DA3" w:rsidP="00A666DD">
            <w:pPr>
              <w:pStyle w:val="MDPI52figure"/>
              <w:rPr>
                <w:ins w:id="4020" w:author="Hi" w:date="2023-03-18T14:47:00Z"/>
                <w:b/>
                <w:sz w:val="16"/>
                <w:szCs w:val="16"/>
              </w:rPr>
            </w:pPr>
          </w:p>
        </w:tc>
      </w:tr>
    </w:tbl>
    <w:p w14:paraId="7F2CF9ED" w14:textId="0A33E43D" w:rsidR="00896DA3" w:rsidRDefault="00952535">
      <w:pPr>
        <w:pStyle w:val="MDPI51figurecaption"/>
        <w:rPr>
          <w:ins w:id="4021" w:author="Hi" w:date="2023-03-18T14:53:00Z"/>
        </w:rPr>
      </w:pPr>
      <w:commentRangeStart w:id="4022"/>
      <w:commentRangeStart w:id="4023"/>
      <w:r w:rsidRPr="00812470">
        <w:rPr>
          <w:b/>
          <w:bCs/>
          <w:highlight w:val="cyan"/>
          <w:rPrChange w:id="4024" w:author="Hi" w:date="2023-03-18T13:08:00Z">
            <w:rPr>
              <w:b/>
              <w:bCs/>
            </w:rPr>
          </w:rPrChange>
        </w:rPr>
        <w:t xml:space="preserve">Figure </w:t>
      </w:r>
      <w:del w:id="4025" w:author="Author" w:date="2023-03-17T07:19:00Z">
        <w:r w:rsidR="00A666DD" w:rsidRPr="00812470">
          <w:rPr>
            <w:b/>
            <w:bCs/>
            <w:highlight w:val="cyan"/>
            <w:rPrChange w:id="4026" w:author="Hi" w:date="2023-03-18T13:08:00Z">
              <w:rPr>
                <w:b/>
                <w:bCs/>
              </w:rPr>
            </w:rPrChange>
          </w:rPr>
          <w:delText>16.</w:delText>
        </w:r>
        <w:r w:rsidR="00A666DD" w:rsidRPr="00812470">
          <w:rPr>
            <w:highlight w:val="cyan"/>
            <w:rPrChange w:id="4027" w:author="Hi" w:date="2023-03-18T13:08:00Z">
              <w:rPr/>
            </w:rPrChange>
          </w:rPr>
          <w:delText xml:space="preserve"> </w:delText>
        </w:r>
      </w:del>
      <w:ins w:id="4028" w:author="Author" w:date="2023-03-17T07:19:00Z">
        <w:r w:rsidRPr="00812470">
          <w:rPr>
            <w:b/>
            <w:bCs/>
            <w:highlight w:val="cyan"/>
            <w:rPrChange w:id="4029" w:author="Hi" w:date="2023-03-18T13:08:00Z">
              <w:rPr>
                <w:b/>
                <w:bCs/>
              </w:rPr>
            </w:rPrChange>
          </w:rPr>
          <w:t>19</w:t>
        </w:r>
        <w:r w:rsidR="00A666DD" w:rsidRPr="00812470">
          <w:rPr>
            <w:b/>
            <w:bCs/>
            <w:highlight w:val="cyan"/>
            <w:rPrChange w:id="4030" w:author="Hi" w:date="2023-03-18T13:08:00Z">
              <w:rPr>
                <w:b/>
                <w:bCs/>
              </w:rPr>
            </w:rPrChange>
          </w:rPr>
          <w:t>.</w:t>
        </w:r>
        <w:r w:rsidR="00A666DD" w:rsidRPr="00812470">
          <w:rPr>
            <w:highlight w:val="cyan"/>
            <w:rPrChange w:id="4031" w:author="Hi" w:date="2023-03-18T13:08:00Z">
              <w:rPr/>
            </w:rPrChange>
          </w:rPr>
          <w:t xml:space="preserve"> </w:t>
        </w:r>
        <w:commentRangeStart w:id="4032"/>
        <w:commentRangeEnd w:id="4032"/>
        <w:commentRangeEnd w:id="4022"/>
        <w:r w:rsidR="00FD268E" w:rsidRPr="00812470">
          <w:rPr>
            <w:rStyle w:val="ab"/>
            <w:rFonts w:eastAsia="SimSun"/>
            <w:noProof/>
            <w:highlight w:val="cyan"/>
            <w:lang w:eastAsia="zh-CN" w:bidi="ar-SA"/>
            <w:rPrChange w:id="4033" w:author="Hi" w:date="2023-03-18T13:08:00Z">
              <w:rPr>
                <w:rStyle w:val="ab"/>
                <w:rFonts w:eastAsia="SimSun"/>
                <w:noProof/>
                <w:lang w:eastAsia="zh-CN" w:bidi="ar-SA"/>
              </w:rPr>
            </w:rPrChange>
          </w:rPr>
          <w:commentReference w:id="4032"/>
        </w:r>
      </w:ins>
      <w:commentRangeEnd w:id="4023"/>
      <w:r w:rsidR="00FD268E" w:rsidRPr="00812470">
        <w:rPr>
          <w:rStyle w:val="ab"/>
          <w:rFonts w:eastAsia="SimSun"/>
          <w:noProof/>
          <w:highlight w:val="cyan"/>
          <w:lang w:eastAsia="zh-CN" w:bidi="ar-SA"/>
          <w:rPrChange w:id="4034" w:author="Hi" w:date="2023-03-18T13:08:00Z">
            <w:rPr>
              <w:rStyle w:val="ab"/>
              <w:rFonts w:eastAsia="SimSun"/>
              <w:noProof/>
              <w:lang w:eastAsia="zh-CN" w:bidi="ar-SA"/>
            </w:rPr>
          </w:rPrChange>
        </w:rPr>
        <w:commentReference w:id="4022"/>
      </w:r>
      <w:r w:rsidR="002D7164" w:rsidRPr="00812470">
        <w:rPr>
          <w:rStyle w:val="ab"/>
          <w:rFonts w:eastAsia="SimSun"/>
          <w:noProof/>
          <w:highlight w:val="cyan"/>
          <w:lang w:eastAsia="zh-CN" w:bidi="ar-SA"/>
          <w:rPrChange w:id="4035" w:author="Hi" w:date="2023-03-18T13:08:00Z">
            <w:rPr>
              <w:rStyle w:val="ab"/>
              <w:rFonts w:eastAsia="SimSun"/>
              <w:noProof/>
              <w:lang w:eastAsia="zh-CN" w:bidi="ar-SA"/>
            </w:rPr>
          </w:rPrChange>
        </w:rPr>
        <w:commentReference w:id="4023"/>
      </w:r>
      <w:r w:rsidR="00A666DD" w:rsidRPr="00812470">
        <w:rPr>
          <w:highlight w:val="cyan"/>
          <w:rPrChange w:id="4036" w:author="Hi" w:date="2023-03-18T13:08:00Z">
            <w:rPr/>
          </w:rPrChange>
        </w:rPr>
        <w:t xml:space="preserve">Cross-validation test in Extreme Gradient Boosting for </w:t>
      </w:r>
      <w:del w:id="4037" w:author="Author" w:date="2023-03-17T07:19:00Z">
        <w:r w:rsidR="00A666DD" w:rsidRPr="00812470">
          <w:rPr>
            <w:highlight w:val="cyan"/>
            <w:rPrChange w:id="4038" w:author="Hi" w:date="2023-03-18T13:08:00Z">
              <w:rPr/>
            </w:rPrChange>
          </w:rPr>
          <w:delText>sampling</w:delText>
        </w:r>
      </w:del>
      <w:ins w:id="4039" w:author="Author" w:date="2023-03-17T07:19:00Z">
        <w:r w:rsidR="003C5716" w:rsidRPr="00812470">
          <w:rPr>
            <w:highlight w:val="cyan"/>
            <w:rPrChange w:id="4040" w:author="Hi" w:date="2023-03-18T13:08:00Z">
              <w:rPr/>
            </w:rPrChange>
          </w:rPr>
          <w:t>s</w:t>
        </w:r>
      </w:ins>
      <w:ins w:id="4041" w:author="Hi" w:date="2023-03-18T23:38:00Z">
        <w:r w:rsidR="0068185F">
          <w:rPr>
            <w:highlight w:val="cyan"/>
          </w:rPr>
          <w:t>ampling</w:t>
        </w:r>
      </w:ins>
      <w:ins w:id="4042" w:author="Author" w:date="2023-03-17T07:19:00Z">
        <w:del w:id="4043" w:author="Hi" w:date="2023-03-18T23:38:00Z">
          <w:r w:rsidR="003C5716" w:rsidRPr="00812470" w:rsidDel="0068185F">
            <w:rPr>
              <w:highlight w:val="cyan"/>
              <w:rPrChange w:id="4044" w:author="Hi" w:date="2023-03-18T13:08:00Z">
                <w:rPr/>
              </w:rPrChange>
            </w:rPr>
            <w:delText>urvey</w:delText>
          </w:r>
        </w:del>
      </w:ins>
      <w:r w:rsidR="00A666DD" w:rsidRPr="00812470">
        <w:rPr>
          <w:highlight w:val="cyan"/>
          <w:rPrChange w:id="4045" w:author="Hi" w:date="2023-03-18T13:08:00Z">
            <w:rPr/>
          </w:rPrChange>
        </w:rPr>
        <w:t xml:space="preserve"> site (a) J1, (b) J2, (c) T1, and (d) T2.</w:t>
      </w:r>
    </w:p>
    <w:p w14:paraId="14B60CCB" w14:textId="2B43D5DE" w:rsidR="00CF702E" w:rsidRDefault="00CF702E">
      <w:pPr>
        <w:pStyle w:val="MDPI51figurecaption"/>
        <w:ind w:left="0"/>
        <w:pPrChange w:id="4046" w:author="Hi" w:date="2023-03-18T23:46:00Z">
          <w:pPr>
            <w:pStyle w:val="MDPI51figurecaption"/>
          </w:pPr>
        </w:pPrChange>
      </w:pPr>
    </w:p>
    <w:p w14:paraId="5D2111B8" w14:textId="4B541144" w:rsidR="005D050D" w:rsidRDefault="00CE32B1" w:rsidP="00CE32B1">
      <w:pPr>
        <w:pStyle w:val="MDPI31text"/>
        <w:rPr>
          <w:ins w:id="4047" w:author="Author" w:date="2023-03-17T07:19:00Z"/>
        </w:rPr>
      </w:pPr>
      <w:del w:id="4048" w:author="Author" w:date="2023-03-17T07:19:00Z">
        <w:r>
          <w:delText>Based on</w:delText>
        </w:r>
      </w:del>
      <w:ins w:id="4049" w:author="Author" w:date="2023-03-17T07:19:00Z">
        <w:r w:rsidR="00E11F58">
          <w:t>Using</w:t>
        </w:r>
      </w:ins>
      <w:r w:rsidR="00E11F58">
        <w:t xml:space="preserve"> this process</w:t>
      </w:r>
      <w:r w:rsidR="005D050D" w:rsidRPr="005D050D">
        <w:t xml:space="preserve">, </w:t>
      </w:r>
      <w:del w:id="4050" w:author="Author" w:date="2023-03-17T07:19:00Z">
        <w:r>
          <w:delText xml:space="preserve">we calculated </w:delText>
        </w:r>
      </w:del>
      <w:r w:rsidR="005D050D" w:rsidRPr="005D050D">
        <w:t xml:space="preserve">the variable importance of each algorithm for the training data by </w:t>
      </w:r>
      <w:r w:rsidR="003C5716">
        <w:t>survey</w:t>
      </w:r>
      <w:r w:rsidR="005D050D" w:rsidRPr="005D050D">
        <w:t xml:space="preserve"> site</w:t>
      </w:r>
      <w:del w:id="4051" w:author="Author" w:date="2023-03-17T07:19:00Z">
        <w:r>
          <w:delText xml:space="preserve">, </w:delText>
        </w:r>
      </w:del>
      <w:ins w:id="4052" w:author="Author" w:date="2023-03-17T07:19:00Z">
        <w:r w:rsidR="005D050D" w:rsidRPr="005D050D">
          <w:t xml:space="preserve"> was calculated, and </w:t>
        </w:r>
      </w:ins>
      <w:r w:rsidR="005D050D" w:rsidRPr="005D050D">
        <w:t xml:space="preserve">the results </w:t>
      </w:r>
      <w:del w:id="4053" w:author="Author" w:date="2023-03-17T07:19:00Z">
        <w:r>
          <w:delText xml:space="preserve">of which </w:delText>
        </w:r>
      </w:del>
      <w:r w:rsidR="005D050D" w:rsidRPr="005D050D">
        <w:t xml:space="preserve">are shown in Tables </w:t>
      </w:r>
      <w:ins w:id="4054" w:author="HSY" w:date="2023-03-17T23:58:00Z">
        <w:r w:rsidR="00117DC0">
          <w:t>7</w:t>
        </w:r>
      </w:ins>
      <w:del w:id="4055" w:author="HSY" w:date="2023-03-17T23:58:00Z">
        <w:r w:rsidR="005D050D" w:rsidRPr="005D050D" w:rsidDel="00117DC0">
          <w:delText>8</w:delText>
        </w:r>
      </w:del>
      <w:r w:rsidR="005D050D" w:rsidRPr="005D050D">
        <w:t xml:space="preserve"> and </w:t>
      </w:r>
      <w:ins w:id="4056" w:author="HSY" w:date="2023-03-17T23:58:00Z">
        <w:r w:rsidR="00117DC0">
          <w:t>8</w:t>
        </w:r>
      </w:ins>
      <w:del w:id="4057" w:author="HSY" w:date="2023-03-17T23:58:00Z">
        <w:r w:rsidR="005D050D" w:rsidRPr="005D050D" w:rsidDel="00117DC0">
          <w:delText>9</w:delText>
        </w:r>
      </w:del>
      <w:r w:rsidR="005D050D" w:rsidRPr="005D050D">
        <w:t xml:space="preserve">. </w:t>
      </w:r>
      <w:del w:id="4058" w:author="Author" w:date="2023-03-17T07:19:00Z">
        <w:r>
          <w:delText xml:space="preserve">In the dominant algae classification, the top three measurement variable values based on variable importance for each survey site and algorithm are bolded, and in the case of identical values, both variables are bolded. According to </w:delText>
        </w:r>
      </w:del>
      <w:ins w:id="4059" w:author="Author" w:date="2023-03-17T07:19:00Z">
        <w:r w:rsidR="00A714F7">
          <w:t>Based on</w:t>
        </w:r>
        <w:r w:rsidR="005D050D" w:rsidRPr="005D050D">
          <w:t xml:space="preserve"> </w:t>
        </w:r>
      </w:ins>
      <w:r w:rsidR="005D050D" w:rsidRPr="005D050D">
        <w:t xml:space="preserve">the results, </w:t>
      </w:r>
      <w:del w:id="4060" w:author="Author" w:date="2023-03-17T07:19:00Z">
        <w:r>
          <w:delText xml:space="preserve">while </w:delText>
        </w:r>
      </w:del>
      <w:r w:rsidR="005D050D" w:rsidRPr="005D050D">
        <w:t xml:space="preserve">the variable importance calculations varied </w:t>
      </w:r>
      <w:del w:id="4061" w:author="Author" w:date="2023-03-17T07:19:00Z">
        <w:r>
          <w:delText>according to</w:delText>
        </w:r>
      </w:del>
      <w:ins w:id="4062" w:author="Author" w:date="2023-03-17T07:19:00Z">
        <w:r w:rsidR="005D050D" w:rsidRPr="005D050D">
          <w:t>depending on</w:t>
        </w:r>
      </w:ins>
      <w:r w:rsidR="005D050D" w:rsidRPr="005D050D">
        <w:t xml:space="preserve"> the </w:t>
      </w:r>
      <w:r w:rsidR="003C5716">
        <w:t>survey</w:t>
      </w:r>
      <w:r w:rsidR="005D050D" w:rsidRPr="005D050D">
        <w:t xml:space="preserve"> site and algorithm</w:t>
      </w:r>
      <w:del w:id="4063" w:author="Author" w:date="2023-03-17T07:19:00Z">
        <w:r>
          <w:delText>, overall</w:delText>
        </w:r>
      </w:del>
      <w:ins w:id="4064" w:author="Author" w:date="2023-03-17T07:19:00Z">
        <w:r w:rsidR="005D050D" w:rsidRPr="005D050D">
          <w:t>. Overall</w:t>
        </w:r>
      </w:ins>
      <w:r w:rsidR="005D050D" w:rsidRPr="005D050D">
        <w:t xml:space="preserve">, temperature and DO </w:t>
      </w:r>
      <w:ins w:id="4065" w:author="Author" w:date="2023-03-17T07:19:00Z">
        <w:r w:rsidR="005D050D" w:rsidRPr="005D050D">
          <w:t xml:space="preserve">(dissolved oxygen) </w:t>
        </w:r>
      </w:ins>
      <w:r w:rsidR="005D050D" w:rsidRPr="005D050D">
        <w:t>were more important than</w:t>
      </w:r>
      <w:del w:id="4066" w:author="Author" w:date="2023-03-17T07:19:00Z">
        <w:r>
          <w:delText xml:space="preserve"> the</w:delText>
        </w:r>
      </w:del>
      <w:r w:rsidR="005D050D" w:rsidRPr="005D050D">
        <w:t xml:space="preserve"> other measurement variables in determining and classifying the dominant algae at a specific point for each </w:t>
      </w:r>
      <w:r w:rsidR="003C5716">
        <w:t>survey</w:t>
      </w:r>
      <w:r w:rsidR="005D050D" w:rsidRPr="005D050D">
        <w:t xml:space="preserve"> site. This</w:t>
      </w:r>
      <w:ins w:id="4067" w:author="Author" w:date="2023-03-17T07:19:00Z">
        <w:r w:rsidR="005D050D" w:rsidRPr="005D050D">
          <w:t xml:space="preserve"> observation</w:t>
        </w:r>
      </w:ins>
      <w:r w:rsidR="005D050D" w:rsidRPr="005D050D">
        <w:t xml:space="preserve"> suggests a high correlation between water temperature and oxygen in terms of the possibility of algae occurrence.</w:t>
      </w:r>
      <w:del w:id="4068" w:author="Author" w:date="2023-03-17T07:19:00Z">
        <w:r>
          <w:delText xml:space="preserve"> It is also consistent</w:delText>
        </w:r>
      </w:del>
    </w:p>
    <w:p w14:paraId="0AFFB50E" w14:textId="547BE60E" w:rsidR="0063519C" w:rsidRDefault="0063519C" w:rsidP="00CE32B1">
      <w:pPr>
        <w:pStyle w:val="MDPI31text"/>
        <w:rPr>
          <w:ins w:id="4069" w:author="Author" w:date="2023-03-17T07:19:00Z"/>
        </w:rPr>
      </w:pPr>
      <w:ins w:id="4070" w:author="Author" w:date="2023-03-17T07:19:00Z">
        <w:r w:rsidRPr="0063519C">
          <w:t>These results align</w:t>
        </w:r>
      </w:ins>
      <w:r w:rsidRPr="0063519C">
        <w:t xml:space="preserve"> with the findings of Woo et al. (2020), who reported that the amount of harmful cyanobacteria occurring at nine water supply source sites in the main stream of the </w:t>
      </w:r>
      <w:proofErr w:type="spellStart"/>
      <w:r w:rsidRPr="0063519C">
        <w:t>Nakdong</w:t>
      </w:r>
      <w:proofErr w:type="spellEnd"/>
      <w:r w:rsidRPr="0063519C">
        <w:t xml:space="preserve"> River in South Korea from 2012 to 2019 was highly correlated with </w:t>
      </w:r>
      <w:del w:id="4071" w:author="Author" w:date="2023-03-17T07:19:00Z">
        <w:r w:rsidR="00CE32B1">
          <w:lastRenderedPageBreak/>
          <w:delText xml:space="preserve">the </w:delText>
        </w:r>
      </w:del>
      <w:r w:rsidRPr="0063519C">
        <w:t>water temperature and dissolved oxygen</w:t>
      </w:r>
      <w:del w:id="4072" w:author="Author" w:date="2023-03-17T07:19:00Z">
        <w:r w:rsidR="00CE32B1">
          <w:delText>.</w:delText>
        </w:r>
      </w:del>
      <w:ins w:id="4073" w:author="Author" w:date="2023-03-17T07:19:00Z">
        <w:r w:rsidR="00607D26">
          <w:t xml:space="preserve"> [47]</w:t>
        </w:r>
        <w:r w:rsidRPr="0063519C">
          <w:t>.</w:t>
        </w:r>
      </w:ins>
      <w:r w:rsidRPr="0063519C">
        <w:t xml:space="preserve"> However, at the </w:t>
      </w:r>
      <w:proofErr w:type="spellStart"/>
      <w:r w:rsidR="00AD07B9">
        <w:t>Tamjin</w:t>
      </w:r>
      <w:proofErr w:type="spellEnd"/>
      <w:r w:rsidR="00AD07B9">
        <w:t xml:space="preserve"> Lake</w:t>
      </w:r>
      <w:del w:id="4074" w:author="Author" w:date="2023-03-17T07:19:00Z">
        <w:r w:rsidR="00CE32B1">
          <w:delText xml:space="preserve"> </w:delText>
        </w:r>
      </w:del>
      <w:ins w:id="4075" w:author="Author" w:date="2023-03-17T07:19:00Z">
        <w:r w:rsidR="00AD07B9">
          <w:t>-</w:t>
        </w:r>
      </w:ins>
      <w:r w:rsidR="00AD07B9">
        <w:t xml:space="preserve">Yuchi </w:t>
      </w:r>
      <w:del w:id="4076" w:author="Author" w:date="2023-03-17T07:19:00Z">
        <w:r w:rsidR="00CE32B1">
          <w:delText xml:space="preserve">Stream Confluence </w:delText>
        </w:r>
      </w:del>
      <w:ins w:id="4077" w:author="Author" w:date="2023-03-17T07:19:00Z">
        <w:r w:rsidR="00AD07B9">
          <w:t>River confluence</w:t>
        </w:r>
      </w:ins>
      <w:r w:rsidRPr="0063519C">
        <w:t xml:space="preserve">(T2) site, the variable importance of nutrient-related measurement variables such as BOD, TN, and </w:t>
      </w:r>
      <w:proofErr w:type="spellStart"/>
      <w:r w:rsidRPr="0063519C">
        <w:t>Chla</w:t>
      </w:r>
      <w:proofErr w:type="spellEnd"/>
      <w:r w:rsidRPr="0063519C">
        <w:t xml:space="preserve"> </w:t>
      </w:r>
      <w:del w:id="4078" w:author="Author" w:date="2023-03-17T07:19:00Z">
        <w:r w:rsidR="00CE32B1">
          <w:delText xml:space="preserve">rather than DO </w:delText>
        </w:r>
      </w:del>
      <w:r w:rsidRPr="0063519C">
        <w:t xml:space="preserve">was relatively high, </w:t>
      </w:r>
      <w:del w:id="4079" w:author="Author" w:date="2023-03-17T07:19:00Z">
        <w:r w:rsidR="00CE32B1">
          <w:delText>and at</w:delText>
        </w:r>
      </w:del>
      <w:ins w:id="4080" w:author="Author" w:date="2023-03-17T07:19:00Z">
        <w:r w:rsidRPr="0063519C">
          <w:t>surpassing that of DO. At</w:t>
        </w:r>
      </w:ins>
      <w:r w:rsidRPr="0063519C">
        <w:t xml:space="preserve"> the </w:t>
      </w:r>
      <w:proofErr w:type="spellStart"/>
      <w:r w:rsidRPr="0063519C">
        <w:t>Tamjin</w:t>
      </w:r>
      <w:proofErr w:type="spellEnd"/>
      <w:r w:rsidRPr="0063519C">
        <w:t xml:space="preserve"> Lake dam front (T1) site, the variable importance of EC was relatively high. This indicates that nutrients </w:t>
      </w:r>
      <w:del w:id="4081" w:author="Author" w:date="2023-03-17T07:19:00Z">
        <w:r w:rsidR="00CE32B1">
          <w:delText>such as</w:delText>
        </w:r>
      </w:del>
      <w:ins w:id="4082" w:author="Author" w:date="2023-03-17T07:19:00Z">
        <w:r w:rsidRPr="0063519C">
          <w:t>like</w:t>
        </w:r>
      </w:ins>
      <w:r w:rsidRPr="0063519C">
        <w:t xml:space="preserve"> nitrogen and phosphorus have a </w:t>
      </w:r>
      <w:del w:id="4083" w:author="Author" w:date="2023-03-17T07:19:00Z">
        <w:r w:rsidR="00CE32B1">
          <w:delText>greater</w:delText>
        </w:r>
      </w:del>
      <w:ins w:id="4084" w:author="Author" w:date="2023-03-17T07:19:00Z">
        <w:r w:rsidRPr="0063519C">
          <w:t>more significant</w:t>
        </w:r>
      </w:ins>
      <w:r w:rsidRPr="0063519C">
        <w:t xml:space="preserve"> influence on algae growth at the </w:t>
      </w:r>
      <w:proofErr w:type="spellStart"/>
      <w:r w:rsidRPr="0063519C">
        <w:t>Tamjin</w:t>
      </w:r>
      <w:proofErr w:type="spellEnd"/>
      <w:r w:rsidRPr="0063519C">
        <w:t xml:space="preserve"> Lake site </w:t>
      </w:r>
      <w:del w:id="4085" w:author="Author" w:date="2023-03-17T07:19:00Z">
        <w:r w:rsidR="00CE32B1">
          <w:delText>than</w:delText>
        </w:r>
      </w:del>
      <w:ins w:id="4086" w:author="Author" w:date="2023-03-17T07:19:00Z">
        <w:r w:rsidRPr="0063519C">
          <w:t>compared to</w:t>
        </w:r>
      </w:ins>
      <w:r w:rsidRPr="0063519C">
        <w:t xml:space="preserve"> the </w:t>
      </w:r>
      <w:proofErr w:type="spellStart"/>
      <w:r w:rsidRPr="0063519C">
        <w:t>Juam</w:t>
      </w:r>
      <w:proofErr w:type="spellEnd"/>
      <w:r w:rsidRPr="0063519C">
        <w:t xml:space="preserve"> Lake site.</w:t>
      </w:r>
      <w:del w:id="4087" w:author="Author" w:date="2023-03-17T07:19:00Z">
        <w:r w:rsidR="00CE32B1">
          <w:delText xml:space="preserve"> </w:delText>
        </w:r>
      </w:del>
    </w:p>
    <w:p w14:paraId="0AF41E9A" w14:textId="77777777" w:rsidR="005D050D" w:rsidRDefault="005D050D" w:rsidP="00CE32B1">
      <w:pPr>
        <w:pStyle w:val="MDPI31text"/>
        <w:rPr>
          <w:ins w:id="4088" w:author="Author" w:date="2023-03-17T07:19:00Z"/>
        </w:rPr>
      </w:pPr>
    </w:p>
    <w:p w14:paraId="76A07BE4" w14:textId="4CAFAFB2" w:rsidR="005D050D" w:rsidRDefault="005D050D" w:rsidP="00CE32B1">
      <w:pPr>
        <w:pStyle w:val="MDPI31text"/>
        <w:sectPr w:rsidR="005D050D" w:rsidSect="00380E41">
          <w:pgSz w:w="11906" w:h="16838" w:code="9"/>
          <w:pgMar w:top="1077" w:right="720" w:bottom="1417" w:left="720" w:header="1020" w:footer="340" w:gutter="0"/>
          <w:lnNumType w:countBy="1" w:distance="255" w:restart="continuous"/>
          <w:pgNumType w:start="1"/>
          <w:cols w:space="425"/>
          <w:titlePg/>
          <w:bidi/>
          <w:docGrid w:type="lines" w:linePitch="326"/>
          <w:sectPrChange w:id="4089" w:author="HSY" w:date="2023-03-18T02:46:00Z">
            <w:sectPr w:rsidR="005D050D" w:rsidSect="00380E41">
              <w:pgMar w:top="1417" w:right="720" w:bottom="1077" w:left="720" w:header="1020" w:footer="340" w:gutter="0"/>
            </w:sectPr>
          </w:sectPrChange>
        </w:sectPr>
      </w:pPr>
    </w:p>
    <w:p w14:paraId="1619E1BC" w14:textId="62681FA5" w:rsidR="00A8000B" w:rsidRPr="009536F1" w:rsidRDefault="00A8000B">
      <w:pPr>
        <w:pStyle w:val="MDPI41tablecaption"/>
        <w:rPr>
          <w:ins w:id="4090" w:author="HSY" w:date="2023-03-18T00:06:00Z"/>
          <w:rPrChange w:id="4091" w:author="HSY" w:date="2023-03-18T00:21:00Z">
            <w:rPr>
              <w:ins w:id="4092" w:author="HSY" w:date="2023-03-18T00:06:00Z"/>
              <w:rFonts w:ascii="Times New Roman" w:hAnsi="Times New Roman" w:cs="Times New Roman"/>
            </w:rPr>
          </w:rPrChange>
        </w:rPr>
        <w:pPrChange w:id="4093" w:author="HSY" w:date="2023-03-18T00:21:00Z">
          <w:pPr>
            <w:pStyle w:val="af5"/>
            <w:wordWrap/>
          </w:pPr>
        </w:pPrChange>
      </w:pPr>
      <w:ins w:id="4094" w:author="HSY" w:date="2023-03-18T00:06:00Z">
        <w:r w:rsidRPr="009536F1">
          <w:rPr>
            <w:rFonts w:cs="Times New Roman"/>
            <w:b/>
            <w:spacing w:val="-3"/>
            <w:szCs w:val="18"/>
            <w:highlight w:val="cyan"/>
            <w:rPrChange w:id="4095" w:author="HSY" w:date="2023-03-18T00:21:00Z">
              <w:rPr>
                <w:rFonts w:ascii="Times New Roman" w:hAnsi="Times New Roman" w:cs="Times New Roman"/>
                <w:spacing w:val="-3"/>
              </w:rPr>
            </w:rPrChange>
          </w:rPr>
          <w:lastRenderedPageBreak/>
          <w:t>Table 7.</w:t>
        </w:r>
        <w:r w:rsidRPr="009536F1">
          <w:rPr>
            <w:rFonts w:cs="Times New Roman"/>
            <w:spacing w:val="-3"/>
            <w:szCs w:val="18"/>
            <w:highlight w:val="cyan"/>
            <w:rPrChange w:id="4096" w:author="HSY" w:date="2023-03-18T00:21:00Z">
              <w:rPr>
                <w:rFonts w:ascii="Times New Roman" w:hAnsi="Times New Roman" w:cs="Times New Roman"/>
                <w:spacing w:val="-3"/>
              </w:rPr>
            </w:rPrChange>
          </w:rPr>
          <w:t xml:space="preserve"> Variable Importance of Explanatory Variables for dominant algae classification (Bagging, AdaBoost, Gradient Boosting, Random Forest)</w:t>
        </w:r>
      </w:ins>
      <w:ins w:id="4097" w:author="HSY" w:date="2023-03-18T00:19:00Z">
        <w:r w:rsidR="00126C05" w:rsidRPr="009536F1">
          <w:rPr>
            <w:rFonts w:cs="Times New Roman"/>
            <w:spacing w:val="-3"/>
            <w:szCs w:val="18"/>
            <w:highlight w:val="cyan"/>
            <w:rPrChange w:id="4098" w:author="HSY" w:date="2023-03-18T00:21:00Z">
              <w:rPr>
                <w:rFonts w:cs="Times New Roman"/>
                <w:spacing w:val="-3"/>
                <w:szCs w:val="18"/>
              </w:rPr>
            </w:rPrChange>
          </w:rPr>
          <w:t>.</w:t>
        </w:r>
      </w:ins>
      <w:ins w:id="4099" w:author="HSY" w:date="2023-03-18T00:20:00Z">
        <w:r w:rsidR="009536F1" w:rsidRPr="00F13639">
          <w:rPr>
            <w:rFonts w:cs="Times New Roman"/>
            <w:spacing w:val="-3"/>
            <w:szCs w:val="18"/>
            <w:highlight w:val="cyan"/>
          </w:rPr>
          <w:t xml:space="preserve"> </w:t>
        </w:r>
        <w:commentRangeStart w:id="4100"/>
        <w:r w:rsidR="009536F1" w:rsidRPr="009536F1">
          <w:rPr>
            <w:highlight w:val="cyan"/>
            <w:rPrChange w:id="4101" w:author="HSY" w:date="2023-03-18T00:21:00Z">
              <w:rPr/>
            </w:rPrChange>
          </w:rPr>
          <w:t>The top three measurement variable values, based on variable importance for each survey site and algorithm, are bolded. In instances where identical values are present, both variables are bolded.</w:t>
        </w:r>
        <w:commentRangeEnd w:id="4100"/>
        <w:r w:rsidR="009536F1" w:rsidRPr="009536F1">
          <w:rPr>
            <w:rStyle w:val="ab"/>
            <w:rFonts w:eastAsia="SimSun" w:cs="Times New Roman"/>
            <w:noProof/>
            <w:highlight w:val="cyan"/>
            <w:lang w:eastAsia="zh-CN" w:bidi="ar-SA"/>
            <w:rPrChange w:id="4102" w:author="HSY" w:date="2023-03-18T00:21:00Z">
              <w:rPr>
                <w:rStyle w:val="ab"/>
                <w:rFonts w:eastAsia="SimSun" w:cs="Times New Roman"/>
                <w:noProof/>
                <w:lang w:eastAsia="zh-CN"/>
              </w:rPr>
            </w:rPrChange>
          </w:rPr>
          <w:commentReference w:id="4100"/>
        </w:r>
      </w:ins>
    </w:p>
    <w:tbl>
      <w:tblPr>
        <w:tblOverlap w:val="never"/>
        <w:tblW w:w="13377"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537"/>
        <w:gridCol w:w="740"/>
        <w:gridCol w:w="740"/>
        <w:gridCol w:w="740"/>
        <w:gridCol w:w="740"/>
        <w:gridCol w:w="740"/>
        <w:gridCol w:w="740"/>
        <w:gridCol w:w="740"/>
        <w:gridCol w:w="740"/>
        <w:gridCol w:w="740"/>
        <w:gridCol w:w="740"/>
        <w:gridCol w:w="740"/>
        <w:gridCol w:w="740"/>
        <w:gridCol w:w="740"/>
        <w:gridCol w:w="740"/>
        <w:gridCol w:w="740"/>
        <w:gridCol w:w="740"/>
      </w:tblGrid>
      <w:tr w:rsidR="00126C05" w:rsidRPr="009536F1" w14:paraId="376E2358" w14:textId="77777777" w:rsidTr="00B25D2D">
        <w:trPr>
          <w:trHeight w:val="386"/>
          <w:ins w:id="4103" w:author="HSY" w:date="2023-03-18T00:16:00Z"/>
        </w:trPr>
        <w:tc>
          <w:tcPr>
            <w:tcW w:w="1537" w:type="dxa"/>
            <w:tcBorders>
              <w:top w:val="single" w:sz="7" w:space="0" w:color="000000"/>
              <w:left w:val="nil"/>
              <w:bottom w:val="single" w:sz="7" w:space="0" w:color="000000"/>
              <w:right w:val="single" w:sz="2" w:space="0" w:color="000000"/>
            </w:tcBorders>
            <w:vAlign w:val="center"/>
          </w:tcPr>
          <w:p w14:paraId="1B46572D" w14:textId="77777777" w:rsidR="00126C05" w:rsidRPr="009536F1" w:rsidRDefault="00126C05" w:rsidP="00B25D2D">
            <w:pPr>
              <w:pStyle w:val="af5"/>
              <w:wordWrap/>
              <w:jc w:val="center"/>
              <w:rPr>
                <w:ins w:id="4104" w:author="HSY" w:date="2023-03-18T00:16:00Z"/>
                <w:rFonts w:ascii="Palatino Linotype" w:hAnsi="Palatino Linotype" w:cs="Times New Roman"/>
                <w:szCs w:val="20"/>
                <w:highlight w:val="cyan"/>
                <w:rPrChange w:id="4105" w:author="HSY" w:date="2023-03-18T00:19:00Z">
                  <w:rPr>
                    <w:ins w:id="4106" w:author="HSY" w:date="2023-03-18T00:16:00Z"/>
                    <w:rFonts w:ascii="Times New Roman" w:hAnsi="Times New Roman" w:cs="Times New Roman"/>
                  </w:rPr>
                </w:rPrChange>
              </w:rPr>
            </w:pPr>
            <w:ins w:id="4107" w:author="HSY" w:date="2023-03-18T00:16:00Z">
              <w:r w:rsidRPr="009536F1">
                <w:rPr>
                  <w:rFonts w:ascii="Palatino Linotype" w:hAnsi="Palatino Linotype" w:cs="Times New Roman"/>
                  <w:b/>
                  <w:szCs w:val="20"/>
                  <w:highlight w:val="cyan"/>
                  <w:lang w:bidi="en-US"/>
                  <w:rPrChange w:id="4108" w:author="HSY" w:date="2023-03-18T00:19:00Z">
                    <w:rPr>
                      <w:rFonts w:ascii="Times New Roman" w:hAnsi="Times New Roman" w:cs="Times New Roman"/>
                      <w:b/>
                      <w:sz w:val="16"/>
                      <w:lang w:bidi="en-US"/>
                    </w:rPr>
                  </w:rPrChange>
                </w:rPr>
                <w:t>Algorithm</w:t>
              </w:r>
            </w:ins>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748B2A58" w14:textId="77777777" w:rsidR="00126C05" w:rsidRPr="009536F1" w:rsidRDefault="00126C05" w:rsidP="00B25D2D">
            <w:pPr>
              <w:pStyle w:val="af5"/>
              <w:wordWrap/>
              <w:jc w:val="center"/>
              <w:rPr>
                <w:ins w:id="4109" w:author="HSY" w:date="2023-03-18T00:16:00Z"/>
                <w:rFonts w:ascii="Palatino Linotype" w:hAnsi="Palatino Linotype" w:cs="Times New Roman"/>
                <w:szCs w:val="20"/>
                <w:highlight w:val="cyan"/>
                <w:rPrChange w:id="4110" w:author="HSY" w:date="2023-03-18T00:19:00Z">
                  <w:rPr>
                    <w:ins w:id="4111" w:author="HSY" w:date="2023-03-18T00:16:00Z"/>
                    <w:rFonts w:ascii="Times New Roman" w:hAnsi="Times New Roman" w:cs="Times New Roman"/>
                  </w:rPr>
                </w:rPrChange>
              </w:rPr>
            </w:pPr>
            <w:ins w:id="4112" w:author="HSY" w:date="2023-03-18T00:16:00Z">
              <w:r w:rsidRPr="009536F1">
                <w:rPr>
                  <w:rFonts w:ascii="Palatino Linotype" w:hAnsi="Palatino Linotype" w:cs="Times New Roman"/>
                  <w:b/>
                  <w:szCs w:val="20"/>
                  <w:highlight w:val="cyan"/>
                  <w:lang w:bidi="en-US"/>
                  <w:rPrChange w:id="4113" w:author="HSY" w:date="2023-03-18T00:19:00Z">
                    <w:rPr>
                      <w:rFonts w:ascii="Times New Roman" w:hAnsi="Times New Roman" w:cs="Times New Roman"/>
                      <w:b/>
                      <w:sz w:val="16"/>
                      <w:lang w:bidi="en-US"/>
                    </w:rPr>
                  </w:rPrChange>
                </w:rPr>
                <w:t>Bagging</w:t>
              </w:r>
            </w:ins>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19E4595F" w14:textId="77777777" w:rsidR="00126C05" w:rsidRPr="009536F1" w:rsidRDefault="00126C05" w:rsidP="00B25D2D">
            <w:pPr>
              <w:pStyle w:val="af5"/>
              <w:wordWrap/>
              <w:jc w:val="center"/>
              <w:rPr>
                <w:ins w:id="4114" w:author="HSY" w:date="2023-03-18T00:16:00Z"/>
                <w:rFonts w:ascii="Palatino Linotype" w:hAnsi="Palatino Linotype" w:cs="Times New Roman"/>
                <w:szCs w:val="20"/>
                <w:highlight w:val="cyan"/>
                <w:rPrChange w:id="4115" w:author="HSY" w:date="2023-03-18T00:19:00Z">
                  <w:rPr>
                    <w:ins w:id="4116" w:author="HSY" w:date="2023-03-18T00:16:00Z"/>
                    <w:rFonts w:ascii="Times New Roman" w:hAnsi="Times New Roman" w:cs="Times New Roman"/>
                  </w:rPr>
                </w:rPrChange>
              </w:rPr>
            </w:pPr>
            <w:ins w:id="4117" w:author="HSY" w:date="2023-03-18T00:16:00Z">
              <w:r w:rsidRPr="009536F1">
                <w:rPr>
                  <w:rFonts w:ascii="Palatino Linotype" w:hAnsi="Palatino Linotype" w:cs="Times New Roman"/>
                  <w:b/>
                  <w:szCs w:val="20"/>
                  <w:highlight w:val="cyan"/>
                  <w:lang w:bidi="en-US"/>
                  <w:rPrChange w:id="4118" w:author="HSY" w:date="2023-03-18T00:19:00Z">
                    <w:rPr>
                      <w:rFonts w:ascii="Times New Roman" w:hAnsi="Times New Roman" w:cs="Times New Roman"/>
                      <w:b/>
                      <w:sz w:val="16"/>
                      <w:lang w:bidi="en-US"/>
                    </w:rPr>
                  </w:rPrChange>
                </w:rPr>
                <w:t>AdaBoost</w:t>
              </w:r>
            </w:ins>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68455E76" w14:textId="77777777" w:rsidR="00126C05" w:rsidRPr="009536F1" w:rsidRDefault="00126C05" w:rsidP="00B25D2D">
            <w:pPr>
              <w:pStyle w:val="af5"/>
              <w:wordWrap/>
              <w:jc w:val="center"/>
              <w:rPr>
                <w:ins w:id="4119" w:author="HSY" w:date="2023-03-18T00:16:00Z"/>
                <w:rFonts w:ascii="Palatino Linotype" w:hAnsi="Palatino Linotype" w:cs="Times New Roman"/>
                <w:szCs w:val="20"/>
                <w:highlight w:val="cyan"/>
                <w:rPrChange w:id="4120" w:author="HSY" w:date="2023-03-18T00:19:00Z">
                  <w:rPr>
                    <w:ins w:id="4121" w:author="HSY" w:date="2023-03-18T00:16:00Z"/>
                    <w:rFonts w:ascii="Times New Roman" w:hAnsi="Times New Roman" w:cs="Times New Roman"/>
                  </w:rPr>
                </w:rPrChange>
              </w:rPr>
            </w:pPr>
            <w:ins w:id="4122" w:author="HSY" w:date="2023-03-18T00:16:00Z">
              <w:r w:rsidRPr="009536F1">
                <w:rPr>
                  <w:rFonts w:ascii="Palatino Linotype" w:hAnsi="Palatino Linotype" w:cs="Times New Roman"/>
                  <w:b/>
                  <w:szCs w:val="20"/>
                  <w:highlight w:val="cyan"/>
                  <w:lang w:bidi="en-US"/>
                  <w:rPrChange w:id="4123" w:author="HSY" w:date="2023-03-18T00:19:00Z">
                    <w:rPr>
                      <w:rFonts w:ascii="Times New Roman" w:hAnsi="Times New Roman" w:cs="Times New Roman"/>
                      <w:b/>
                      <w:sz w:val="16"/>
                      <w:lang w:bidi="en-US"/>
                    </w:rPr>
                  </w:rPrChange>
                </w:rPr>
                <w:t>Gradient Boosting</w:t>
              </w:r>
            </w:ins>
          </w:p>
        </w:tc>
        <w:tc>
          <w:tcPr>
            <w:tcW w:w="2960" w:type="dxa"/>
            <w:gridSpan w:val="4"/>
            <w:tcBorders>
              <w:top w:val="single" w:sz="7" w:space="0" w:color="000000"/>
              <w:left w:val="single" w:sz="2" w:space="0" w:color="000000"/>
              <w:bottom w:val="single" w:sz="7" w:space="0" w:color="000000"/>
              <w:right w:val="nil"/>
            </w:tcBorders>
            <w:vAlign w:val="center"/>
          </w:tcPr>
          <w:p w14:paraId="4845C39C" w14:textId="77777777" w:rsidR="00126C05" w:rsidRPr="009536F1" w:rsidRDefault="00126C05" w:rsidP="00B25D2D">
            <w:pPr>
              <w:pStyle w:val="af5"/>
              <w:wordWrap/>
              <w:jc w:val="center"/>
              <w:rPr>
                <w:ins w:id="4124" w:author="HSY" w:date="2023-03-18T00:16:00Z"/>
                <w:rFonts w:ascii="Palatino Linotype" w:hAnsi="Palatino Linotype" w:cs="Times New Roman"/>
                <w:szCs w:val="20"/>
                <w:highlight w:val="cyan"/>
                <w:rPrChange w:id="4125" w:author="HSY" w:date="2023-03-18T00:19:00Z">
                  <w:rPr>
                    <w:ins w:id="4126" w:author="HSY" w:date="2023-03-18T00:16:00Z"/>
                    <w:rFonts w:ascii="Times New Roman" w:hAnsi="Times New Roman" w:cs="Times New Roman"/>
                  </w:rPr>
                </w:rPrChange>
              </w:rPr>
            </w:pPr>
            <w:ins w:id="4127" w:author="HSY" w:date="2023-03-18T00:16:00Z">
              <w:r w:rsidRPr="009536F1">
                <w:rPr>
                  <w:rFonts w:ascii="Palatino Linotype" w:hAnsi="Palatino Linotype" w:cs="Times New Roman"/>
                  <w:b/>
                  <w:szCs w:val="20"/>
                  <w:highlight w:val="cyan"/>
                  <w:lang w:bidi="en-US"/>
                  <w:rPrChange w:id="4128" w:author="HSY" w:date="2023-03-18T00:19:00Z">
                    <w:rPr>
                      <w:rFonts w:ascii="Times New Roman" w:hAnsi="Times New Roman" w:cs="Times New Roman"/>
                      <w:b/>
                      <w:sz w:val="16"/>
                      <w:lang w:bidi="en-US"/>
                    </w:rPr>
                  </w:rPrChange>
                </w:rPr>
                <w:t>Random Forest</w:t>
              </w:r>
            </w:ins>
          </w:p>
        </w:tc>
      </w:tr>
      <w:tr w:rsidR="00126C05" w:rsidRPr="009536F1" w14:paraId="57DC2DC0" w14:textId="77777777" w:rsidTr="00B25D2D">
        <w:trPr>
          <w:trHeight w:val="386"/>
          <w:ins w:id="4129" w:author="HSY" w:date="2023-03-18T00:16:00Z"/>
        </w:trPr>
        <w:tc>
          <w:tcPr>
            <w:tcW w:w="1537" w:type="dxa"/>
            <w:tcBorders>
              <w:top w:val="single" w:sz="7" w:space="0" w:color="000000"/>
              <w:left w:val="nil"/>
              <w:bottom w:val="single" w:sz="7" w:space="0" w:color="000000"/>
              <w:right w:val="single" w:sz="2" w:space="0" w:color="000000"/>
            </w:tcBorders>
            <w:vAlign w:val="center"/>
          </w:tcPr>
          <w:p w14:paraId="174EC17C" w14:textId="77777777" w:rsidR="00126C05" w:rsidRPr="009536F1" w:rsidRDefault="00126C05" w:rsidP="00B25D2D">
            <w:pPr>
              <w:pStyle w:val="af5"/>
              <w:wordWrap/>
              <w:jc w:val="center"/>
              <w:rPr>
                <w:ins w:id="4130" w:author="HSY" w:date="2023-03-18T00:16:00Z"/>
                <w:rFonts w:ascii="Palatino Linotype" w:hAnsi="Palatino Linotype" w:cs="Times New Roman"/>
                <w:szCs w:val="20"/>
                <w:highlight w:val="cyan"/>
                <w:rPrChange w:id="4131" w:author="HSY" w:date="2023-03-18T00:19:00Z">
                  <w:rPr>
                    <w:ins w:id="4132" w:author="HSY" w:date="2023-03-18T00:16:00Z"/>
                    <w:rFonts w:ascii="Times New Roman" w:hAnsi="Times New Roman" w:cs="Times New Roman"/>
                  </w:rPr>
                </w:rPrChange>
              </w:rPr>
            </w:pPr>
            <w:ins w:id="4133" w:author="HSY" w:date="2023-03-18T00:16:00Z">
              <w:r w:rsidRPr="009536F1">
                <w:rPr>
                  <w:rFonts w:ascii="Palatino Linotype" w:hAnsi="Palatino Linotype" w:cs="Times New Roman"/>
                  <w:b/>
                  <w:szCs w:val="20"/>
                  <w:highlight w:val="cyan"/>
                  <w:lang w:bidi="en-US"/>
                  <w:rPrChange w:id="4134" w:author="HSY" w:date="2023-03-18T00:19:00Z">
                    <w:rPr>
                      <w:rFonts w:ascii="Times New Roman" w:hAnsi="Times New Roman" w:cs="Times New Roman"/>
                      <w:b/>
                      <w:sz w:val="16"/>
                      <w:lang w:bidi="en-US"/>
                    </w:rPr>
                  </w:rPrChange>
                </w:rPr>
                <w:t>site</w:t>
              </w:r>
            </w:ins>
          </w:p>
        </w:tc>
        <w:tc>
          <w:tcPr>
            <w:tcW w:w="740" w:type="dxa"/>
            <w:tcBorders>
              <w:top w:val="single" w:sz="7" w:space="0" w:color="000000"/>
              <w:left w:val="single" w:sz="2" w:space="0" w:color="000000"/>
              <w:bottom w:val="single" w:sz="7" w:space="0" w:color="000000"/>
              <w:right w:val="single" w:sz="2" w:space="0" w:color="000000"/>
            </w:tcBorders>
            <w:vAlign w:val="center"/>
          </w:tcPr>
          <w:p w14:paraId="436175B5" w14:textId="77777777" w:rsidR="00126C05" w:rsidRPr="009536F1" w:rsidRDefault="00126C05" w:rsidP="00B25D2D">
            <w:pPr>
              <w:pStyle w:val="af5"/>
              <w:wordWrap/>
              <w:jc w:val="center"/>
              <w:rPr>
                <w:ins w:id="4135" w:author="HSY" w:date="2023-03-18T00:16:00Z"/>
                <w:rFonts w:ascii="Palatino Linotype" w:hAnsi="Palatino Linotype" w:cs="Times New Roman"/>
                <w:szCs w:val="20"/>
                <w:highlight w:val="cyan"/>
                <w:rPrChange w:id="4136" w:author="HSY" w:date="2023-03-18T00:19:00Z">
                  <w:rPr>
                    <w:ins w:id="4137" w:author="HSY" w:date="2023-03-18T00:16:00Z"/>
                    <w:rFonts w:ascii="Times New Roman" w:hAnsi="Times New Roman" w:cs="Times New Roman"/>
                  </w:rPr>
                </w:rPrChange>
              </w:rPr>
            </w:pPr>
            <w:ins w:id="4138" w:author="HSY" w:date="2023-03-18T00:16:00Z">
              <w:r w:rsidRPr="009536F1">
                <w:rPr>
                  <w:rFonts w:ascii="Palatino Linotype" w:hAnsi="Palatino Linotype" w:cs="Times New Roman"/>
                  <w:b/>
                  <w:szCs w:val="20"/>
                  <w:highlight w:val="cyan"/>
                  <w:lang w:bidi="en-US"/>
                  <w:rPrChange w:id="4139" w:author="HSY" w:date="2023-03-18T00:19:00Z">
                    <w:rPr>
                      <w:rFonts w:ascii="Times New Roman" w:hAnsi="Times New Roman" w:cs="Times New Roman"/>
                      <w:b/>
                      <w:sz w:val="16"/>
                      <w:lang w:bidi="en-US"/>
                    </w:rPr>
                  </w:rPrChange>
                </w:rPr>
                <w:t>J1</w:t>
              </w:r>
            </w:ins>
          </w:p>
        </w:tc>
        <w:tc>
          <w:tcPr>
            <w:tcW w:w="740" w:type="dxa"/>
            <w:tcBorders>
              <w:top w:val="single" w:sz="7" w:space="0" w:color="000000"/>
              <w:left w:val="single" w:sz="2" w:space="0" w:color="000000"/>
              <w:bottom w:val="single" w:sz="7" w:space="0" w:color="000000"/>
              <w:right w:val="single" w:sz="2" w:space="0" w:color="000000"/>
            </w:tcBorders>
            <w:vAlign w:val="center"/>
          </w:tcPr>
          <w:p w14:paraId="0CED7B6C" w14:textId="77777777" w:rsidR="00126C05" w:rsidRPr="009536F1" w:rsidRDefault="00126C05" w:rsidP="00B25D2D">
            <w:pPr>
              <w:pStyle w:val="af5"/>
              <w:wordWrap/>
              <w:jc w:val="center"/>
              <w:rPr>
                <w:ins w:id="4140" w:author="HSY" w:date="2023-03-18T00:16:00Z"/>
                <w:rFonts w:ascii="Palatino Linotype" w:hAnsi="Palatino Linotype" w:cs="Times New Roman"/>
                <w:szCs w:val="20"/>
                <w:highlight w:val="cyan"/>
                <w:rPrChange w:id="4141" w:author="HSY" w:date="2023-03-18T00:19:00Z">
                  <w:rPr>
                    <w:ins w:id="4142" w:author="HSY" w:date="2023-03-18T00:16:00Z"/>
                    <w:rFonts w:ascii="Times New Roman" w:hAnsi="Times New Roman" w:cs="Times New Roman"/>
                  </w:rPr>
                </w:rPrChange>
              </w:rPr>
            </w:pPr>
            <w:ins w:id="4143" w:author="HSY" w:date="2023-03-18T00:16:00Z">
              <w:r w:rsidRPr="009536F1">
                <w:rPr>
                  <w:rFonts w:ascii="Palatino Linotype" w:hAnsi="Palatino Linotype" w:cs="Times New Roman"/>
                  <w:b/>
                  <w:szCs w:val="20"/>
                  <w:highlight w:val="cyan"/>
                  <w:lang w:bidi="en-US"/>
                  <w:rPrChange w:id="4144" w:author="HSY" w:date="2023-03-18T00:19:00Z">
                    <w:rPr>
                      <w:rFonts w:ascii="Times New Roman" w:hAnsi="Times New Roman" w:cs="Times New Roman"/>
                      <w:b/>
                      <w:sz w:val="16"/>
                      <w:lang w:bidi="en-US"/>
                    </w:rPr>
                  </w:rPrChange>
                </w:rPr>
                <w:t>J2</w:t>
              </w:r>
            </w:ins>
          </w:p>
        </w:tc>
        <w:tc>
          <w:tcPr>
            <w:tcW w:w="740" w:type="dxa"/>
            <w:tcBorders>
              <w:top w:val="single" w:sz="7" w:space="0" w:color="000000"/>
              <w:left w:val="single" w:sz="3" w:space="0" w:color="000000"/>
              <w:bottom w:val="single" w:sz="7" w:space="0" w:color="000000"/>
              <w:right w:val="single" w:sz="3" w:space="0" w:color="000000"/>
            </w:tcBorders>
            <w:vAlign w:val="center"/>
          </w:tcPr>
          <w:p w14:paraId="0DA48979" w14:textId="77777777" w:rsidR="00126C05" w:rsidRPr="009536F1" w:rsidRDefault="00126C05" w:rsidP="00B25D2D">
            <w:pPr>
              <w:pStyle w:val="af5"/>
              <w:wordWrap/>
              <w:jc w:val="center"/>
              <w:rPr>
                <w:ins w:id="4145" w:author="HSY" w:date="2023-03-18T00:16:00Z"/>
                <w:rFonts w:ascii="Palatino Linotype" w:hAnsi="Palatino Linotype" w:cs="Times New Roman"/>
                <w:szCs w:val="20"/>
                <w:highlight w:val="cyan"/>
                <w:rPrChange w:id="4146" w:author="HSY" w:date="2023-03-18T00:19:00Z">
                  <w:rPr>
                    <w:ins w:id="4147" w:author="HSY" w:date="2023-03-18T00:16:00Z"/>
                    <w:rFonts w:ascii="Times New Roman" w:hAnsi="Times New Roman" w:cs="Times New Roman"/>
                  </w:rPr>
                </w:rPrChange>
              </w:rPr>
            </w:pPr>
            <w:ins w:id="4148" w:author="HSY" w:date="2023-03-18T00:16:00Z">
              <w:r w:rsidRPr="009536F1">
                <w:rPr>
                  <w:rFonts w:ascii="Palatino Linotype" w:hAnsi="Palatino Linotype" w:cs="Times New Roman"/>
                  <w:b/>
                  <w:szCs w:val="20"/>
                  <w:highlight w:val="cyan"/>
                  <w:lang w:bidi="en-US"/>
                  <w:rPrChange w:id="4149" w:author="HSY" w:date="2023-03-18T00:19:00Z">
                    <w:rPr>
                      <w:rFonts w:ascii="Times New Roman" w:hAnsi="Times New Roman" w:cs="Times New Roman"/>
                      <w:b/>
                      <w:sz w:val="16"/>
                      <w:lang w:bidi="en-US"/>
                    </w:rPr>
                  </w:rPrChange>
                </w:rPr>
                <w:t>T1</w:t>
              </w:r>
            </w:ins>
          </w:p>
        </w:tc>
        <w:tc>
          <w:tcPr>
            <w:tcW w:w="740" w:type="dxa"/>
            <w:tcBorders>
              <w:top w:val="single" w:sz="7" w:space="0" w:color="000000"/>
              <w:left w:val="single" w:sz="2" w:space="0" w:color="000000"/>
              <w:bottom w:val="single" w:sz="7" w:space="0" w:color="000000"/>
              <w:right w:val="single" w:sz="2" w:space="0" w:color="000000"/>
            </w:tcBorders>
            <w:vAlign w:val="center"/>
          </w:tcPr>
          <w:p w14:paraId="7C3A9303" w14:textId="77777777" w:rsidR="00126C05" w:rsidRPr="009536F1" w:rsidRDefault="00126C05" w:rsidP="00B25D2D">
            <w:pPr>
              <w:pStyle w:val="af5"/>
              <w:wordWrap/>
              <w:jc w:val="center"/>
              <w:rPr>
                <w:ins w:id="4150" w:author="HSY" w:date="2023-03-18T00:16:00Z"/>
                <w:rFonts w:ascii="Palatino Linotype" w:hAnsi="Palatino Linotype" w:cs="Times New Roman"/>
                <w:szCs w:val="20"/>
                <w:highlight w:val="cyan"/>
                <w:rPrChange w:id="4151" w:author="HSY" w:date="2023-03-18T00:19:00Z">
                  <w:rPr>
                    <w:ins w:id="4152" w:author="HSY" w:date="2023-03-18T00:16:00Z"/>
                    <w:rFonts w:ascii="Times New Roman" w:hAnsi="Times New Roman" w:cs="Times New Roman"/>
                  </w:rPr>
                </w:rPrChange>
              </w:rPr>
            </w:pPr>
            <w:ins w:id="4153" w:author="HSY" w:date="2023-03-18T00:16:00Z">
              <w:r w:rsidRPr="009536F1">
                <w:rPr>
                  <w:rFonts w:ascii="Palatino Linotype" w:hAnsi="Palatino Linotype" w:cs="Times New Roman"/>
                  <w:b/>
                  <w:szCs w:val="20"/>
                  <w:highlight w:val="cyan"/>
                  <w:lang w:bidi="en-US"/>
                  <w:rPrChange w:id="4154" w:author="HSY" w:date="2023-03-18T00:19:00Z">
                    <w:rPr>
                      <w:rFonts w:ascii="Times New Roman" w:hAnsi="Times New Roman" w:cs="Times New Roman"/>
                      <w:b/>
                      <w:sz w:val="16"/>
                      <w:lang w:bidi="en-US"/>
                    </w:rPr>
                  </w:rPrChange>
                </w:rPr>
                <w:t>T2</w:t>
              </w:r>
            </w:ins>
          </w:p>
        </w:tc>
        <w:tc>
          <w:tcPr>
            <w:tcW w:w="740" w:type="dxa"/>
            <w:tcBorders>
              <w:top w:val="single" w:sz="7" w:space="0" w:color="000000"/>
              <w:left w:val="single" w:sz="3" w:space="0" w:color="000000"/>
              <w:bottom w:val="single" w:sz="7" w:space="0" w:color="000000"/>
              <w:right w:val="single" w:sz="3" w:space="0" w:color="000000"/>
            </w:tcBorders>
            <w:vAlign w:val="center"/>
          </w:tcPr>
          <w:p w14:paraId="6E26D2CC" w14:textId="77777777" w:rsidR="00126C05" w:rsidRPr="009536F1" w:rsidRDefault="00126C05" w:rsidP="00B25D2D">
            <w:pPr>
              <w:pStyle w:val="af5"/>
              <w:wordWrap/>
              <w:jc w:val="center"/>
              <w:rPr>
                <w:ins w:id="4155" w:author="HSY" w:date="2023-03-18T00:16:00Z"/>
                <w:rFonts w:ascii="Palatino Linotype" w:hAnsi="Palatino Linotype" w:cs="Times New Roman"/>
                <w:szCs w:val="20"/>
                <w:highlight w:val="cyan"/>
                <w:rPrChange w:id="4156" w:author="HSY" w:date="2023-03-18T00:19:00Z">
                  <w:rPr>
                    <w:ins w:id="4157" w:author="HSY" w:date="2023-03-18T00:16:00Z"/>
                    <w:rFonts w:ascii="Times New Roman" w:hAnsi="Times New Roman" w:cs="Times New Roman"/>
                  </w:rPr>
                </w:rPrChange>
              </w:rPr>
            </w:pPr>
            <w:ins w:id="4158" w:author="HSY" w:date="2023-03-18T00:16:00Z">
              <w:r w:rsidRPr="009536F1">
                <w:rPr>
                  <w:rFonts w:ascii="Palatino Linotype" w:hAnsi="Palatino Linotype" w:cs="Times New Roman"/>
                  <w:b/>
                  <w:szCs w:val="20"/>
                  <w:highlight w:val="cyan"/>
                  <w:lang w:bidi="en-US"/>
                  <w:rPrChange w:id="4159" w:author="HSY" w:date="2023-03-18T00:19:00Z">
                    <w:rPr>
                      <w:rFonts w:ascii="Times New Roman" w:hAnsi="Times New Roman" w:cs="Times New Roman"/>
                      <w:b/>
                      <w:sz w:val="16"/>
                      <w:lang w:bidi="en-US"/>
                    </w:rPr>
                  </w:rPrChange>
                </w:rPr>
                <w:t>J1</w:t>
              </w:r>
            </w:ins>
          </w:p>
        </w:tc>
        <w:tc>
          <w:tcPr>
            <w:tcW w:w="740" w:type="dxa"/>
            <w:tcBorders>
              <w:top w:val="single" w:sz="7" w:space="0" w:color="000000"/>
              <w:left w:val="single" w:sz="2" w:space="0" w:color="000000"/>
              <w:bottom w:val="single" w:sz="7" w:space="0" w:color="000000"/>
              <w:right w:val="single" w:sz="2" w:space="0" w:color="000000"/>
            </w:tcBorders>
            <w:vAlign w:val="center"/>
          </w:tcPr>
          <w:p w14:paraId="6271CDEC" w14:textId="77777777" w:rsidR="00126C05" w:rsidRPr="009536F1" w:rsidRDefault="00126C05" w:rsidP="00B25D2D">
            <w:pPr>
              <w:pStyle w:val="af5"/>
              <w:wordWrap/>
              <w:jc w:val="center"/>
              <w:rPr>
                <w:ins w:id="4160" w:author="HSY" w:date="2023-03-18T00:16:00Z"/>
                <w:rFonts w:ascii="Palatino Linotype" w:hAnsi="Palatino Linotype" w:cs="Times New Roman"/>
                <w:szCs w:val="20"/>
                <w:highlight w:val="cyan"/>
                <w:rPrChange w:id="4161" w:author="HSY" w:date="2023-03-18T00:19:00Z">
                  <w:rPr>
                    <w:ins w:id="4162" w:author="HSY" w:date="2023-03-18T00:16:00Z"/>
                    <w:rFonts w:ascii="Times New Roman" w:hAnsi="Times New Roman" w:cs="Times New Roman"/>
                  </w:rPr>
                </w:rPrChange>
              </w:rPr>
            </w:pPr>
            <w:ins w:id="4163" w:author="HSY" w:date="2023-03-18T00:16:00Z">
              <w:r w:rsidRPr="009536F1">
                <w:rPr>
                  <w:rFonts w:ascii="Palatino Linotype" w:hAnsi="Palatino Linotype" w:cs="Times New Roman"/>
                  <w:b/>
                  <w:szCs w:val="20"/>
                  <w:highlight w:val="cyan"/>
                  <w:lang w:bidi="en-US"/>
                  <w:rPrChange w:id="4164" w:author="HSY" w:date="2023-03-18T00:19:00Z">
                    <w:rPr>
                      <w:rFonts w:ascii="Times New Roman" w:hAnsi="Times New Roman" w:cs="Times New Roman"/>
                      <w:b/>
                      <w:sz w:val="16"/>
                      <w:lang w:bidi="en-US"/>
                    </w:rPr>
                  </w:rPrChange>
                </w:rPr>
                <w:t>J2</w:t>
              </w:r>
            </w:ins>
          </w:p>
        </w:tc>
        <w:tc>
          <w:tcPr>
            <w:tcW w:w="740" w:type="dxa"/>
            <w:tcBorders>
              <w:top w:val="single" w:sz="7" w:space="0" w:color="000000"/>
              <w:left w:val="single" w:sz="3" w:space="0" w:color="000000"/>
              <w:bottom w:val="single" w:sz="7" w:space="0" w:color="000000"/>
              <w:right w:val="single" w:sz="3" w:space="0" w:color="000000"/>
            </w:tcBorders>
            <w:vAlign w:val="center"/>
          </w:tcPr>
          <w:p w14:paraId="42F5D3A4" w14:textId="77777777" w:rsidR="00126C05" w:rsidRPr="009536F1" w:rsidRDefault="00126C05" w:rsidP="00B25D2D">
            <w:pPr>
              <w:pStyle w:val="af5"/>
              <w:wordWrap/>
              <w:jc w:val="center"/>
              <w:rPr>
                <w:ins w:id="4165" w:author="HSY" w:date="2023-03-18T00:16:00Z"/>
                <w:rFonts w:ascii="Palatino Linotype" w:hAnsi="Palatino Linotype" w:cs="Times New Roman"/>
                <w:szCs w:val="20"/>
                <w:highlight w:val="cyan"/>
                <w:rPrChange w:id="4166" w:author="HSY" w:date="2023-03-18T00:19:00Z">
                  <w:rPr>
                    <w:ins w:id="4167" w:author="HSY" w:date="2023-03-18T00:16:00Z"/>
                    <w:rFonts w:ascii="Times New Roman" w:hAnsi="Times New Roman" w:cs="Times New Roman"/>
                  </w:rPr>
                </w:rPrChange>
              </w:rPr>
            </w:pPr>
            <w:ins w:id="4168" w:author="HSY" w:date="2023-03-18T00:16:00Z">
              <w:r w:rsidRPr="009536F1">
                <w:rPr>
                  <w:rFonts w:ascii="Palatino Linotype" w:hAnsi="Palatino Linotype" w:cs="Times New Roman"/>
                  <w:b/>
                  <w:szCs w:val="20"/>
                  <w:highlight w:val="cyan"/>
                  <w:lang w:bidi="en-US"/>
                  <w:rPrChange w:id="4169" w:author="HSY" w:date="2023-03-18T00:19:00Z">
                    <w:rPr>
                      <w:rFonts w:ascii="Times New Roman" w:hAnsi="Times New Roman" w:cs="Times New Roman"/>
                      <w:b/>
                      <w:sz w:val="16"/>
                      <w:lang w:bidi="en-US"/>
                    </w:rPr>
                  </w:rPrChange>
                </w:rPr>
                <w:t>T1</w:t>
              </w:r>
            </w:ins>
          </w:p>
        </w:tc>
        <w:tc>
          <w:tcPr>
            <w:tcW w:w="740" w:type="dxa"/>
            <w:tcBorders>
              <w:top w:val="single" w:sz="7" w:space="0" w:color="000000"/>
              <w:left w:val="single" w:sz="2" w:space="0" w:color="000000"/>
              <w:bottom w:val="single" w:sz="7" w:space="0" w:color="000000"/>
              <w:right w:val="single" w:sz="2" w:space="0" w:color="000000"/>
            </w:tcBorders>
            <w:vAlign w:val="center"/>
          </w:tcPr>
          <w:p w14:paraId="6BC50C8C" w14:textId="77777777" w:rsidR="00126C05" w:rsidRPr="009536F1" w:rsidRDefault="00126C05" w:rsidP="00B25D2D">
            <w:pPr>
              <w:pStyle w:val="af5"/>
              <w:wordWrap/>
              <w:jc w:val="center"/>
              <w:rPr>
                <w:ins w:id="4170" w:author="HSY" w:date="2023-03-18T00:16:00Z"/>
                <w:rFonts w:ascii="Palatino Linotype" w:hAnsi="Palatino Linotype" w:cs="Times New Roman"/>
                <w:szCs w:val="20"/>
                <w:highlight w:val="cyan"/>
                <w:rPrChange w:id="4171" w:author="HSY" w:date="2023-03-18T00:19:00Z">
                  <w:rPr>
                    <w:ins w:id="4172" w:author="HSY" w:date="2023-03-18T00:16:00Z"/>
                    <w:rFonts w:ascii="Times New Roman" w:hAnsi="Times New Roman" w:cs="Times New Roman"/>
                  </w:rPr>
                </w:rPrChange>
              </w:rPr>
            </w:pPr>
            <w:ins w:id="4173" w:author="HSY" w:date="2023-03-18T00:16:00Z">
              <w:r w:rsidRPr="009536F1">
                <w:rPr>
                  <w:rFonts w:ascii="Palatino Linotype" w:hAnsi="Palatino Linotype" w:cs="Times New Roman"/>
                  <w:b/>
                  <w:szCs w:val="20"/>
                  <w:highlight w:val="cyan"/>
                  <w:lang w:bidi="en-US"/>
                  <w:rPrChange w:id="4174" w:author="HSY" w:date="2023-03-18T00:19:00Z">
                    <w:rPr>
                      <w:rFonts w:ascii="Times New Roman" w:hAnsi="Times New Roman" w:cs="Times New Roman"/>
                      <w:b/>
                      <w:sz w:val="16"/>
                      <w:lang w:bidi="en-US"/>
                    </w:rPr>
                  </w:rPrChange>
                </w:rPr>
                <w:t>T2</w:t>
              </w:r>
            </w:ins>
          </w:p>
        </w:tc>
        <w:tc>
          <w:tcPr>
            <w:tcW w:w="740" w:type="dxa"/>
            <w:tcBorders>
              <w:top w:val="single" w:sz="7" w:space="0" w:color="000000"/>
              <w:left w:val="single" w:sz="3" w:space="0" w:color="000000"/>
              <w:bottom w:val="single" w:sz="7" w:space="0" w:color="000000"/>
              <w:right w:val="single" w:sz="3" w:space="0" w:color="000000"/>
            </w:tcBorders>
            <w:vAlign w:val="center"/>
          </w:tcPr>
          <w:p w14:paraId="017F4C20" w14:textId="77777777" w:rsidR="00126C05" w:rsidRPr="009536F1" w:rsidRDefault="00126C05" w:rsidP="00B25D2D">
            <w:pPr>
              <w:pStyle w:val="af5"/>
              <w:wordWrap/>
              <w:jc w:val="center"/>
              <w:rPr>
                <w:ins w:id="4175" w:author="HSY" w:date="2023-03-18T00:16:00Z"/>
                <w:rFonts w:ascii="Palatino Linotype" w:hAnsi="Palatino Linotype" w:cs="Times New Roman"/>
                <w:szCs w:val="20"/>
                <w:highlight w:val="cyan"/>
                <w:rPrChange w:id="4176" w:author="HSY" w:date="2023-03-18T00:19:00Z">
                  <w:rPr>
                    <w:ins w:id="4177" w:author="HSY" w:date="2023-03-18T00:16:00Z"/>
                    <w:rFonts w:ascii="Times New Roman" w:hAnsi="Times New Roman" w:cs="Times New Roman"/>
                  </w:rPr>
                </w:rPrChange>
              </w:rPr>
            </w:pPr>
            <w:ins w:id="4178" w:author="HSY" w:date="2023-03-18T00:16:00Z">
              <w:r w:rsidRPr="009536F1">
                <w:rPr>
                  <w:rFonts w:ascii="Palatino Linotype" w:hAnsi="Palatino Linotype" w:cs="Times New Roman"/>
                  <w:b/>
                  <w:szCs w:val="20"/>
                  <w:highlight w:val="cyan"/>
                  <w:lang w:bidi="en-US"/>
                  <w:rPrChange w:id="4179" w:author="HSY" w:date="2023-03-18T00:19:00Z">
                    <w:rPr>
                      <w:rFonts w:ascii="Times New Roman" w:hAnsi="Times New Roman" w:cs="Times New Roman"/>
                      <w:b/>
                      <w:sz w:val="16"/>
                      <w:lang w:bidi="en-US"/>
                    </w:rPr>
                  </w:rPrChange>
                </w:rPr>
                <w:t>J1</w:t>
              </w:r>
            </w:ins>
          </w:p>
        </w:tc>
        <w:tc>
          <w:tcPr>
            <w:tcW w:w="740" w:type="dxa"/>
            <w:tcBorders>
              <w:top w:val="single" w:sz="7" w:space="0" w:color="000000"/>
              <w:left w:val="single" w:sz="2" w:space="0" w:color="000000"/>
              <w:bottom w:val="single" w:sz="7" w:space="0" w:color="000000"/>
              <w:right w:val="single" w:sz="2" w:space="0" w:color="000000"/>
            </w:tcBorders>
            <w:vAlign w:val="center"/>
          </w:tcPr>
          <w:p w14:paraId="0B982572" w14:textId="77777777" w:rsidR="00126C05" w:rsidRPr="009536F1" w:rsidRDefault="00126C05" w:rsidP="00B25D2D">
            <w:pPr>
              <w:pStyle w:val="af5"/>
              <w:wordWrap/>
              <w:jc w:val="center"/>
              <w:rPr>
                <w:ins w:id="4180" w:author="HSY" w:date="2023-03-18T00:16:00Z"/>
                <w:rFonts w:ascii="Palatino Linotype" w:hAnsi="Palatino Linotype" w:cs="Times New Roman"/>
                <w:szCs w:val="20"/>
                <w:highlight w:val="cyan"/>
                <w:rPrChange w:id="4181" w:author="HSY" w:date="2023-03-18T00:19:00Z">
                  <w:rPr>
                    <w:ins w:id="4182" w:author="HSY" w:date="2023-03-18T00:16:00Z"/>
                    <w:rFonts w:ascii="Times New Roman" w:hAnsi="Times New Roman" w:cs="Times New Roman"/>
                  </w:rPr>
                </w:rPrChange>
              </w:rPr>
            </w:pPr>
            <w:ins w:id="4183" w:author="HSY" w:date="2023-03-18T00:16:00Z">
              <w:r w:rsidRPr="009536F1">
                <w:rPr>
                  <w:rFonts w:ascii="Palatino Linotype" w:hAnsi="Palatino Linotype" w:cs="Times New Roman"/>
                  <w:b/>
                  <w:szCs w:val="20"/>
                  <w:highlight w:val="cyan"/>
                  <w:lang w:bidi="en-US"/>
                  <w:rPrChange w:id="4184" w:author="HSY" w:date="2023-03-18T00:19:00Z">
                    <w:rPr>
                      <w:rFonts w:ascii="Times New Roman" w:hAnsi="Times New Roman" w:cs="Times New Roman"/>
                      <w:b/>
                      <w:sz w:val="16"/>
                      <w:lang w:bidi="en-US"/>
                    </w:rPr>
                  </w:rPrChange>
                </w:rPr>
                <w:t>J2</w:t>
              </w:r>
            </w:ins>
          </w:p>
        </w:tc>
        <w:tc>
          <w:tcPr>
            <w:tcW w:w="740" w:type="dxa"/>
            <w:tcBorders>
              <w:top w:val="single" w:sz="7" w:space="0" w:color="000000"/>
              <w:left w:val="single" w:sz="3" w:space="0" w:color="000000"/>
              <w:bottom w:val="single" w:sz="7" w:space="0" w:color="000000"/>
              <w:right w:val="single" w:sz="3" w:space="0" w:color="000000"/>
            </w:tcBorders>
            <w:vAlign w:val="center"/>
          </w:tcPr>
          <w:p w14:paraId="66E13445" w14:textId="77777777" w:rsidR="00126C05" w:rsidRPr="009536F1" w:rsidRDefault="00126C05" w:rsidP="00B25D2D">
            <w:pPr>
              <w:pStyle w:val="af5"/>
              <w:wordWrap/>
              <w:jc w:val="center"/>
              <w:rPr>
                <w:ins w:id="4185" w:author="HSY" w:date="2023-03-18T00:16:00Z"/>
                <w:rFonts w:ascii="Palatino Linotype" w:hAnsi="Palatino Linotype" w:cs="Times New Roman"/>
                <w:szCs w:val="20"/>
                <w:highlight w:val="cyan"/>
                <w:rPrChange w:id="4186" w:author="HSY" w:date="2023-03-18T00:19:00Z">
                  <w:rPr>
                    <w:ins w:id="4187" w:author="HSY" w:date="2023-03-18T00:16:00Z"/>
                    <w:rFonts w:ascii="Times New Roman" w:hAnsi="Times New Roman" w:cs="Times New Roman"/>
                  </w:rPr>
                </w:rPrChange>
              </w:rPr>
            </w:pPr>
            <w:ins w:id="4188" w:author="HSY" w:date="2023-03-18T00:16:00Z">
              <w:r w:rsidRPr="009536F1">
                <w:rPr>
                  <w:rFonts w:ascii="Palatino Linotype" w:hAnsi="Palatino Linotype" w:cs="Times New Roman"/>
                  <w:b/>
                  <w:szCs w:val="20"/>
                  <w:highlight w:val="cyan"/>
                  <w:lang w:bidi="en-US"/>
                  <w:rPrChange w:id="4189" w:author="HSY" w:date="2023-03-18T00:19:00Z">
                    <w:rPr>
                      <w:rFonts w:ascii="Times New Roman" w:hAnsi="Times New Roman" w:cs="Times New Roman"/>
                      <w:b/>
                      <w:sz w:val="16"/>
                      <w:lang w:bidi="en-US"/>
                    </w:rPr>
                  </w:rPrChange>
                </w:rPr>
                <w:t>T1</w:t>
              </w:r>
            </w:ins>
          </w:p>
        </w:tc>
        <w:tc>
          <w:tcPr>
            <w:tcW w:w="740" w:type="dxa"/>
            <w:tcBorders>
              <w:top w:val="single" w:sz="7" w:space="0" w:color="000000"/>
              <w:left w:val="single" w:sz="2" w:space="0" w:color="000000"/>
              <w:bottom w:val="single" w:sz="7" w:space="0" w:color="000000"/>
              <w:right w:val="single" w:sz="2" w:space="0" w:color="000000"/>
            </w:tcBorders>
            <w:vAlign w:val="center"/>
          </w:tcPr>
          <w:p w14:paraId="689F26B3" w14:textId="77777777" w:rsidR="00126C05" w:rsidRPr="009536F1" w:rsidRDefault="00126C05" w:rsidP="00B25D2D">
            <w:pPr>
              <w:pStyle w:val="af5"/>
              <w:wordWrap/>
              <w:jc w:val="center"/>
              <w:rPr>
                <w:ins w:id="4190" w:author="HSY" w:date="2023-03-18T00:16:00Z"/>
                <w:rFonts w:ascii="Palatino Linotype" w:hAnsi="Palatino Linotype" w:cs="Times New Roman"/>
                <w:szCs w:val="20"/>
                <w:highlight w:val="cyan"/>
                <w:rPrChange w:id="4191" w:author="HSY" w:date="2023-03-18T00:19:00Z">
                  <w:rPr>
                    <w:ins w:id="4192" w:author="HSY" w:date="2023-03-18T00:16:00Z"/>
                    <w:rFonts w:ascii="Times New Roman" w:hAnsi="Times New Roman" w:cs="Times New Roman"/>
                  </w:rPr>
                </w:rPrChange>
              </w:rPr>
            </w:pPr>
            <w:ins w:id="4193" w:author="HSY" w:date="2023-03-18T00:16:00Z">
              <w:r w:rsidRPr="009536F1">
                <w:rPr>
                  <w:rFonts w:ascii="Palatino Linotype" w:hAnsi="Palatino Linotype" w:cs="Times New Roman"/>
                  <w:b/>
                  <w:szCs w:val="20"/>
                  <w:highlight w:val="cyan"/>
                  <w:lang w:bidi="en-US"/>
                  <w:rPrChange w:id="4194" w:author="HSY" w:date="2023-03-18T00:19:00Z">
                    <w:rPr>
                      <w:rFonts w:ascii="Times New Roman" w:hAnsi="Times New Roman" w:cs="Times New Roman"/>
                      <w:b/>
                      <w:sz w:val="16"/>
                      <w:lang w:bidi="en-US"/>
                    </w:rPr>
                  </w:rPrChange>
                </w:rPr>
                <w:t>T2</w:t>
              </w:r>
            </w:ins>
          </w:p>
        </w:tc>
        <w:tc>
          <w:tcPr>
            <w:tcW w:w="740" w:type="dxa"/>
            <w:tcBorders>
              <w:top w:val="single" w:sz="7" w:space="0" w:color="000000"/>
              <w:left w:val="single" w:sz="3" w:space="0" w:color="000000"/>
              <w:bottom w:val="single" w:sz="7" w:space="0" w:color="000000"/>
              <w:right w:val="single" w:sz="3" w:space="0" w:color="000000"/>
            </w:tcBorders>
            <w:vAlign w:val="center"/>
          </w:tcPr>
          <w:p w14:paraId="3C9C8B47" w14:textId="77777777" w:rsidR="00126C05" w:rsidRPr="009536F1" w:rsidRDefault="00126C05" w:rsidP="00B25D2D">
            <w:pPr>
              <w:pStyle w:val="af5"/>
              <w:wordWrap/>
              <w:jc w:val="center"/>
              <w:rPr>
                <w:ins w:id="4195" w:author="HSY" w:date="2023-03-18T00:16:00Z"/>
                <w:rFonts w:ascii="Palatino Linotype" w:hAnsi="Palatino Linotype" w:cs="Times New Roman"/>
                <w:szCs w:val="20"/>
                <w:highlight w:val="cyan"/>
                <w:rPrChange w:id="4196" w:author="HSY" w:date="2023-03-18T00:19:00Z">
                  <w:rPr>
                    <w:ins w:id="4197" w:author="HSY" w:date="2023-03-18T00:16:00Z"/>
                    <w:rFonts w:ascii="Times New Roman" w:hAnsi="Times New Roman" w:cs="Times New Roman"/>
                  </w:rPr>
                </w:rPrChange>
              </w:rPr>
            </w:pPr>
            <w:ins w:id="4198" w:author="HSY" w:date="2023-03-18T00:16:00Z">
              <w:r w:rsidRPr="009536F1">
                <w:rPr>
                  <w:rFonts w:ascii="Palatino Linotype" w:hAnsi="Palatino Linotype" w:cs="Times New Roman"/>
                  <w:b/>
                  <w:szCs w:val="20"/>
                  <w:highlight w:val="cyan"/>
                  <w:lang w:bidi="en-US"/>
                  <w:rPrChange w:id="4199" w:author="HSY" w:date="2023-03-18T00:19:00Z">
                    <w:rPr>
                      <w:rFonts w:ascii="Times New Roman" w:hAnsi="Times New Roman" w:cs="Times New Roman"/>
                      <w:b/>
                      <w:sz w:val="16"/>
                      <w:lang w:bidi="en-US"/>
                    </w:rPr>
                  </w:rPrChange>
                </w:rPr>
                <w:t>J1</w:t>
              </w:r>
            </w:ins>
          </w:p>
        </w:tc>
        <w:tc>
          <w:tcPr>
            <w:tcW w:w="740" w:type="dxa"/>
            <w:tcBorders>
              <w:top w:val="single" w:sz="7" w:space="0" w:color="000000"/>
              <w:left w:val="single" w:sz="2" w:space="0" w:color="000000"/>
              <w:bottom w:val="single" w:sz="7" w:space="0" w:color="000000"/>
              <w:right w:val="single" w:sz="2" w:space="0" w:color="000000"/>
            </w:tcBorders>
            <w:vAlign w:val="center"/>
          </w:tcPr>
          <w:p w14:paraId="5C97EBFF" w14:textId="77777777" w:rsidR="00126C05" w:rsidRPr="009536F1" w:rsidRDefault="00126C05" w:rsidP="00B25D2D">
            <w:pPr>
              <w:pStyle w:val="af5"/>
              <w:wordWrap/>
              <w:jc w:val="center"/>
              <w:rPr>
                <w:ins w:id="4200" w:author="HSY" w:date="2023-03-18T00:16:00Z"/>
                <w:rFonts w:ascii="Palatino Linotype" w:hAnsi="Palatino Linotype" w:cs="Times New Roman"/>
                <w:szCs w:val="20"/>
                <w:highlight w:val="cyan"/>
                <w:rPrChange w:id="4201" w:author="HSY" w:date="2023-03-18T00:19:00Z">
                  <w:rPr>
                    <w:ins w:id="4202" w:author="HSY" w:date="2023-03-18T00:16:00Z"/>
                    <w:rFonts w:ascii="Times New Roman" w:hAnsi="Times New Roman" w:cs="Times New Roman"/>
                  </w:rPr>
                </w:rPrChange>
              </w:rPr>
            </w:pPr>
            <w:ins w:id="4203" w:author="HSY" w:date="2023-03-18T00:16:00Z">
              <w:r w:rsidRPr="009536F1">
                <w:rPr>
                  <w:rFonts w:ascii="Palatino Linotype" w:hAnsi="Palatino Linotype" w:cs="Times New Roman"/>
                  <w:b/>
                  <w:szCs w:val="20"/>
                  <w:highlight w:val="cyan"/>
                  <w:lang w:bidi="en-US"/>
                  <w:rPrChange w:id="4204" w:author="HSY" w:date="2023-03-18T00:19:00Z">
                    <w:rPr>
                      <w:rFonts w:ascii="Times New Roman" w:hAnsi="Times New Roman" w:cs="Times New Roman"/>
                      <w:b/>
                      <w:sz w:val="16"/>
                      <w:lang w:bidi="en-US"/>
                    </w:rPr>
                  </w:rPrChange>
                </w:rPr>
                <w:t>J2</w:t>
              </w:r>
            </w:ins>
          </w:p>
        </w:tc>
        <w:tc>
          <w:tcPr>
            <w:tcW w:w="740" w:type="dxa"/>
            <w:tcBorders>
              <w:top w:val="single" w:sz="7" w:space="0" w:color="000000"/>
              <w:left w:val="single" w:sz="3" w:space="0" w:color="000000"/>
              <w:bottom w:val="single" w:sz="7" w:space="0" w:color="000000"/>
              <w:right w:val="single" w:sz="2" w:space="0" w:color="000000"/>
            </w:tcBorders>
            <w:vAlign w:val="center"/>
          </w:tcPr>
          <w:p w14:paraId="4B45813C" w14:textId="77777777" w:rsidR="00126C05" w:rsidRPr="009536F1" w:rsidRDefault="00126C05" w:rsidP="00B25D2D">
            <w:pPr>
              <w:pStyle w:val="af5"/>
              <w:wordWrap/>
              <w:jc w:val="center"/>
              <w:rPr>
                <w:ins w:id="4205" w:author="HSY" w:date="2023-03-18T00:16:00Z"/>
                <w:rFonts w:ascii="Palatino Linotype" w:hAnsi="Palatino Linotype" w:cs="Times New Roman"/>
                <w:szCs w:val="20"/>
                <w:highlight w:val="cyan"/>
                <w:rPrChange w:id="4206" w:author="HSY" w:date="2023-03-18T00:19:00Z">
                  <w:rPr>
                    <w:ins w:id="4207" w:author="HSY" w:date="2023-03-18T00:16:00Z"/>
                    <w:rFonts w:ascii="Times New Roman" w:hAnsi="Times New Roman" w:cs="Times New Roman"/>
                  </w:rPr>
                </w:rPrChange>
              </w:rPr>
            </w:pPr>
            <w:ins w:id="4208" w:author="HSY" w:date="2023-03-18T00:16:00Z">
              <w:r w:rsidRPr="009536F1">
                <w:rPr>
                  <w:rFonts w:ascii="Palatino Linotype" w:hAnsi="Palatino Linotype" w:cs="Times New Roman"/>
                  <w:b/>
                  <w:szCs w:val="20"/>
                  <w:highlight w:val="cyan"/>
                  <w:lang w:bidi="en-US"/>
                  <w:rPrChange w:id="4209" w:author="HSY" w:date="2023-03-18T00:19:00Z">
                    <w:rPr>
                      <w:rFonts w:ascii="Times New Roman" w:hAnsi="Times New Roman" w:cs="Times New Roman"/>
                      <w:b/>
                      <w:sz w:val="16"/>
                      <w:lang w:bidi="en-US"/>
                    </w:rPr>
                  </w:rPrChange>
                </w:rPr>
                <w:t>T1</w:t>
              </w:r>
            </w:ins>
          </w:p>
        </w:tc>
        <w:tc>
          <w:tcPr>
            <w:tcW w:w="740" w:type="dxa"/>
            <w:tcBorders>
              <w:top w:val="single" w:sz="7" w:space="0" w:color="000000"/>
              <w:left w:val="single" w:sz="2" w:space="0" w:color="000000"/>
              <w:bottom w:val="single" w:sz="7" w:space="0" w:color="000000"/>
              <w:right w:val="nil"/>
            </w:tcBorders>
            <w:vAlign w:val="center"/>
          </w:tcPr>
          <w:p w14:paraId="447BAE58" w14:textId="77777777" w:rsidR="00126C05" w:rsidRPr="009536F1" w:rsidRDefault="00126C05" w:rsidP="00B25D2D">
            <w:pPr>
              <w:pStyle w:val="af5"/>
              <w:wordWrap/>
              <w:jc w:val="center"/>
              <w:rPr>
                <w:ins w:id="4210" w:author="HSY" w:date="2023-03-18T00:16:00Z"/>
                <w:rFonts w:ascii="Palatino Linotype" w:hAnsi="Palatino Linotype" w:cs="Times New Roman"/>
                <w:szCs w:val="20"/>
                <w:highlight w:val="cyan"/>
                <w:rPrChange w:id="4211" w:author="HSY" w:date="2023-03-18T00:19:00Z">
                  <w:rPr>
                    <w:ins w:id="4212" w:author="HSY" w:date="2023-03-18T00:16:00Z"/>
                    <w:rFonts w:ascii="Times New Roman" w:hAnsi="Times New Roman" w:cs="Times New Roman"/>
                  </w:rPr>
                </w:rPrChange>
              </w:rPr>
            </w:pPr>
            <w:ins w:id="4213" w:author="HSY" w:date="2023-03-18T00:16:00Z">
              <w:r w:rsidRPr="009536F1">
                <w:rPr>
                  <w:rFonts w:ascii="Palatino Linotype" w:hAnsi="Palatino Linotype" w:cs="Times New Roman"/>
                  <w:b/>
                  <w:szCs w:val="20"/>
                  <w:highlight w:val="cyan"/>
                  <w:lang w:bidi="en-US"/>
                  <w:rPrChange w:id="4214" w:author="HSY" w:date="2023-03-18T00:19:00Z">
                    <w:rPr>
                      <w:rFonts w:ascii="Times New Roman" w:hAnsi="Times New Roman" w:cs="Times New Roman"/>
                      <w:b/>
                      <w:sz w:val="16"/>
                      <w:lang w:bidi="en-US"/>
                    </w:rPr>
                  </w:rPrChange>
                </w:rPr>
                <w:t>T2</w:t>
              </w:r>
            </w:ins>
          </w:p>
        </w:tc>
      </w:tr>
      <w:tr w:rsidR="00126C05" w:rsidRPr="009536F1" w14:paraId="5A2FDC35" w14:textId="77777777" w:rsidTr="00B25D2D">
        <w:trPr>
          <w:trHeight w:val="386"/>
          <w:ins w:id="4215" w:author="HSY" w:date="2023-03-18T00:16:00Z"/>
        </w:trPr>
        <w:tc>
          <w:tcPr>
            <w:tcW w:w="1537" w:type="dxa"/>
            <w:tcBorders>
              <w:top w:val="single" w:sz="7" w:space="0" w:color="000000"/>
              <w:left w:val="nil"/>
              <w:bottom w:val="nil"/>
              <w:right w:val="single" w:sz="2" w:space="0" w:color="000000"/>
            </w:tcBorders>
            <w:vAlign w:val="center"/>
          </w:tcPr>
          <w:p w14:paraId="34D3F90A" w14:textId="77777777" w:rsidR="00126C05" w:rsidRPr="009536F1" w:rsidRDefault="00126C05" w:rsidP="00B25D2D">
            <w:pPr>
              <w:pStyle w:val="af5"/>
              <w:wordWrap/>
              <w:jc w:val="center"/>
              <w:rPr>
                <w:ins w:id="4216" w:author="HSY" w:date="2023-03-18T00:16:00Z"/>
                <w:rFonts w:ascii="Palatino Linotype" w:hAnsi="Palatino Linotype" w:cs="Times New Roman"/>
                <w:sz w:val="16"/>
                <w:szCs w:val="16"/>
                <w:highlight w:val="cyan"/>
                <w:rPrChange w:id="4217" w:author="HSY" w:date="2023-03-18T00:19:00Z">
                  <w:rPr>
                    <w:ins w:id="4218" w:author="HSY" w:date="2023-03-18T00:16:00Z"/>
                    <w:rFonts w:ascii="Times New Roman" w:hAnsi="Times New Roman" w:cs="Times New Roman"/>
                  </w:rPr>
                </w:rPrChange>
              </w:rPr>
            </w:pPr>
            <w:ins w:id="4219" w:author="HSY" w:date="2023-03-18T00:16:00Z">
              <w:r w:rsidRPr="009536F1">
                <w:rPr>
                  <w:rFonts w:ascii="Palatino Linotype" w:hAnsi="Palatino Linotype" w:cs="Times New Roman"/>
                  <w:b/>
                  <w:sz w:val="16"/>
                  <w:szCs w:val="16"/>
                  <w:highlight w:val="cyan"/>
                  <w:lang w:bidi="en-US"/>
                  <w:rPrChange w:id="4220" w:author="HSY" w:date="2023-03-18T00:19:00Z">
                    <w:rPr>
                      <w:rFonts w:ascii="Times New Roman" w:hAnsi="Times New Roman" w:cs="Times New Roman"/>
                      <w:b/>
                      <w:sz w:val="16"/>
                      <w:lang w:bidi="en-US"/>
                    </w:rPr>
                  </w:rPrChange>
                </w:rPr>
                <w:t>BOD</w:t>
              </w:r>
            </w:ins>
          </w:p>
        </w:tc>
        <w:tc>
          <w:tcPr>
            <w:tcW w:w="740" w:type="dxa"/>
            <w:tcBorders>
              <w:top w:val="single" w:sz="7" w:space="0" w:color="000000"/>
              <w:left w:val="single" w:sz="2" w:space="0" w:color="000000"/>
              <w:bottom w:val="nil"/>
              <w:right w:val="single" w:sz="2" w:space="0" w:color="000000"/>
            </w:tcBorders>
            <w:vAlign w:val="center"/>
          </w:tcPr>
          <w:p w14:paraId="4305C9C0" w14:textId="77777777" w:rsidR="00126C05" w:rsidRPr="009536F1" w:rsidRDefault="00126C05" w:rsidP="00B25D2D">
            <w:pPr>
              <w:pStyle w:val="af5"/>
              <w:wordWrap/>
              <w:jc w:val="center"/>
              <w:rPr>
                <w:ins w:id="4221" w:author="HSY" w:date="2023-03-18T00:16:00Z"/>
                <w:rFonts w:ascii="Palatino Linotype" w:hAnsi="Palatino Linotype" w:cs="Times New Roman"/>
                <w:sz w:val="16"/>
                <w:szCs w:val="16"/>
                <w:highlight w:val="cyan"/>
                <w:rPrChange w:id="4222" w:author="HSY" w:date="2023-03-18T00:19:00Z">
                  <w:rPr>
                    <w:ins w:id="4223" w:author="HSY" w:date="2023-03-18T00:16:00Z"/>
                    <w:rFonts w:ascii="Times New Roman" w:hAnsi="Times New Roman" w:cs="Times New Roman"/>
                  </w:rPr>
                </w:rPrChange>
              </w:rPr>
            </w:pPr>
            <w:ins w:id="4224" w:author="HSY" w:date="2023-03-18T00:16:00Z">
              <w:r w:rsidRPr="009536F1">
                <w:rPr>
                  <w:rFonts w:ascii="Palatino Linotype" w:hAnsi="Palatino Linotype" w:cs="Times New Roman"/>
                  <w:sz w:val="16"/>
                  <w:szCs w:val="16"/>
                  <w:highlight w:val="cyan"/>
                  <w:lang w:bidi="en-US"/>
                  <w:rPrChange w:id="4225" w:author="HSY" w:date="2023-03-18T00:19:00Z">
                    <w:rPr>
                      <w:rFonts w:ascii="Times New Roman" w:hAnsi="Times New Roman" w:cs="Times New Roman"/>
                      <w:sz w:val="14"/>
                      <w:lang w:bidi="en-US"/>
                    </w:rPr>
                  </w:rPrChange>
                </w:rPr>
                <w:t>1.5151</w:t>
              </w:r>
            </w:ins>
          </w:p>
        </w:tc>
        <w:tc>
          <w:tcPr>
            <w:tcW w:w="740" w:type="dxa"/>
            <w:tcBorders>
              <w:top w:val="single" w:sz="7" w:space="0" w:color="000000"/>
              <w:left w:val="single" w:sz="2" w:space="0" w:color="000000"/>
              <w:bottom w:val="nil"/>
              <w:right w:val="single" w:sz="2" w:space="0" w:color="000000"/>
            </w:tcBorders>
            <w:vAlign w:val="center"/>
          </w:tcPr>
          <w:p w14:paraId="5019B1C7" w14:textId="77777777" w:rsidR="00126C05" w:rsidRPr="009536F1" w:rsidRDefault="00126C05" w:rsidP="00B25D2D">
            <w:pPr>
              <w:pStyle w:val="af5"/>
              <w:wordWrap/>
              <w:jc w:val="center"/>
              <w:rPr>
                <w:ins w:id="4226" w:author="HSY" w:date="2023-03-18T00:16:00Z"/>
                <w:rFonts w:ascii="Palatino Linotype" w:hAnsi="Palatino Linotype" w:cs="Times New Roman"/>
                <w:sz w:val="16"/>
                <w:szCs w:val="16"/>
                <w:highlight w:val="cyan"/>
                <w:rPrChange w:id="4227" w:author="HSY" w:date="2023-03-18T00:19:00Z">
                  <w:rPr>
                    <w:ins w:id="4228" w:author="HSY" w:date="2023-03-18T00:16:00Z"/>
                    <w:rFonts w:ascii="Times New Roman" w:hAnsi="Times New Roman" w:cs="Times New Roman"/>
                  </w:rPr>
                </w:rPrChange>
              </w:rPr>
            </w:pPr>
            <w:ins w:id="4229" w:author="HSY" w:date="2023-03-18T00:16:00Z">
              <w:r w:rsidRPr="009536F1">
                <w:rPr>
                  <w:rFonts w:ascii="Palatino Linotype" w:hAnsi="Palatino Linotype" w:cs="Times New Roman"/>
                  <w:sz w:val="16"/>
                  <w:szCs w:val="16"/>
                  <w:highlight w:val="cyan"/>
                  <w:lang w:bidi="en-US"/>
                  <w:rPrChange w:id="4230" w:author="HSY" w:date="2023-03-18T00:19:00Z">
                    <w:rPr>
                      <w:rFonts w:ascii="Times New Roman" w:hAnsi="Times New Roman" w:cs="Times New Roman"/>
                      <w:sz w:val="14"/>
                      <w:lang w:bidi="en-US"/>
                    </w:rPr>
                  </w:rPrChange>
                </w:rPr>
                <w:t>1.2076</w:t>
              </w:r>
            </w:ins>
          </w:p>
        </w:tc>
        <w:tc>
          <w:tcPr>
            <w:tcW w:w="740" w:type="dxa"/>
            <w:tcBorders>
              <w:top w:val="single" w:sz="7" w:space="0" w:color="000000"/>
              <w:left w:val="single" w:sz="2" w:space="0" w:color="000000"/>
              <w:bottom w:val="nil"/>
              <w:right w:val="single" w:sz="2" w:space="0" w:color="000000"/>
            </w:tcBorders>
            <w:vAlign w:val="center"/>
          </w:tcPr>
          <w:p w14:paraId="04C5EFC5" w14:textId="77777777" w:rsidR="00126C05" w:rsidRPr="009536F1" w:rsidRDefault="00126C05" w:rsidP="00B25D2D">
            <w:pPr>
              <w:pStyle w:val="af5"/>
              <w:wordWrap/>
              <w:jc w:val="center"/>
              <w:rPr>
                <w:ins w:id="4231" w:author="HSY" w:date="2023-03-18T00:16:00Z"/>
                <w:rFonts w:ascii="Palatino Linotype" w:hAnsi="Palatino Linotype" w:cs="Times New Roman"/>
                <w:sz w:val="16"/>
                <w:szCs w:val="16"/>
                <w:highlight w:val="cyan"/>
                <w:rPrChange w:id="4232" w:author="HSY" w:date="2023-03-18T00:19:00Z">
                  <w:rPr>
                    <w:ins w:id="4233" w:author="HSY" w:date="2023-03-18T00:16:00Z"/>
                    <w:rFonts w:ascii="Times New Roman" w:hAnsi="Times New Roman" w:cs="Times New Roman"/>
                  </w:rPr>
                </w:rPrChange>
              </w:rPr>
            </w:pPr>
            <w:ins w:id="4234" w:author="HSY" w:date="2023-03-18T00:16:00Z">
              <w:r w:rsidRPr="009536F1">
                <w:rPr>
                  <w:rFonts w:ascii="Palatino Linotype" w:hAnsi="Palatino Linotype" w:cs="Times New Roman"/>
                  <w:sz w:val="16"/>
                  <w:szCs w:val="16"/>
                  <w:highlight w:val="cyan"/>
                  <w:lang w:bidi="en-US"/>
                  <w:rPrChange w:id="4235" w:author="HSY" w:date="2023-03-18T00:19:00Z">
                    <w:rPr>
                      <w:rFonts w:ascii="Times New Roman" w:hAnsi="Times New Roman" w:cs="Times New Roman"/>
                      <w:sz w:val="14"/>
                      <w:lang w:bidi="en-US"/>
                    </w:rPr>
                  </w:rPrChange>
                </w:rPr>
                <w:t>1.4199</w:t>
              </w:r>
            </w:ins>
          </w:p>
        </w:tc>
        <w:tc>
          <w:tcPr>
            <w:tcW w:w="740" w:type="dxa"/>
            <w:tcBorders>
              <w:top w:val="single" w:sz="7" w:space="0" w:color="000000"/>
              <w:left w:val="single" w:sz="2" w:space="0" w:color="000000"/>
              <w:bottom w:val="nil"/>
              <w:right w:val="single" w:sz="2" w:space="0" w:color="000000"/>
            </w:tcBorders>
            <w:vAlign w:val="center"/>
          </w:tcPr>
          <w:p w14:paraId="388C0F31" w14:textId="77777777" w:rsidR="00126C05" w:rsidRPr="009536F1" w:rsidRDefault="00126C05" w:rsidP="00B25D2D">
            <w:pPr>
              <w:pStyle w:val="af5"/>
              <w:wordWrap/>
              <w:jc w:val="center"/>
              <w:rPr>
                <w:ins w:id="4236" w:author="HSY" w:date="2023-03-18T00:16:00Z"/>
                <w:rFonts w:ascii="Palatino Linotype" w:hAnsi="Palatino Linotype" w:cs="Times New Roman"/>
                <w:sz w:val="16"/>
                <w:szCs w:val="16"/>
                <w:highlight w:val="cyan"/>
                <w:rPrChange w:id="4237" w:author="HSY" w:date="2023-03-18T00:19:00Z">
                  <w:rPr>
                    <w:ins w:id="4238" w:author="HSY" w:date="2023-03-18T00:16:00Z"/>
                    <w:rFonts w:ascii="Times New Roman" w:hAnsi="Times New Roman" w:cs="Times New Roman"/>
                  </w:rPr>
                </w:rPrChange>
              </w:rPr>
            </w:pPr>
            <w:ins w:id="4239" w:author="HSY" w:date="2023-03-18T00:16:00Z">
              <w:r w:rsidRPr="009536F1">
                <w:rPr>
                  <w:rFonts w:ascii="Palatino Linotype" w:hAnsi="Palatino Linotype" w:cs="Times New Roman"/>
                  <w:b/>
                  <w:sz w:val="16"/>
                  <w:szCs w:val="16"/>
                  <w:highlight w:val="cyan"/>
                  <w:u w:val="single"/>
                  <w:lang w:bidi="en-US"/>
                  <w:rPrChange w:id="4240" w:author="HSY" w:date="2023-03-18T00:19:00Z">
                    <w:rPr>
                      <w:rFonts w:ascii="Times New Roman" w:hAnsi="Times New Roman" w:cs="Times New Roman"/>
                      <w:b/>
                      <w:sz w:val="14"/>
                      <w:u w:val="single"/>
                      <w:lang w:bidi="en-US"/>
                    </w:rPr>
                  </w:rPrChange>
                </w:rPr>
                <w:t>10.9415</w:t>
              </w:r>
            </w:ins>
          </w:p>
        </w:tc>
        <w:tc>
          <w:tcPr>
            <w:tcW w:w="740" w:type="dxa"/>
            <w:tcBorders>
              <w:top w:val="single" w:sz="7" w:space="0" w:color="000000"/>
              <w:left w:val="single" w:sz="2" w:space="0" w:color="000000"/>
              <w:bottom w:val="nil"/>
              <w:right w:val="single" w:sz="2" w:space="0" w:color="000000"/>
            </w:tcBorders>
            <w:vAlign w:val="center"/>
          </w:tcPr>
          <w:p w14:paraId="702F8E3C" w14:textId="77777777" w:rsidR="00126C05" w:rsidRPr="009536F1" w:rsidRDefault="00126C05" w:rsidP="00B25D2D">
            <w:pPr>
              <w:pStyle w:val="af5"/>
              <w:wordWrap/>
              <w:jc w:val="center"/>
              <w:rPr>
                <w:ins w:id="4241" w:author="HSY" w:date="2023-03-18T00:16:00Z"/>
                <w:rFonts w:ascii="Palatino Linotype" w:hAnsi="Palatino Linotype" w:cs="Times New Roman"/>
                <w:sz w:val="16"/>
                <w:szCs w:val="16"/>
                <w:highlight w:val="cyan"/>
                <w:rPrChange w:id="4242" w:author="HSY" w:date="2023-03-18T00:19:00Z">
                  <w:rPr>
                    <w:ins w:id="4243" w:author="HSY" w:date="2023-03-18T00:16:00Z"/>
                    <w:rFonts w:ascii="Times New Roman" w:hAnsi="Times New Roman" w:cs="Times New Roman"/>
                  </w:rPr>
                </w:rPrChange>
              </w:rPr>
            </w:pPr>
            <w:ins w:id="4244" w:author="HSY" w:date="2023-03-18T00:16:00Z">
              <w:r w:rsidRPr="009536F1">
                <w:rPr>
                  <w:rFonts w:ascii="Palatino Linotype" w:hAnsi="Palatino Linotype" w:cs="Times New Roman"/>
                  <w:sz w:val="16"/>
                  <w:szCs w:val="16"/>
                  <w:highlight w:val="cyan"/>
                  <w:lang w:bidi="en-US"/>
                  <w:rPrChange w:id="4245" w:author="HSY" w:date="2023-03-18T00:19:00Z">
                    <w:rPr>
                      <w:rFonts w:ascii="Times New Roman" w:hAnsi="Times New Roman" w:cs="Times New Roman"/>
                      <w:sz w:val="14"/>
                      <w:lang w:bidi="en-US"/>
                    </w:rPr>
                  </w:rPrChange>
                </w:rPr>
                <w:t>5.3688</w:t>
              </w:r>
            </w:ins>
          </w:p>
        </w:tc>
        <w:tc>
          <w:tcPr>
            <w:tcW w:w="740" w:type="dxa"/>
            <w:tcBorders>
              <w:top w:val="single" w:sz="7" w:space="0" w:color="000000"/>
              <w:left w:val="single" w:sz="2" w:space="0" w:color="000000"/>
              <w:bottom w:val="nil"/>
              <w:right w:val="single" w:sz="2" w:space="0" w:color="000000"/>
            </w:tcBorders>
            <w:vAlign w:val="center"/>
          </w:tcPr>
          <w:p w14:paraId="6B707FEB" w14:textId="77777777" w:rsidR="00126C05" w:rsidRPr="009536F1" w:rsidRDefault="00126C05" w:rsidP="00B25D2D">
            <w:pPr>
              <w:pStyle w:val="af5"/>
              <w:wordWrap/>
              <w:jc w:val="center"/>
              <w:rPr>
                <w:ins w:id="4246" w:author="HSY" w:date="2023-03-18T00:16:00Z"/>
                <w:rFonts w:ascii="Palatino Linotype" w:hAnsi="Palatino Linotype" w:cs="Times New Roman"/>
                <w:sz w:val="16"/>
                <w:szCs w:val="16"/>
                <w:highlight w:val="cyan"/>
                <w:rPrChange w:id="4247" w:author="HSY" w:date="2023-03-18T00:19:00Z">
                  <w:rPr>
                    <w:ins w:id="4248" w:author="HSY" w:date="2023-03-18T00:16:00Z"/>
                    <w:rFonts w:ascii="Times New Roman" w:hAnsi="Times New Roman" w:cs="Times New Roman"/>
                  </w:rPr>
                </w:rPrChange>
              </w:rPr>
            </w:pPr>
            <w:ins w:id="4249" w:author="HSY" w:date="2023-03-18T00:16:00Z">
              <w:r w:rsidRPr="009536F1">
                <w:rPr>
                  <w:rFonts w:ascii="Palatino Linotype" w:hAnsi="Palatino Linotype" w:cs="Times New Roman"/>
                  <w:sz w:val="16"/>
                  <w:szCs w:val="16"/>
                  <w:highlight w:val="cyan"/>
                  <w:lang w:bidi="en-US"/>
                  <w:rPrChange w:id="4250" w:author="HSY" w:date="2023-03-18T00:19:00Z">
                    <w:rPr>
                      <w:rFonts w:ascii="Times New Roman" w:hAnsi="Times New Roman" w:cs="Times New Roman"/>
                      <w:sz w:val="14"/>
                      <w:lang w:bidi="en-US"/>
                    </w:rPr>
                  </w:rPrChange>
                </w:rPr>
                <w:t>2.3051</w:t>
              </w:r>
            </w:ins>
          </w:p>
        </w:tc>
        <w:tc>
          <w:tcPr>
            <w:tcW w:w="740" w:type="dxa"/>
            <w:tcBorders>
              <w:top w:val="single" w:sz="7" w:space="0" w:color="000000"/>
              <w:left w:val="single" w:sz="2" w:space="0" w:color="000000"/>
              <w:bottom w:val="nil"/>
              <w:right w:val="single" w:sz="2" w:space="0" w:color="000000"/>
            </w:tcBorders>
            <w:vAlign w:val="center"/>
          </w:tcPr>
          <w:p w14:paraId="55E83868" w14:textId="77777777" w:rsidR="00126C05" w:rsidRPr="009536F1" w:rsidRDefault="00126C05" w:rsidP="00B25D2D">
            <w:pPr>
              <w:pStyle w:val="af5"/>
              <w:wordWrap/>
              <w:jc w:val="center"/>
              <w:rPr>
                <w:ins w:id="4251" w:author="HSY" w:date="2023-03-18T00:16:00Z"/>
                <w:rFonts w:ascii="Palatino Linotype" w:hAnsi="Palatino Linotype" w:cs="Times New Roman"/>
                <w:sz w:val="16"/>
                <w:szCs w:val="16"/>
                <w:highlight w:val="cyan"/>
                <w:rPrChange w:id="4252" w:author="HSY" w:date="2023-03-18T00:19:00Z">
                  <w:rPr>
                    <w:ins w:id="4253" w:author="HSY" w:date="2023-03-18T00:16:00Z"/>
                    <w:rFonts w:ascii="Times New Roman" w:hAnsi="Times New Roman" w:cs="Times New Roman"/>
                  </w:rPr>
                </w:rPrChange>
              </w:rPr>
            </w:pPr>
            <w:ins w:id="4254" w:author="HSY" w:date="2023-03-18T00:16:00Z">
              <w:r w:rsidRPr="009536F1">
                <w:rPr>
                  <w:rFonts w:ascii="Palatino Linotype" w:hAnsi="Palatino Linotype" w:cs="Times New Roman"/>
                  <w:sz w:val="16"/>
                  <w:szCs w:val="16"/>
                  <w:highlight w:val="cyan"/>
                  <w:lang w:bidi="en-US"/>
                  <w:rPrChange w:id="4255" w:author="HSY" w:date="2023-03-18T00:19:00Z">
                    <w:rPr>
                      <w:rFonts w:ascii="Times New Roman" w:hAnsi="Times New Roman" w:cs="Times New Roman"/>
                      <w:sz w:val="14"/>
                      <w:lang w:bidi="en-US"/>
                    </w:rPr>
                  </w:rPrChange>
                </w:rPr>
                <w:t>3.2752</w:t>
              </w:r>
            </w:ins>
          </w:p>
        </w:tc>
        <w:tc>
          <w:tcPr>
            <w:tcW w:w="740" w:type="dxa"/>
            <w:tcBorders>
              <w:top w:val="single" w:sz="7" w:space="0" w:color="000000"/>
              <w:left w:val="single" w:sz="2" w:space="0" w:color="000000"/>
              <w:bottom w:val="nil"/>
              <w:right w:val="single" w:sz="2" w:space="0" w:color="000000"/>
            </w:tcBorders>
            <w:vAlign w:val="center"/>
          </w:tcPr>
          <w:p w14:paraId="48C8C61F" w14:textId="77777777" w:rsidR="00126C05" w:rsidRPr="009536F1" w:rsidRDefault="00126C05" w:rsidP="00B25D2D">
            <w:pPr>
              <w:pStyle w:val="af5"/>
              <w:wordWrap/>
              <w:jc w:val="center"/>
              <w:rPr>
                <w:ins w:id="4256" w:author="HSY" w:date="2023-03-18T00:16:00Z"/>
                <w:rFonts w:ascii="Palatino Linotype" w:hAnsi="Palatino Linotype" w:cs="Times New Roman"/>
                <w:sz w:val="16"/>
                <w:szCs w:val="16"/>
                <w:highlight w:val="cyan"/>
                <w:rPrChange w:id="4257" w:author="HSY" w:date="2023-03-18T00:19:00Z">
                  <w:rPr>
                    <w:ins w:id="4258" w:author="HSY" w:date="2023-03-18T00:16:00Z"/>
                    <w:rFonts w:ascii="Times New Roman" w:hAnsi="Times New Roman" w:cs="Times New Roman"/>
                  </w:rPr>
                </w:rPrChange>
              </w:rPr>
            </w:pPr>
            <w:ins w:id="4259" w:author="HSY" w:date="2023-03-18T00:16:00Z">
              <w:r w:rsidRPr="009536F1">
                <w:rPr>
                  <w:rFonts w:ascii="Palatino Linotype" w:hAnsi="Palatino Linotype" w:cs="Times New Roman"/>
                  <w:sz w:val="16"/>
                  <w:szCs w:val="16"/>
                  <w:highlight w:val="cyan"/>
                  <w:lang w:bidi="en-US"/>
                  <w:rPrChange w:id="4260" w:author="HSY" w:date="2023-03-18T00:19:00Z">
                    <w:rPr>
                      <w:rFonts w:ascii="Times New Roman" w:hAnsi="Times New Roman" w:cs="Times New Roman"/>
                      <w:sz w:val="14"/>
                      <w:lang w:bidi="en-US"/>
                    </w:rPr>
                  </w:rPrChange>
                </w:rPr>
                <w:t>6.1182</w:t>
              </w:r>
            </w:ins>
          </w:p>
        </w:tc>
        <w:tc>
          <w:tcPr>
            <w:tcW w:w="740" w:type="dxa"/>
            <w:tcBorders>
              <w:top w:val="single" w:sz="7" w:space="0" w:color="000000"/>
              <w:left w:val="single" w:sz="2" w:space="0" w:color="000000"/>
              <w:bottom w:val="nil"/>
              <w:right w:val="single" w:sz="2" w:space="0" w:color="000000"/>
            </w:tcBorders>
            <w:vAlign w:val="center"/>
          </w:tcPr>
          <w:p w14:paraId="59657305" w14:textId="77777777" w:rsidR="00126C05" w:rsidRPr="009536F1" w:rsidRDefault="00126C05" w:rsidP="00B25D2D">
            <w:pPr>
              <w:pStyle w:val="af5"/>
              <w:wordWrap/>
              <w:jc w:val="center"/>
              <w:rPr>
                <w:ins w:id="4261" w:author="HSY" w:date="2023-03-18T00:16:00Z"/>
                <w:rFonts w:ascii="Palatino Linotype" w:hAnsi="Palatino Linotype" w:cs="Times New Roman"/>
                <w:sz w:val="16"/>
                <w:szCs w:val="16"/>
                <w:highlight w:val="cyan"/>
                <w:rPrChange w:id="4262" w:author="HSY" w:date="2023-03-18T00:19:00Z">
                  <w:rPr>
                    <w:ins w:id="4263" w:author="HSY" w:date="2023-03-18T00:16:00Z"/>
                    <w:rFonts w:ascii="Times New Roman" w:hAnsi="Times New Roman" w:cs="Times New Roman"/>
                  </w:rPr>
                </w:rPrChange>
              </w:rPr>
            </w:pPr>
            <w:ins w:id="4264" w:author="HSY" w:date="2023-03-18T00:16:00Z">
              <w:r w:rsidRPr="009536F1">
                <w:rPr>
                  <w:rFonts w:ascii="Palatino Linotype" w:hAnsi="Palatino Linotype" w:cs="Times New Roman"/>
                  <w:sz w:val="16"/>
                  <w:szCs w:val="16"/>
                  <w:highlight w:val="cyan"/>
                  <w:lang w:bidi="en-US"/>
                  <w:rPrChange w:id="4265" w:author="HSY" w:date="2023-03-18T00:19:00Z">
                    <w:rPr>
                      <w:rFonts w:ascii="Times New Roman" w:hAnsi="Times New Roman" w:cs="Times New Roman"/>
                      <w:sz w:val="14"/>
                      <w:lang w:bidi="en-US"/>
                    </w:rPr>
                  </w:rPrChange>
                </w:rPr>
                <w:t>4.4015</w:t>
              </w:r>
            </w:ins>
          </w:p>
        </w:tc>
        <w:tc>
          <w:tcPr>
            <w:tcW w:w="740" w:type="dxa"/>
            <w:tcBorders>
              <w:top w:val="single" w:sz="7" w:space="0" w:color="000000"/>
              <w:left w:val="single" w:sz="2" w:space="0" w:color="000000"/>
              <w:bottom w:val="nil"/>
              <w:right w:val="single" w:sz="2" w:space="0" w:color="000000"/>
            </w:tcBorders>
            <w:vAlign w:val="center"/>
          </w:tcPr>
          <w:p w14:paraId="23FA65E7" w14:textId="77777777" w:rsidR="00126C05" w:rsidRPr="009536F1" w:rsidRDefault="00126C05" w:rsidP="00B25D2D">
            <w:pPr>
              <w:pStyle w:val="af5"/>
              <w:wordWrap/>
              <w:jc w:val="center"/>
              <w:rPr>
                <w:ins w:id="4266" w:author="HSY" w:date="2023-03-18T00:16:00Z"/>
                <w:rFonts w:ascii="Palatino Linotype" w:hAnsi="Palatino Linotype" w:cs="Times New Roman"/>
                <w:sz w:val="16"/>
                <w:szCs w:val="16"/>
                <w:highlight w:val="cyan"/>
                <w:rPrChange w:id="4267" w:author="HSY" w:date="2023-03-18T00:19:00Z">
                  <w:rPr>
                    <w:ins w:id="4268" w:author="HSY" w:date="2023-03-18T00:16:00Z"/>
                    <w:rFonts w:ascii="Times New Roman" w:hAnsi="Times New Roman" w:cs="Times New Roman"/>
                  </w:rPr>
                </w:rPrChange>
              </w:rPr>
            </w:pPr>
            <w:ins w:id="4269" w:author="HSY" w:date="2023-03-18T00:16:00Z">
              <w:r w:rsidRPr="009536F1">
                <w:rPr>
                  <w:rFonts w:ascii="Palatino Linotype" w:hAnsi="Palatino Linotype" w:cs="Times New Roman"/>
                  <w:sz w:val="16"/>
                  <w:szCs w:val="16"/>
                  <w:highlight w:val="cyan"/>
                  <w:lang w:bidi="en-US"/>
                  <w:rPrChange w:id="4270" w:author="HSY" w:date="2023-03-18T00:19:00Z">
                    <w:rPr>
                      <w:rFonts w:ascii="Times New Roman" w:hAnsi="Times New Roman" w:cs="Times New Roman"/>
                      <w:sz w:val="14"/>
                      <w:lang w:bidi="en-US"/>
                    </w:rPr>
                  </w:rPrChange>
                </w:rPr>
                <w:t>3.5559</w:t>
              </w:r>
            </w:ins>
          </w:p>
        </w:tc>
        <w:tc>
          <w:tcPr>
            <w:tcW w:w="740" w:type="dxa"/>
            <w:tcBorders>
              <w:top w:val="single" w:sz="7" w:space="0" w:color="000000"/>
              <w:left w:val="single" w:sz="2" w:space="0" w:color="000000"/>
              <w:bottom w:val="nil"/>
              <w:right w:val="single" w:sz="2" w:space="0" w:color="000000"/>
            </w:tcBorders>
            <w:vAlign w:val="center"/>
          </w:tcPr>
          <w:p w14:paraId="582415A6" w14:textId="77777777" w:rsidR="00126C05" w:rsidRPr="009536F1" w:rsidRDefault="00126C05" w:rsidP="00B25D2D">
            <w:pPr>
              <w:pStyle w:val="af5"/>
              <w:wordWrap/>
              <w:jc w:val="center"/>
              <w:rPr>
                <w:ins w:id="4271" w:author="HSY" w:date="2023-03-18T00:16:00Z"/>
                <w:rFonts w:ascii="Palatino Linotype" w:hAnsi="Palatino Linotype" w:cs="Times New Roman"/>
                <w:sz w:val="16"/>
                <w:szCs w:val="16"/>
                <w:highlight w:val="cyan"/>
                <w:rPrChange w:id="4272" w:author="HSY" w:date="2023-03-18T00:19:00Z">
                  <w:rPr>
                    <w:ins w:id="4273" w:author="HSY" w:date="2023-03-18T00:16:00Z"/>
                    <w:rFonts w:ascii="Times New Roman" w:hAnsi="Times New Roman" w:cs="Times New Roman"/>
                  </w:rPr>
                </w:rPrChange>
              </w:rPr>
            </w:pPr>
            <w:ins w:id="4274" w:author="HSY" w:date="2023-03-18T00:16:00Z">
              <w:r w:rsidRPr="009536F1">
                <w:rPr>
                  <w:rFonts w:ascii="Palatino Linotype" w:hAnsi="Palatino Linotype" w:cs="Times New Roman"/>
                  <w:sz w:val="16"/>
                  <w:szCs w:val="16"/>
                  <w:highlight w:val="cyan"/>
                  <w:lang w:bidi="en-US"/>
                  <w:rPrChange w:id="4275" w:author="HSY" w:date="2023-03-18T00:19:00Z">
                    <w:rPr>
                      <w:rFonts w:ascii="Times New Roman" w:hAnsi="Times New Roman" w:cs="Times New Roman"/>
                      <w:sz w:val="14"/>
                      <w:lang w:bidi="en-US"/>
                    </w:rPr>
                  </w:rPrChange>
                </w:rPr>
                <w:t>3.6883</w:t>
              </w:r>
            </w:ins>
          </w:p>
        </w:tc>
        <w:tc>
          <w:tcPr>
            <w:tcW w:w="740" w:type="dxa"/>
            <w:tcBorders>
              <w:top w:val="single" w:sz="7" w:space="0" w:color="000000"/>
              <w:left w:val="single" w:sz="2" w:space="0" w:color="000000"/>
              <w:bottom w:val="nil"/>
              <w:right w:val="single" w:sz="2" w:space="0" w:color="000000"/>
            </w:tcBorders>
            <w:vAlign w:val="center"/>
          </w:tcPr>
          <w:p w14:paraId="7B5F6D20" w14:textId="77777777" w:rsidR="00126C05" w:rsidRPr="009536F1" w:rsidRDefault="00126C05" w:rsidP="00B25D2D">
            <w:pPr>
              <w:pStyle w:val="af5"/>
              <w:wordWrap/>
              <w:jc w:val="center"/>
              <w:rPr>
                <w:ins w:id="4276" w:author="HSY" w:date="2023-03-18T00:16:00Z"/>
                <w:rFonts w:ascii="Palatino Linotype" w:hAnsi="Palatino Linotype" w:cs="Times New Roman"/>
                <w:sz w:val="16"/>
                <w:szCs w:val="16"/>
                <w:highlight w:val="cyan"/>
                <w:rPrChange w:id="4277" w:author="HSY" w:date="2023-03-18T00:19:00Z">
                  <w:rPr>
                    <w:ins w:id="4278" w:author="HSY" w:date="2023-03-18T00:16:00Z"/>
                    <w:rFonts w:ascii="Times New Roman" w:hAnsi="Times New Roman" w:cs="Times New Roman"/>
                  </w:rPr>
                </w:rPrChange>
              </w:rPr>
            </w:pPr>
            <w:ins w:id="4279" w:author="HSY" w:date="2023-03-18T00:16:00Z">
              <w:r w:rsidRPr="009536F1">
                <w:rPr>
                  <w:rFonts w:ascii="Palatino Linotype" w:hAnsi="Palatino Linotype" w:cs="Times New Roman"/>
                  <w:b/>
                  <w:sz w:val="16"/>
                  <w:szCs w:val="16"/>
                  <w:highlight w:val="cyan"/>
                  <w:u w:val="single"/>
                  <w:lang w:bidi="en-US"/>
                  <w:rPrChange w:id="4280" w:author="HSY" w:date="2023-03-18T00:19:00Z">
                    <w:rPr>
                      <w:rFonts w:ascii="Times New Roman" w:hAnsi="Times New Roman" w:cs="Times New Roman"/>
                      <w:b/>
                      <w:sz w:val="14"/>
                      <w:u w:val="single"/>
                      <w:lang w:bidi="en-US"/>
                    </w:rPr>
                  </w:rPrChange>
                </w:rPr>
                <w:t>8.5063</w:t>
              </w:r>
            </w:ins>
          </w:p>
        </w:tc>
        <w:tc>
          <w:tcPr>
            <w:tcW w:w="740" w:type="dxa"/>
            <w:tcBorders>
              <w:top w:val="single" w:sz="7" w:space="0" w:color="000000"/>
              <w:left w:val="single" w:sz="2" w:space="0" w:color="000000"/>
              <w:bottom w:val="nil"/>
              <w:right w:val="single" w:sz="2" w:space="0" w:color="000000"/>
            </w:tcBorders>
            <w:vAlign w:val="center"/>
          </w:tcPr>
          <w:p w14:paraId="16EA4D14" w14:textId="77777777" w:rsidR="00126C05" w:rsidRPr="009536F1" w:rsidRDefault="00126C05" w:rsidP="00B25D2D">
            <w:pPr>
              <w:pStyle w:val="af5"/>
              <w:wordWrap/>
              <w:jc w:val="center"/>
              <w:rPr>
                <w:ins w:id="4281" w:author="HSY" w:date="2023-03-18T00:16:00Z"/>
                <w:rFonts w:ascii="Palatino Linotype" w:hAnsi="Palatino Linotype" w:cs="Times New Roman"/>
                <w:sz w:val="16"/>
                <w:szCs w:val="16"/>
                <w:highlight w:val="cyan"/>
                <w:rPrChange w:id="4282" w:author="HSY" w:date="2023-03-18T00:19:00Z">
                  <w:rPr>
                    <w:ins w:id="4283" w:author="HSY" w:date="2023-03-18T00:16:00Z"/>
                    <w:rFonts w:ascii="Times New Roman" w:hAnsi="Times New Roman" w:cs="Times New Roman"/>
                  </w:rPr>
                </w:rPrChange>
              </w:rPr>
            </w:pPr>
            <w:ins w:id="4284" w:author="HSY" w:date="2023-03-18T00:16:00Z">
              <w:r w:rsidRPr="009536F1">
                <w:rPr>
                  <w:rFonts w:ascii="Palatino Linotype" w:hAnsi="Palatino Linotype" w:cs="Times New Roman"/>
                  <w:sz w:val="16"/>
                  <w:szCs w:val="16"/>
                  <w:highlight w:val="cyan"/>
                  <w:lang w:bidi="en-US"/>
                  <w:rPrChange w:id="4285" w:author="HSY" w:date="2023-03-18T00:19:00Z">
                    <w:rPr>
                      <w:rFonts w:ascii="Times New Roman" w:hAnsi="Times New Roman" w:cs="Times New Roman"/>
                      <w:sz w:val="14"/>
                      <w:lang w:bidi="en-US"/>
                    </w:rPr>
                  </w:rPrChange>
                </w:rPr>
                <w:t>5.9707</w:t>
              </w:r>
            </w:ins>
          </w:p>
        </w:tc>
        <w:tc>
          <w:tcPr>
            <w:tcW w:w="740" w:type="dxa"/>
            <w:tcBorders>
              <w:top w:val="single" w:sz="7" w:space="0" w:color="000000"/>
              <w:left w:val="single" w:sz="2" w:space="0" w:color="000000"/>
              <w:bottom w:val="nil"/>
              <w:right w:val="single" w:sz="2" w:space="0" w:color="000000"/>
            </w:tcBorders>
            <w:vAlign w:val="center"/>
          </w:tcPr>
          <w:p w14:paraId="359BB3D6" w14:textId="77777777" w:rsidR="00126C05" w:rsidRPr="009536F1" w:rsidRDefault="00126C05" w:rsidP="00B25D2D">
            <w:pPr>
              <w:pStyle w:val="af5"/>
              <w:wordWrap/>
              <w:jc w:val="center"/>
              <w:rPr>
                <w:ins w:id="4286" w:author="HSY" w:date="2023-03-18T00:16:00Z"/>
                <w:rFonts w:ascii="Palatino Linotype" w:hAnsi="Palatino Linotype" w:cs="Times New Roman"/>
                <w:sz w:val="16"/>
                <w:szCs w:val="16"/>
                <w:highlight w:val="cyan"/>
                <w:rPrChange w:id="4287" w:author="HSY" w:date="2023-03-18T00:19:00Z">
                  <w:rPr>
                    <w:ins w:id="4288" w:author="HSY" w:date="2023-03-18T00:16:00Z"/>
                    <w:rFonts w:ascii="Times New Roman" w:hAnsi="Times New Roman" w:cs="Times New Roman"/>
                  </w:rPr>
                </w:rPrChange>
              </w:rPr>
            </w:pPr>
            <w:ins w:id="4289" w:author="HSY" w:date="2023-03-18T00:16:00Z">
              <w:r w:rsidRPr="009536F1">
                <w:rPr>
                  <w:rFonts w:ascii="Palatino Linotype" w:hAnsi="Palatino Linotype" w:cs="Times New Roman"/>
                  <w:sz w:val="16"/>
                  <w:szCs w:val="16"/>
                  <w:highlight w:val="cyan"/>
                  <w:lang w:bidi="en-US"/>
                  <w:rPrChange w:id="4290" w:author="HSY" w:date="2023-03-18T00:19:00Z">
                    <w:rPr>
                      <w:rFonts w:ascii="Times New Roman" w:hAnsi="Times New Roman" w:cs="Times New Roman"/>
                      <w:sz w:val="14"/>
                      <w:lang w:bidi="en-US"/>
                    </w:rPr>
                  </w:rPrChange>
                </w:rPr>
                <w:t>4.3431</w:t>
              </w:r>
            </w:ins>
          </w:p>
        </w:tc>
        <w:tc>
          <w:tcPr>
            <w:tcW w:w="740" w:type="dxa"/>
            <w:tcBorders>
              <w:top w:val="single" w:sz="7" w:space="0" w:color="000000"/>
              <w:left w:val="single" w:sz="2" w:space="0" w:color="000000"/>
              <w:bottom w:val="nil"/>
              <w:right w:val="single" w:sz="2" w:space="0" w:color="000000"/>
            </w:tcBorders>
            <w:vAlign w:val="center"/>
          </w:tcPr>
          <w:p w14:paraId="314EDBBB" w14:textId="77777777" w:rsidR="00126C05" w:rsidRPr="009536F1" w:rsidRDefault="00126C05" w:rsidP="00B25D2D">
            <w:pPr>
              <w:pStyle w:val="af5"/>
              <w:wordWrap/>
              <w:jc w:val="center"/>
              <w:rPr>
                <w:ins w:id="4291" w:author="HSY" w:date="2023-03-18T00:16:00Z"/>
                <w:rFonts w:ascii="Palatino Linotype" w:hAnsi="Palatino Linotype" w:cs="Times New Roman"/>
                <w:sz w:val="16"/>
                <w:szCs w:val="16"/>
                <w:highlight w:val="cyan"/>
                <w:rPrChange w:id="4292" w:author="HSY" w:date="2023-03-18T00:19:00Z">
                  <w:rPr>
                    <w:ins w:id="4293" w:author="HSY" w:date="2023-03-18T00:16:00Z"/>
                    <w:rFonts w:ascii="Times New Roman" w:hAnsi="Times New Roman" w:cs="Times New Roman"/>
                  </w:rPr>
                </w:rPrChange>
              </w:rPr>
            </w:pPr>
            <w:ins w:id="4294" w:author="HSY" w:date="2023-03-18T00:16:00Z">
              <w:r w:rsidRPr="009536F1">
                <w:rPr>
                  <w:rFonts w:ascii="Palatino Linotype" w:hAnsi="Palatino Linotype" w:cs="Times New Roman"/>
                  <w:sz w:val="16"/>
                  <w:szCs w:val="16"/>
                  <w:highlight w:val="cyan"/>
                  <w:lang w:bidi="en-US"/>
                  <w:rPrChange w:id="4295" w:author="HSY" w:date="2023-03-18T00:19:00Z">
                    <w:rPr>
                      <w:rFonts w:ascii="Times New Roman" w:hAnsi="Times New Roman" w:cs="Times New Roman"/>
                      <w:sz w:val="14"/>
                      <w:lang w:bidi="en-US"/>
                    </w:rPr>
                  </w:rPrChange>
                </w:rPr>
                <w:t>3.6987</w:t>
              </w:r>
            </w:ins>
          </w:p>
        </w:tc>
        <w:tc>
          <w:tcPr>
            <w:tcW w:w="740" w:type="dxa"/>
            <w:tcBorders>
              <w:top w:val="single" w:sz="7" w:space="0" w:color="000000"/>
              <w:left w:val="single" w:sz="2" w:space="0" w:color="000000"/>
              <w:bottom w:val="nil"/>
              <w:right w:val="nil"/>
            </w:tcBorders>
            <w:vAlign w:val="center"/>
          </w:tcPr>
          <w:p w14:paraId="3950573F" w14:textId="77777777" w:rsidR="00126C05" w:rsidRPr="009536F1" w:rsidRDefault="00126C05" w:rsidP="00B25D2D">
            <w:pPr>
              <w:pStyle w:val="af5"/>
              <w:wordWrap/>
              <w:jc w:val="center"/>
              <w:rPr>
                <w:ins w:id="4296" w:author="HSY" w:date="2023-03-18T00:16:00Z"/>
                <w:rFonts w:ascii="Palatino Linotype" w:hAnsi="Palatino Linotype" w:cs="Times New Roman"/>
                <w:sz w:val="16"/>
                <w:szCs w:val="16"/>
                <w:highlight w:val="cyan"/>
                <w:rPrChange w:id="4297" w:author="HSY" w:date="2023-03-18T00:19:00Z">
                  <w:rPr>
                    <w:ins w:id="4298" w:author="HSY" w:date="2023-03-18T00:16:00Z"/>
                    <w:rFonts w:ascii="Times New Roman" w:hAnsi="Times New Roman" w:cs="Times New Roman"/>
                  </w:rPr>
                </w:rPrChange>
              </w:rPr>
            </w:pPr>
            <w:ins w:id="4299" w:author="HSY" w:date="2023-03-18T00:16:00Z">
              <w:r w:rsidRPr="009536F1">
                <w:rPr>
                  <w:rFonts w:ascii="Palatino Linotype" w:hAnsi="Palatino Linotype" w:cs="Times New Roman"/>
                  <w:sz w:val="16"/>
                  <w:szCs w:val="16"/>
                  <w:highlight w:val="cyan"/>
                  <w:lang w:bidi="en-US"/>
                  <w:rPrChange w:id="4300" w:author="HSY" w:date="2023-03-18T00:19:00Z">
                    <w:rPr>
                      <w:rFonts w:ascii="Times New Roman" w:hAnsi="Times New Roman" w:cs="Times New Roman"/>
                      <w:sz w:val="14"/>
                      <w:lang w:bidi="en-US"/>
                    </w:rPr>
                  </w:rPrChange>
                </w:rPr>
                <w:t>5.0601</w:t>
              </w:r>
            </w:ins>
          </w:p>
        </w:tc>
      </w:tr>
      <w:tr w:rsidR="00126C05" w:rsidRPr="009536F1" w14:paraId="78FC33C1" w14:textId="77777777" w:rsidTr="00B25D2D">
        <w:trPr>
          <w:trHeight w:val="386"/>
          <w:ins w:id="4301" w:author="HSY" w:date="2023-03-18T00:16:00Z"/>
        </w:trPr>
        <w:tc>
          <w:tcPr>
            <w:tcW w:w="1537" w:type="dxa"/>
            <w:tcBorders>
              <w:top w:val="nil"/>
              <w:left w:val="nil"/>
              <w:bottom w:val="nil"/>
              <w:right w:val="single" w:sz="2" w:space="0" w:color="000000"/>
            </w:tcBorders>
            <w:vAlign w:val="center"/>
          </w:tcPr>
          <w:p w14:paraId="791FD2AA" w14:textId="77777777" w:rsidR="00126C05" w:rsidRPr="009536F1" w:rsidRDefault="00126C05" w:rsidP="00B25D2D">
            <w:pPr>
              <w:pStyle w:val="af5"/>
              <w:wordWrap/>
              <w:jc w:val="center"/>
              <w:rPr>
                <w:ins w:id="4302" w:author="HSY" w:date="2023-03-18T00:16:00Z"/>
                <w:rFonts w:ascii="Palatino Linotype" w:hAnsi="Palatino Linotype" w:cs="Times New Roman"/>
                <w:sz w:val="16"/>
                <w:szCs w:val="16"/>
                <w:highlight w:val="cyan"/>
                <w:rPrChange w:id="4303" w:author="HSY" w:date="2023-03-18T00:19:00Z">
                  <w:rPr>
                    <w:ins w:id="4304" w:author="HSY" w:date="2023-03-18T00:16:00Z"/>
                    <w:rFonts w:ascii="Times New Roman" w:hAnsi="Times New Roman" w:cs="Times New Roman"/>
                  </w:rPr>
                </w:rPrChange>
              </w:rPr>
            </w:pPr>
            <w:ins w:id="4305" w:author="HSY" w:date="2023-03-18T00:16:00Z">
              <w:r w:rsidRPr="009536F1">
                <w:rPr>
                  <w:rFonts w:ascii="Palatino Linotype" w:hAnsi="Palatino Linotype" w:cs="Times New Roman"/>
                  <w:b/>
                  <w:sz w:val="16"/>
                  <w:szCs w:val="16"/>
                  <w:highlight w:val="cyan"/>
                  <w:lang w:bidi="en-US"/>
                  <w:rPrChange w:id="4306" w:author="HSY" w:date="2023-03-18T00:19:00Z">
                    <w:rPr>
                      <w:rFonts w:ascii="Times New Roman" w:hAnsi="Times New Roman" w:cs="Times New Roman"/>
                      <w:b/>
                      <w:sz w:val="16"/>
                      <w:lang w:bidi="en-US"/>
                    </w:rPr>
                  </w:rPrChange>
                </w:rPr>
                <w:t>COD</w:t>
              </w:r>
            </w:ins>
          </w:p>
        </w:tc>
        <w:tc>
          <w:tcPr>
            <w:tcW w:w="740" w:type="dxa"/>
            <w:tcBorders>
              <w:top w:val="nil"/>
              <w:left w:val="single" w:sz="2" w:space="0" w:color="000000"/>
              <w:bottom w:val="nil"/>
              <w:right w:val="single" w:sz="2" w:space="0" w:color="000000"/>
            </w:tcBorders>
            <w:vAlign w:val="center"/>
          </w:tcPr>
          <w:p w14:paraId="54E1B5CC" w14:textId="77777777" w:rsidR="00126C05" w:rsidRPr="009536F1" w:rsidRDefault="00126C05" w:rsidP="00B25D2D">
            <w:pPr>
              <w:pStyle w:val="af5"/>
              <w:wordWrap/>
              <w:jc w:val="center"/>
              <w:rPr>
                <w:ins w:id="4307" w:author="HSY" w:date="2023-03-18T00:16:00Z"/>
                <w:rFonts w:ascii="Palatino Linotype" w:hAnsi="Palatino Linotype" w:cs="Times New Roman"/>
                <w:sz w:val="16"/>
                <w:szCs w:val="16"/>
                <w:highlight w:val="cyan"/>
                <w:rPrChange w:id="4308" w:author="HSY" w:date="2023-03-18T00:19:00Z">
                  <w:rPr>
                    <w:ins w:id="4309" w:author="HSY" w:date="2023-03-18T00:16:00Z"/>
                    <w:rFonts w:ascii="Times New Roman" w:hAnsi="Times New Roman" w:cs="Times New Roman"/>
                  </w:rPr>
                </w:rPrChange>
              </w:rPr>
            </w:pPr>
            <w:ins w:id="4310" w:author="HSY" w:date="2023-03-18T00:16:00Z">
              <w:r w:rsidRPr="009536F1">
                <w:rPr>
                  <w:rFonts w:ascii="Palatino Linotype" w:hAnsi="Palatino Linotype" w:cs="Times New Roman"/>
                  <w:sz w:val="16"/>
                  <w:szCs w:val="16"/>
                  <w:highlight w:val="cyan"/>
                  <w:lang w:bidi="en-US"/>
                  <w:rPrChange w:id="4311" w:author="HSY" w:date="2023-03-18T00:19:00Z">
                    <w:rPr>
                      <w:rFonts w:ascii="Times New Roman" w:hAnsi="Times New Roman" w:cs="Times New Roman"/>
                      <w:sz w:val="14"/>
                      <w:lang w:bidi="en-US"/>
                    </w:rPr>
                  </w:rPrChange>
                </w:rPr>
                <w:t>3.9329</w:t>
              </w:r>
            </w:ins>
          </w:p>
        </w:tc>
        <w:tc>
          <w:tcPr>
            <w:tcW w:w="740" w:type="dxa"/>
            <w:tcBorders>
              <w:top w:val="nil"/>
              <w:left w:val="single" w:sz="2" w:space="0" w:color="000000"/>
              <w:bottom w:val="nil"/>
              <w:right w:val="single" w:sz="2" w:space="0" w:color="000000"/>
            </w:tcBorders>
            <w:vAlign w:val="center"/>
          </w:tcPr>
          <w:p w14:paraId="72083EA1" w14:textId="77777777" w:rsidR="00126C05" w:rsidRPr="009536F1" w:rsidRDefault="00126C05" w:rsidP="00B25D2D">
            <w:pPr>
              <w:pStyle w:val="af5"/>
              <w:wordWrap/>
              <w:jc w:val="center"/>
              <w:rPr>
                <w:ins w:id="4312" w:author="HSY" w:date="2023-03-18T00:16:00Z"/>
                <w:rFonts w:ascii="Palatino Linotype" w:hAnsi="Palatino Linotype" w:cs="Times New Roman"/>
                <w:sz w:val="16"/>
                <w:szCs w:val="16"/>
                <w:highlight w:val="cyan"/>
                <w:rPrChange w:id="4313" w:author="HSY" w:date="2023-03-18T00:19:00Z">
                  <w:rPr>
                    <w:ins w:id="4314" w:author="HSY" w:date="2023-03-18T00:16:00Z"/>
                    <w:rFonts w:ascii="Times New Roman" w:hAnsi="Times New Roman" w:cs="Times New Roman"/>
                  </w:rPr>
                </w:rPrChange>
              </w:rPr>
            </w:pPr>
            <w:ins w:id="4315" w:author="HSY" w:date="2023-03-18T00:16:00Z">
              <w:r w:rsidRPr="009536F1">
                <w:rPr>
                  <w:rFonts w:ascii="Palatino Linotype" w:hAnsi="Palatino Linotype" w:cs="Times New Roman"/>
                  <w:sz w:val="16"/>
                  <w:szCs w:val="16"/>
                  <w:highlight w:val="cyan"/>
                  <w:lang w:bidi="en-US"/>
                  <w:rPrChange w:id="4316" w:author="HSY" w:date="2023-03-18T00:19:00Z">
                    <w:rPr>
                      <w:rFonts w:ascii="Times New Roman" w:hAnsi="Times New Roman" w:cs="Times New Roman"/>
                      <w:sz w:val="14"/>
                      <w:lang w:bidi="en-US"/>
                    </w:rPr>
                  </w:rPrChange>
                </w:rPr>
                <w:t>0.6218</w:t>
              </w:r>
            </w:ins>
          </w:p>
        </w:tc>
        <w:tc>
          <w:tcPr>
            <w:tcW w:w="740" w:type="dxa"/>
            <w:tcBorders>
              <w:top w:val="nil"/>
              <w:left w:val="single" w:sz="3" w:space="0" w:color="000000"/>
              <w:bottom w:val="nil"/>
              <w:right w:val="single" w:sz="3" w:space="0" w:color="000000"/>
            </w:tcBorders>
            <w:vAlign w:val="center"/>
          </w:tcPr>
          <w:p w14:paraId="4157996E" w14:textId="77777777" w:rsidR="00126C05" w:rsidRPr="009536F1" w:rsidRDefault="00126C05" w:rsidP="00B25D2D">
            <w:pPr>
              <w:pStyle w:val="af5"/>
              <w:wordWrap/>
              <w:jc w:val="center"/>
              <w:rPr>
                <w:ins w:id="4317" w:author="HSY" w:date="2023-03-18T00:16:00Z"/>
                <w:rFonts w:ascii="Palatino Linotype" w:hAnsi="Palatino Linotype" w:cs="Times New Roman"/>
                <w:sz w:val="16"/>
                <w:szCs w:val="16"/>
                <w:highlight w:val="cyan"/>
                <w:rPrChange w:id="4318" w:author="HSY" w:date="2023-03-18T00:19:00Z">
                  <w:rPr>
                    <w:ins w:id="4319" w:author="HSY" w:date="2023-03-18T00:16:00Z"/>
                    <w:rFonts w:ascii="Times New Roman" w:hAnsi="Times New Roman" w:cs="Times New Roman"/>
                  </w:rPr>
                </w:rPrChange>
              </w:rPr>
            </w:pPr>
            <w:ins w:id="4320" w:author="HSY" w:date="2023-03-18T00:16:00Z">
              <w:r w:rsidRPr="009536F1">
                <w:rPr>
                  <w:rFonts w:ascii="Palatino Linotype" w:hAnsi="Palatino Linotype" w:cs="Times New Roman"/>
                  <w:sz w:val="16"/>
                  <w:szCs w:val="16"/>
                  <w:highlight w:val="cyan"/>
                  <w:lang w:bidi="en-US"/>
                  <w:rPrChange w:id="4321" w:author="HSY" w:date="2023-03-18T00:19:00Z">
                    <w:rPr>
                      <w:rFonts w:ascii="Times New Roman" w:hAnsi="Times New Roman" w:cs="Times New Roman"/>
                      <w:sz w:val="14"/>
                      <w:lang w:bidi="en-US"/>
                    </w:rPr>
                  </w:rPrChange>
                </w:rPr>
                <w:t>3.3253</w:t>
              </w:r>
            </w:ins>
          </w:p>
        </w:tc>
        <w:tc>
          <w:tcPr>
            <w:tcW w:w="740" w:type="dxa"/>
            <w:tcBorders>
              <w:top w:val="nil"/>
              <w:left w:val="single" w:sz="2" w:space="0" w:color="000000"/>
              <w:bottom w:val="nil"/>
              <w:right w:val="single" w:sz="2" w:space="0" w:color="000000"/>
            </w:tcBorders>
            <w:vAlign w:val="center"/>
          </w:tcPr>
          <w:p w14:paraId="58A5DD03" w14:textId="77777777" w:rsidR="00126C05" w:rsidRPr="009536F1" w:rsidRDefault="00126C05" w:rsidP="00B25D2D">
            <w:pPr>
              <w:pStyle w:val="af5"/>
              <w:wordWrap/>
              <w:jc w:val="center"/>
              <w:rPr>
                <w:ins w:id="4322" w:author="HSY" w:date="2023-03-18T00:16:00Z"/>
                <w:rFonts w:ascii="Palatino Linotype" w:hAnsi="Palatino Linotype" w:cs="Times New Roman"/>
                <w:sz w:val="16"/>
                <w:szCs w:val="16"/>
                <w:highlight w:val="cyan"/>
                <w:rPrChange w:id="4323" w:author="HSY" w:date="2023-03-18T00:19:00Z">
                  <w:rPr>
                    <w:ins w:id="4324" w:author="HSY" w:date="2023-03-18T00:16:00Z"/>
                    <w:rFonts w:ascii="Times New Roman" w:hAnsi="Times New Roman" w:cs="Times New Roman"/>
                  </w:rPr>
                </w:rPrChange>
              </w:rPr>
            </w:pPr>
            <w:ins w:id="4325" w:author="HSY" w:date="2023-03-18T00:16:00Z">
              <w:r w:rsidRPr="009536F1">
                <w:rPr>
                  <w:rFonts w:ascii="Palatino Linotype" w:hAnsi="Palatino Linotype" w:cs="Times New Roman"/>
                  <w:sz w:val="16"/>
                  <w:szCs w:val="16"/>
                  <w:highlight w:val="cyan"/>
                  <w:lang w:bidi="en-US"/>
                  <w:rPrChange w:id="4326" w:author="HSY" w:date="2023-03-18T00:19:00Z">
                    <w:rPr>
                      <w:rFonts w:ascii="Times New Roman" w:hAnsi="Times New Roman" w:cs="Times New Roman"/>
                      <w:sz w:val="14"/>
                      <w:lang w:bidi="en-US"/>
                    </w:rPr>
                  </w:rPrChange>
                </w:rPr>
                <w:t>0.9804</w:t>
              </w:r>
            </w:ins>
          </w:p>
        </w:tc>
        <w:tc>
          <w:tcPr>
            <w:tcW w:w="740" w:type="dxa"/>
            <w:tcBorders>
              <w:top w:val="nil"/>
              <w:left w:val="single" w:sz="3" w:space="0" w:color="000000"/>
              <w:bottom w:val="nil"/>
              <w:right w:val="single" w:sz="3" w:space="0" w:color="000000"/>
            </w:tcBorders>
            <w:vAlign w:val="center"/>
          </w:tcPr>
          <w:p w14:paraId="6E1CA3F0" w14:textId="77777777" w:rsidR="00126C05" w:rsidRPr="009536F1" w:rsidRDefault="00126C05" w:rsidP="00B25D2D">
            <w:pPr>
              <w:pStyle w:val="af5"/>
              <w:wordWrap/>
              <w:jc w:val="center"/>
              <w:rPr>
                <w:ins w:id="4327" w:author="HSY" w:date="2023-03-18T00:16:00Z"/>
                <w:rFonts w:ascii="Palatino Linotype" w:hAnsi="Palatino Linotype" w:cs="Times New Roman"/>
                <w:sz w:val="16"/>
                <w:szCs w:val="16"/>
                <w:highlight w:val="cyan"/>
                <w:rPrChange w:id="4328" w:author="HSY" w:date="2023-03-18T00:19:00Z">
                  <w:rPr>
                    <w:ins w:id="4329" w:author="HSY" w:date="2023-03-18T00:16:00Z"/>
                    <w:rFonts w:ascii="Times New Roman" w:hAnsi="Times New Roman" w:cs="Times New Roman"/>
                  </w:rPr>
                </w:rPrChange>
              </w:rPr>
            </w:pPr>
            <w:ins w:id="4330" w:author="HSY" w:date="2023-03-18T00:16:00Z">
              <w:r w:rsidRPr="009536F1">
                <w:rPr>
                  <w:rFonts w:ascii="Palatino Linotype" w:hAnsi="Palatino Linotype" w:cs="Times New Roman"/>
                  <w:sz w:val="16"/>
                  <w:szCs w:val="16"/>
                  <w:highlight w:val="cyan"/>
                  <w:lang w:bidi="en-US"/>
                  <w:rPrChange w:id="4331" w:author="HSY" w:date="2023-03-18T00:19:00Z">
                    <w:rPr>
                      <w:rFonts w:ascii="Times New Roman" w:hAnsi="Times New Roman" w:cs="Times New Roman"/>
                      <w:sz w:val="14"/>
                      <w:lang w:bidi="en-US"/>
                    </w:rPr>
                  </w:rPrChange>
                </w:rPr>
                <w:t>3.8681</w:t>
              </w:r>
            </w:ins>
          </w:p>
        </w:tc>
        <w:tc>
          <w:tcPr>
            <w:tcW w:w="740" w:type="dxa"/>
            <w:tcBorders>
              <w:top w:val="nil"/>
              <w:left w:val="single" w:sz="2" w:space="0" w:color="000000"/>
              <w:bottom w:val="nil"/>
              <w:right w:val="single" w:sz="2" w:space="0" w:color="000000"/>
            </w:tcBorders>
            <w:vAlign w:val="center"/>
          </w:tcPr>
          <w:p w14:paraId="5BCA24F3" w14:textId="77777777" w:rsidR="00126C05" w:rsidRPr="009536F1" w:rsidRDefault="00126C05" w:rsidP="00B25D2D">
            <w:pPr>
              <w:pStyle w:val="af5"/>
              <w:wordWrap/>
              <w:jc w:val="center"/>
              <w:rPr>
                <w:ins w:id="4332" w:author="HSY" w:date="2023-03-18T00:16:00Z"/>
                <w:rFonts w:ascii="Palatino Linotype" w:hAnsi="Palatino Linotype" w:cs="Times New Roman"/>
                <w:sz w:val="16"/>
                <w:szCs w:val="16"/>
                <w:highlight w:val="cyan"/>
                <w:rPrChange w:id="4333" w:author="HSY" w:date="2023-03-18T00:19:00Z">
                  <w:rPr>
                    <w:ins w:id="4334" w:author="HSY" w:date="2023-03-18T00:16:00Z"/>
                    <w:rFonts w:ascii="Times New Roman" w:hAnsi="Times New Roman" w:cs="Times New Roman"/>
                  </w:rPr>
                </w:rPrChange>
              </w:rPr>
            </w:pPr>
            <w:ins w:id="4335" w:author="HSY" w:date="2023-03-18T00:16:00Z">
              <w:r w:rsidRPr="009536F1">
                <w:rPr>
                  <w:rFonts w:ascii="Palatino Linotype" w:hAnsi="Palatino Linotype" w:cs="Times New Roman"/>
                  <w:sz w:val="16"/>
                  <w:szCs w:val="16"/>
                  <w:highlight w:val="cyan"/>
                  <w:lang w:bidi="en-US"/>
                  <w:rPrChange w:id="4336" w:author="HSY" w:date="2023-03-18T00:19:00Z">
                    <w:rPr>
                      <w:rFonts w:ascii="Times New Roman" w:hAnsi="Times New Roman" w:cs="Times New Roman"/>
                      <w:sz w:val="14"/>
                      <w:lang w:bidi="en-US"/>
                    </w:rPr>
                  </w:rPrChange>
                </w:rPr>
                <w:t>4.3541</w:t>
              </w:r>
            </w:ins>
          </w:p>
        </w:tc>
        <w:tc>
          <w:tcPr>
            <w:tcW w:w="740" w:type="dxa"/>
            <w:tcBorders>
              <w:top w:val="nil"/>
              <w:left w:val="single" w:sz="3" w:space="0" w:color="000000"/>
              <w:bottom w:val="nil"/>
              <w:right w:val="single" w:sz="3" w:space="0" w:color="000000"/>
            </w:tcBorders>
            <w:vAlign w:val="center"/>
          </w:tcPr>
          <w:p w14:paraId="74F8545E" w14:textId="77777777" w:rsidR="00126C05" w:rsidRPr="009536F1" w:rsidRDefault="00126C05" w:rsidP="00B25D2D">
            <w:pPr>
              <w:pStyle w:val="af5"/>
              <w:wordWrap/>
              <w:jc w:val="center"/>
              <w:rPr>
                <w:ins w:id="4337" w:author="HSY" w:date="2023-03-18T00:16:00Z"/>
                <w:rFonts w:ascii="Palatino Linotype" w:hAnsi="Palatino Linotype" w:cs="Times New Roman"/>
                <w:sz w:val="16"/>
                <w:szCs w:val="16"/>
                <w:highlight w:val="cyan"/>
                <w:rPrChange w:id="4338" w:author="HSY" w:date="2023-03-18T00:19:00Z">
                  <w:rPr>
                    <w:ins w:id="4339" w:author="HSY" w:date="2023-03-18T00:16:00Z"/>
                    <w:rFonts w:ascii="Times New Roman" w:hAnsi="Times New Roman" w:cs="Times New Roman"/>
                  </w:rPr>
                </w:rPrChange>
              </w:rPr>
            </w:pPr>
            <w:ins w:id="4340" w:author="HSY" w:date="2023-03-18T00:16:00Z">
              <w:r w:rsidRPr="009536F1">
                <w:rPr>
                  <w:rFonts w:ascii="Palatino Linotype" w:hAnsi="Palatino Linotype" w:cs="Times New Roman"/>
                  <w:sz w:val="16"/>
                  <w:szCs w:val="16"/>
                  <w:highlight w:val="cyan"/>
                  <w:lang w:bidi="en-US"/>
                  <w:rPrChange w:id="4341" w:author="HSY" w:date="2023-03-18T00:19:00Z">
                    <w:rPr>
                      <w:rFonts w:ascii="Times New Roman" w:hAnsi="Times New Roman" w:cs="Times New Roman"/>
                      <w:sz w:val="14"/>
                      <w:lang w:bidi="en-US"/>
                    </w:rPr>
                  </w:rPrChange>
                </w:rPr>
                <w:t>5.9501</w:t>
              </w:r>
            </w:ins>
          </w:p>
        </w:tc>
        <w:tc>
          <w:tcPr>
            <w:tcW w:w="740" w:type="dxa"/>
            <w:tcBorders>
              <w:top w:val="nil"/>
              <w:left w:val="single" w:sz="2" w:space="0" w:color="000000"/>
              <w:bottom w:val="nil"/>
              <w:right w:val="single" w:sz="2" w:space="0" w:color="000000"/>
            </w:tcBorders>
            <w:vAlign w:val="center"/>
          </w:tcPr>
          <w:p w14:paraId="75C98F09" w14:textId="77777777" w:rsidR="00126C05" w:rsidRPr="009536F1" w:rsidRDefault="00126C05" w:rsidP="00B25D2D">
            <w:pPr>
              <w:pStyle w:val="af5"/>
              <w:wordWrap/>
              <w:jc w:val="center"/>
              <w:rPr>
                <w:ins w:id="4342" w:author="HSY" w:date="2023-03-18T00:16:00Z"/>
                <w:rFonts w:ascii="Palatino Linotype" w:hAnsi="Palatino Linotype" w:cs="Times New Roman"/>
                <w:sz w:val="16"/>
                <w:szCs w:val="16"/>
                <w:highlight w:val="cyan"/>
                <w:rPrChange w:id="4343" w:author="HSY" w:date="2023-03-18T00:19:00Z">
                  <w:rPr>
                    <w:ins w:id="4344" w:author="HSY" w:date="2023-03-18T00:16:00Z"/>
                    <w:rFonts w:ascii="Times New Roman" w:hAnsi="Times New Roman" w:cs="Times New Roman"/>
                  </w:rPr>
                </w:rPrChange>
              </w:rPr>
            </w:pPr>
            <w:ins w:id="4345" w:author="HSY" w:date="2023-03-18T00:16:00Z">
              <w:r w:rsidRPr="009536F1">
                <w:rPr>
                  <w:rFonts w:ascii="Palatino Linotype" w:hAnsi="Palatino Linotype" w:cs="Times New Roman"/>
                  <w:sz w:val="16"/>
                  <w:szCs w:val="16"/>
                  <w:highlight w:val="cyan"/>
                  <w:lang w:bidi="en-US"/>
                  <w:rPrChange w:id="4346" w:author="HSY" w:date="2023-03-18T00:19:00Z">
                    <w:rPr>
                      <w:rFonts w:ascii="Times New Roman" w:hAnsi="Times New Roman" w:cs="Times New Roman"/>
                      <w:sz w:val="14"/>
                      <w:lang w:bidi="en-US"/>
                    </w:rPr>
                  </w:rPrChange>
                </w:rPr>
                <w:t>6.1057</w:t>
              </w:r>
            </w:ins>
          </w:p>
        </w:tc>
        <w:tc>
          <w:tcPr>
            <w:tcW w:w="740" w:type="dxa"/>
            <w:tcBorders>
              <w:top w:val="nil"/>
              <w:left w:val="single" w:sz="3" w:space="0" w:color="000000"/>
              <w:bottom w:val="nil"/>
              <w:right w:val="single" w:sz="3" w:space="0" w:color="000000"/>
            </w:tcBorders>
            <w:vAlign w:val="center"/>
          </w:tcPr>
          <w:p w14:paraId="508133E5" w14:textId="77777777" w:rsidR="00126C05" w:rsidRPr="009536F1" w:rsidRDefault="00126C05" w:rsidP="00B25D2D">
            <w:pPr>
              <w:pStyle w:val="af5"/>
              <w:wordWrap/>
              <w:jc w:val="center"/>
              <w:rPr>
                <w:ins w:id="4347" w:author="HSY" w:date="2023-03-18T00:16:00Z"/>
                <w:rFonts w:ascii="Palatino Linotype" w:hAnsi="Palatino Linotype" w:cs="Times New Roman"/>
                <w:sz w:val="16"/>
                <w:szCs w:val="16"/>
                <w:highlight w:val="cyan"/>
                <w:rPrChange w:id="4348" w:author="HSY" w:date="2023-03-18T00:19:00Z">
                  <w:rPr>
                    <w:ins w:id="4349" w:author="HSY" w:date="2023-03-18T00:16:00Z"/>
                    <w:rFonts w:ascii="Times New Roman" w:hAnsi="Times New Roman" w:cs="Times New Roman"/>
                  </w:rPr>
                </w:rPrChange>
              </w:rPr>
            </w:pPr>
            <w:ins w:id="4350" w:author="HSY" w:date="2023-03-18T00:16:00Z">
              <w:r w:rsidRPr="009536F1">
                <w:rPr>
                  <w:rFonts w:ascii="Palatino Linotype" w:hAnsi="Palatino Linotype" w:cs="Times New Roman"/>
                  <w:sz w:val="16"/>
                  <w:szCs w:val="16"/>
                  <w:highlight w:val="cyan"/>
                  <w:lang w:bidi="en-US"/>
                  <w:rPrChange w:id="4351" w:author="HSY" w:date="2023-03-18T00:19:00Z">
                    <w:rPr>
                      <w:rFonts w:ascii="Times New Roman" w:hAnsi="Times New Roman" w:cs="Times New Roman"/>
                      <w:sz w:val="14"/>
                      <w:lang w:bidi="en-US"/>
                    </w:rPr>
                  </w:rPrChange>
                </w:rPr>
                <w:t>3.4951</w:t>
              </w:r>
            </w:ins>
          </w:p>
        </w:tc>
        <w:tc>
          <w:tcPr>
            <w:tcW w:w="740" w:type="dxa"/>
            <w:tcBorders>
              <w:top w:val="nil"/>
              <w:left w:val="single" w:sz="2" w:space="0" w:color="000000"/>
              <w:bottom w:val="nil"/>
              <w:right w:val="single" w:sz="2" w:space="0" w:color="000000"/>
            </w:tcBorders>
            <w:vAlign w:val="center"/>
          </w:tcPr>
          <w:p w14:paraId="07B0BA20" w14:textId="77777777" w:rsidR="00126C05" w:rsidRPr="009536F1" w:rsidRDefault="00126C05" w:rsidP="00B25D2D">
            <w:pPr>
              <w:pStyle w:val="af5"/>
              <w:wordWrap/>
              <w:jc w:val="center"/>
              <w:rPr>
                <w:ins w:id="4352" w:author="HSY" w:date="2023-03-18T00:16:00Z"/>
                <w:rFonts w:ascii="Palatino Linotype" w:hAnsi="Palatino Linotype" w:cs="Times New Roman"/>
                <w:sz w:val="16"/>
                <w:szCs w:val="16"/>
                <w:highlight w:val="cyan"/>
                <w:rPrChange w:id="4353" w:author="HSY" w:date="2023-03-18T00:19:00Z">
                  <w:rPr>
                    <w:ins w:id="4354" w:author="HSY" w:date="2023-03-18T00:16:00Z"/>
                    <w:rFonts w:ascii="Times New Roman" w:hAnsi="Times New Roman" w:cs="Times New Roman"/>
                  </w:rPr>
                </w:rPrChange>
              </w:rPr>
            </w:pPr>
            <w:ins w:id="4355" w:author="HSY" w:date="2023-03-18T00:16:00Z">
              <w:r w:rsidRPr="009536F1">
                <w:rPr>
                  <w:rFonts w:ascii="Palatino Linotype" w:hAnsi="Palatino Linotype" w:cs="Times New Roman"/>
                  <w:sz w:val="16"/>
                  <w:szCs w:val="16"/>
                  <w:highlight w:val="cyan"/>
                  <w:lang w:bidi="en-US"/>
                  <w:rPrChange w:id="4356" w:author="HSY" w:date="2023-03-18T00:19:00Z">
                    <w:rPr>
                      <w:rFonts w:ascii="Times New Roman" w:hAnsi="Times New Roman" w:cs="Times New Roman"/>
                      <w:sz w:val="14"/>
                      <w:lang w:bidi="en-US"/>
                    </w:rPr>
                  </w:rPrChange>
                </w:rPr>
                <w:t>2.4247</w:t>
              </w:r>
            </w:ins>
          </w:p>
        </w:tc>
        <w:tc>
          <w:tcPr>
            <w:tcW w:w="740" w:type="dxa"/>
            <w:tcBorders>
              <w:top w:val="nil"/>
              <w:left w:val="single" w:sz="3" w:space="0" w:color="000000"/>
              <w:bottom w:val="nil"/>
              <w:right w:val="single" w:sz="3" w:space="0" w:color="000000"/>
            </w:tcBorders>
            <w:vAlign w:val="center"/>
          </w:tcPr>
          <w:p w14:paraId="21E1209D" w14:textId="77777777" w:rsidR="00126C05" w:rsidRPr="009536F1" w:rsidRDefault="00126C05" w:rsidP="00B25D2D">
            <w:pPr>
              <w:pStyle w:val="af5"/>
              <w:wordWrap/>
              <w:jc w:val="center"/>
              <w:rPr>
                <w:ins w:id="4357" w:author="HSY" w:date="2023-03-18T00:16:00Z"/>
                <w:rFonts w:ascii="Palatino Linotype" w:hAnsi="Palatino Linotype" w:cs="Times New Roman"/>
                <w:sz w:val="16"/>
                <w:szCs w:val="16"/>
                <w:highlight w:val="cyan"/>
                <w:rPrChange w:id="4358" w:author="HSY" w:date="2023-03-18T00:19:00Z">
                  <w:rPr>
                    <w:ins w:id="4359" w:author="HSY" w:date="2023-03-18T00:16:00Z"/>
                    <w:rFonts w:ascii="Times New Roman" w:hAnsi="Times New Roman" w:cs="Times New Roman"/>
                  </w:rPr>
                </w:rPrChange>
              </w:rPr>
            </w:pPr>
            <w:ins w:id="4360" w:author="HSY" w:date="2023-03-18T00:16:00Z">
              <w:r w:rsidRPr="009536F1">
                <w:rPr>
                  <w:rFonts w:ascii="Palatino Linotype" w:hAnsi="Palatino Linotype" w:cs="Times New Roman"/>
                  <w:sz w:val="16"/>
                  <w:szCs w:val="16"/>
                  <w:highlight w:val="cyan"/>
                  <w:lang w:bidi="en-US"/>
                  <w:rPrChange w:id="4361" w:author="HSY" w:date="2023-03-18T00:19:00Z">
                    <w:rPr>
                      <w:rFonts w:ascii="Times New Roman" w:hAnsi="Times New Roman" w:cs="Times New Roman"/>
                      <w:sz w:val="14"/>
                      <w:lang w:bidi="en-US"/>
                    </w:rPr>
                  </w:rPrChange>
                </w:rPr>
                <w:t>2.3878</w:t>
              </w:r>
            </w:ins>
          </w:p>
        </w:tc>
        <w:tc>
          <w:tcPr>
            <w:tcW w:w="740" w:type="dxa"/>
            <w:tcBorders>
              <w:top w:val="nil"/>
              <w:left w:val="single" w:sz="2" w:space="0" w:color="000000"/>
              <w:bottom w:val="nil"/>
              <w:right w:val="single" w:sz="2" w:space="0" w:color="000000"/>
            </w:tcBorders>
            <w:vAlign w:val="center"/>
          </w:tcPr>
          <w:p w14:paraId="54ACE959" w14:textId="77777777" w:rsidR="00126C05" w:rsidRPr="009536F1" w:rsidRDefault="00126C05" w:rsidP="00B25D2D">
            <w:pPr>
              <w:pStyle w:val="af5"/>
              <w:wordWrap/>
              <w:jc w:val="center"/>
              <w:rPr>
                <w:ins w:id="4362" w:author="HSY" w:date="2023-03-18T00:16:00Z"/>
                <w:rFonts w:ascii="Palatino Linotype" w:hAnsi="Palatino Linotype" w:cs="Times New Roman"/>
                <w:sz w:val="16"/>
                <w:szCs w:val="16"/>
                <w:highlight w:val="cyan"/>
                <w:rPrChange w:id="4363" w:author="HSY" w:date="2023-03-18T00:19:00Z">
                  <w:rPr>
                    <w:ins w:id="4364" w:author="HSY" w:date="2023-03-18T00:16:00Z"/>
                    <w:rFonts w:ascii="Times New Roman" w:hAnsi="Times New Roman" w:cs="Times New Roman"/>
                  </w:rPr>
                </w:rPrChange>
              </w:rPr>
            </w:pPr>
            <w:ins w:id="4365" w:author="HSY" w:date="2023-03-18T00:16:00Z">
              <w:r w:rsidRPr="009536F1">
                <w:rPr>
                  <w:rFonts w:ascii="Palatino Linotype" w:hAnsi="Palatino Linotype" w:cs="Times New Roman"/>
                  <w:sz w:val="16"/>
                  <w:szCs w:val="16"/>
                  <w:highlight w:val="cyan"/>
                  <w:lang w:bidi="en-US"/>
                  <w:rPrChange w:id="4366" w:author="HSY" w:date="2023-03-18T00:19:00Z">
                    <w:rPr>
                      <w:rFonts w:ascii="Times New Roman" w:hAnsi="Times New Roman" w:cs="Times New Roman"/>
                      <w:sz w:val="14"/>
                      <w:lang w:bidi="en-US"/>
                    </w:rPr>
                  </w:rPrChange>
                </w:rPr>
                <w:t>3.2978</w:t>
              </w:r>
            </w:ins>
          </w:p>
        </w:tc>
        <w:tc>
          <w:tcPr>
            <w:tcW w:w="740" w:type="dxa"/>
            <w:tcBorders>
              <w:top w:val="nil"/>
              <w:left w:val="single" w:sz="3" w:space="0" w:color="000000"/>
              <w:bottom w:val="nil"/>
              <w:right w:val="single" w:sz="3" w:space="0" w:color="000000"/>
            </w:tcBorders>
            <w:vAlign w:val="center"/>
          </w:tcPr>
          <w:p w14:paraId="0880CBA9" w14:textId="77777777" w:rsidR="00126C05" w:rsidRPr="009536F1" w:rsidRDefault="00126C05" w:rsidP="00B25D2D">
            <w:pPr>
              <w:pStyle w:val="af5"/>
              <w:wordWrap/>
              <w:jc w:val="center"/>
              <w:rPr>
                <w:ins w:id="4367" w:author="HSY" w:date="2023-03-18T00:16:00Z"/>
                <w:rFonts w:ascii="Palatino Linotype" w:hAnsi="Palatino Linotype" w:cs="Times New Roman"/>
                <w:sz w:val="16"/>
                <w:szCs w:val="16"/>
                <w:highlight w:val="cyan"/>
                <w:rPrChange w:id="4368" w:author="HSY" w:date="2023-03-18T00:19:00Z">
                  <w:rPr>
                    <w:ins w:id="4369" w:author="HSY" w:date="2023-03-18T00:16:00Z"/>
                    <w:rFonts w:ascii="Times New Roman" w:hAnsi="Times New Roman" w:cs="Times New Roman"/>
                  </w:rPr>
                </w:rPrChange>
              </w:rPr>
            </w:pPr>
            <w:ins w:id="4370" w:author="HSY" w:date="2023-03-18T00:16:00Z">
              <w:r w:rsidRPr="009536F1">
                <w:rPr>
                  <w:rFonts w:ascii="Palatino Linotype" w:hAnsi="Palatino Linotype" w:cs="Times New Roman"/>
                  <w:sz w:val="16"/>
                  <w:szCs w:val="16"/>
                  <w:highlight w:val="cyan"/>
                  <w:lang w:bidi="en-US"/>
                  <w:rPrChange w:id="4371" w:author="HSY" w:date="2023-03-18T00:19:00Z">
                    <w:rPr>
                      <w:rFonts w:ascii="Times New Roman" w:hAnsi="Times New Roman" w:cs="Times New Roman"/>
                      <w:sz w:val="14"/>
                      <w:lang w:bidi="en-US"/>
                    </w:rPr>
                  </w:rPrChange>
                </w:rPr>
                <w:t>4.6970</w:t>
              </w:r>
            </w:ins>
          </w:p>
        </w:tc>
        <w:tc>
          <w:tcPr>
            <w:tcW w:w="740" w:type="dxa"/>
            <w:tcBorders>
              <w:top w:val="nil"/>
              <w:left w:val="single" w:sz="2" w:space="0" w:color="000000"/>
              <w:bottom w:val="nil"/>
              <w:right w:val="single" w:sz="2" w:space="0" w:color="000000"/>
            </w:tcBorders>
            <w:vAlign w:val="center"/>
          </w:tcPr>
          <w:p w14:paraId="5011BB14" w14:textId="77777777" w:rsidR="00126C05" w:rsidRPr="009536F1" w:rsidRDefault="00126C05" w:rsidP="00B25D2D">
            <w:pPr>
              <w:pStyle w:val="af5"/>
              <w:wordWrap/>
              <w:jc w:val="center"/>
              <w:rPr>
                <w:ins w:id="4372" w:author="HSY" w:date="2023-03-18T00:16:00Z"/>
                <w:rFonts w:ascii="Palatino Linotype" w:hAnsi="Palatino Linotype" w:cs="Times New Roman"/>
                <w:sz w:val="16"/>
                <w:szCs w:val="16"/>
                <w:highlight w:val="cyan"/>
                <w:rPrChange w:id="4373" w:author="HSY" w:date="2023-03-18T00:19:00Z">
                  <w:rPr>
                    <w:ins w:id="4374" w:author="HSY" w:date="2023-03-18T00:16:00Z"/>
                    <w:rFonts w:ascii="Times New Roman" w:hAnsi="Times New Roman" w:cs="Times New Roman"/>
                  </w:rPr>
                </w:rPrChange>
              </w:rPr>
            </w:pPr>
            <w:ins w:id="4375" w:author="HSY" w:date="2023-03-18T00:16:00Z">
              <w:r w:rsidRPr="009536F1">
                <w:rPr>
                  <w:rFonts w:ascii="Palatino Linotype" w:hAnsi="Palatino Linotype" w:cs="Times New Roman"/>
                  <w:sz w:val="16"/>
                  <w:szCs w:val="16"/>
                  <w:highlight w:val="cyan"/>
                  <w:lang w:bidi="en-US"/>
                  <w:rPrChange w:id="4376" w:author="HSY" w:date="2023-03-18T00:19:00Z">
                    <w:rPr>
                      <w:rFonts w:ascii="Times New Roman" w:hAnsi="Times New Roman" w:cs="Times New Roman"/>
                      <w:sz w:val="14"/>
                      <w:lang w:bidi="en-US"/>
                    </w:rPr>
                  </w:rPrChange>
                </w:rPr>
                <w:t>3.5746</w:t>
              </w:r>
            </w:ins>
          </w:p>
        </w:tc>
        <w:tc>
          <w:tcPr>
            <w:tcW w:w="740" w:type="dxa"/>
            <w:tcBorders>
              <w:top w:val="nil"/>
              <w:left w:val="single" w:sz="3" w:space="0" w:color="000000"/>
              <w:bottom w:val="nil"/>
              <w:right w:val="single" w:sz="2" w:space="0" w:color="000000"/>
            </w:tcBorders>
            <w:vAlign w:val="center"/>
          </w:tcPr>
          <w:p w14:paraId="5342E04E" w14:textId="77777777" w:rsidR="00126C05" w:rsidRPr="009536F1" w:rsidRDefault="00126C05" w:rsidP="00B25D2D">
            <w:pPr>
              <w:pStyle w:val="af5"/>
              <w:wordWrap/>
              <w:jc w:val="center"/>
              <w:rPr>
                <w:ins w:id="4377" w:author="HSY" w:date="2023-03-18T00:16:00Z"/>
                <w:rFonts w:ascii="Palatino Linotype" w:hAnsi="Palatino Linotype" w:cs="Times New Roman"/>
                <w:sz w:val="16"/>
                <w:szCs w:val="16"/>
                <w:highlight w:val="cyan"/>
                <w:rPrChange w:id="4378" w:author="HSY" w:date="2023-03-18T00:19:00Z">
                  <w:rPr>
                    <w:ins w:id="4379" w:author="HSY" w:date="2023-03-18T00:16:00Z"/>
                    <w:rFonts w:ascii="Times New Roman" w:hAnsi="Times New Roman" w:cs="Times New Roman"/>
                  </w:rPr>
                </w:rPrChange>
              </w:rPr>
            </w:pPr>
            <w:ins w:id="4380" w:author="HSY" w:date="2023-03-18T00:16:00Z">
              <w:r w:rsidRPr="009536F1">
                <w:rPr>
                  <w:rFonts w:ascii="Palatino Linotype" w:hAnsi="Palatino Linotype" w:cs="Times New Roman"/>
                  <w:sz w:val="16"/>
                  <w:szCs w:val="16"/>
                  <w:highlight w:val="cyan"/>
                  <w:lang w:bidi="en-US"/>
                  <w:rPrChange w:id="4381" w:author="HSY" w:date="2023-03-18T00:19:00Z">
                    <w:rPr>
                      <w:rFonts w:ascii="Times New Roman" w:hAnsi="Times New Roman" w:cs="Times New Roman"/>
                      <w:sz w:val="14"/>
                      <w:lang w:bidi="en-US"/>
                    </w:rPr>
                  </w:rPrChange>
                </w:rPr>
                <w:t>3.0373</w:t>
              </w:r>
            </w:ins>
          </w:p>
        </w:tc>
        <w:tc>
          <w:tcPr>
            <w:tcW w:w="740" w:type="dxa"/>
            <w:tcBorders>
              <w:top w:val="nil"/>
              <w:left w:val="single" w:sz="2" w:space="0" w:color="000000"/>
              <w:bottom w:val="nil"/>
              <w:right w:val="nil"/>
            </w:tcBorders>
            <w:vAlign w:val="center"/>
          </w:tcPr>
          <w:p w14:paraId="47A3FBB5" w14:textId="77777777" w:rsidR="00126C05" w:rsidRPr="009536F1" w:rsidRDefault="00126C05" w:rsidP="00B25D2D">
            <w:pPr>
              <w:pStyle w:val="af5"/>
              <w:wordWrap/>
              <w:jc w:val="center"/>
              <w:rPr>
                <w:ins w:id="4382" w:author="HSY" w:date="2023-03-18T00:16:00Z"/>
                <w:rFonts w:ascii="Palatino Linotype" w:hAnsi="Palatino Linotype" w:cs="Times New Roman"/>
                <w:sz w:val="16"/>
                <w:szCs w:val="16"/>
                <w:highlight w:val="cyan"/>
                <w:rPrChange w:id="4383" w:author="HSY" w:date="2023-03-18T00:19:00Z">
                  <w:rPr>
                    <w:ins w:id="4384" w:author="HSY" w:date="2023-03-18T00:16:00Z"/>
                    <w:rFonts w:ascii="Times New Roman" w:hAnsi="Times New Roman" w:cs="Times New Roman"/>
                  </w:rPr>
                </w:rPrChange>
              </w:rPr>
            </w:pPr>
            <w:ins w:id="4385" w:author="HSY" w:date="2023-03-18T00:16:00Z">
              <w:r w:rsidRPr="009536F1">
                <w:rPr>
                  <w:rFonts w:ascii="Palatino Linotype" w:hAnsi="Palatino Linotype" w:cs="Times New Roman"/>
                  <w:sz w:val="16"/>
                  <w:szCs w:val="16"/>
                  <w:highlight w:val="cyan"/>
                  <w:lang w:bidi="en-US"/>
                  <w:rPrChange w:id="4386" w:author="HSY" w:date="2023-03-18T00:19:00Z">
                    <w:rPr>
                      <w:rFonts w:ascii="Times New Roman" w:hAnsi="Times New Roman" w:cs="Times New Roman"/>
                      <w:sz w:val="14"/>
                      <w:lang w:bidi="en-US"/>
                    </w:rPr>
                  </w:rPrChange>
                </w:rPr>
                <w:t>2.7818</w:t>
              </w:r>
            </w:ins>
          </w:p>
        </w:tc>
      </w:tr>
      <w:tr w:rsidR="00126C05" w:rsidRPr="009536F1" w14:paraId="0B16E78F" w14:textId="77777777" w:rsidTr="00B25D2D">
        <w:trPr>
          <w:trHeight w:val="386"/>
          <w:ins w:id="4387" w:author="HSY" w:date="2023-03-18T00:16:00Z"/>
        </w:trPr>
        <w:tc>
          <w:tcPr>
            <w:tcW w:w="1537" w:type="dxa"/>
            <w:tcBorders>
              <w:top w:val="nil"/>
              <w:left w:val="nil"/>
              <w:bottom w:val="nil"/>
              <w:right w:val="single" w:sz="2" w:space="0" w:color="000000"/>
            </w:tcBorders>
            <w:vAlign w:val="center"/>
          </w:tcPr>
          <w:p w14:paraId="7E5A6D9E" w14:textId="77777777" w:rsidR="00126C05" w:rsidRPr="009536F1" w:rsidRDefault="00126C05" w:rsidP="00B25D2D">
            <w:pPr>
              <w:pStyle w:val="af5"/>
              <w:wordWrap/>
              <w:jc w:val="center"/>
              <w:rPr>
                <w:ins w:id="4388" w:author="HSY" w:date="2023-03-18T00:16:00Z"/>
                <w:rFonts w:ascii="Palatino Linotype" w:hAnsi="Palatino Linotype" w:cs="Times New Roman"/>
                <w:sz w:val="16"/>
                <w:szCs w:val="16"/>
                <w:highlight w:val="cyan"/>
                <w:rPrChange w:id="4389" w:author="HSY" w:date="2023-03-18T00:19:00Z">
                  <w:rPr>
                    <w:ins w:id="4390" w:author="HSY" w:date="2023-03-18T00:16:00Z"/>
                    <w:rFonts w:ascii="Times New Roman" w:hAnsi="Times New Roman" w:cs="Times New Roman"/>
                  </w:rPr>
                </w:rPrChange>
              </w:rPr>
            </w:pPr>
            <w:ins w:id="4391" w:author="HSY" w:date="2023-03-18T00:16:00Z">
              <w:r w:rsidRPr="009536F1">
                <w:rPr>
                  <w:rFonts w:ascii="Palatino Linotype" w:hAnsi="Palatino Linotype" w:cs="Times New Roman"/>
                  <w:b/>
                  <w:sz w:val="16"/>
                  <w:szCs w:val="16"/>
                  <w:highlight w:val="cyan"/>
                  <w:lang w:bidi="en-US"/>
                  <w:rPrChange w:id="4392" w:author="HSY" w:date="2023-03-18T00:19:00Z">
                    <w:rPr>
                      <w:rFonts w:ascii="Times New Roman" w:hAnsi="Times New Roman" w:cs="Times New Roman"/>
                      <w:b/>
                      <w:sz w:val="16"/>
                      <w:lang w:bidi="en-US"/>
                    </w:rPr>
                  </w:rPrChange>
                </w:rPr>
                <w:t>TN</w:t>
              </w:r>
            </w:ins>
          </w:p>
        </w:tc>
        <w:tc>
          <w:tcPr>
            <w:tcW w:w="740" w:type="dxa"/>
            <w:tcBorders>
              <w:top w:val="nil"/>
              <w:left w:val="single" w:sz="2" w:space="0" w:color="000000"/>
              <w:bottom w:val="nil"/>
              <w:right w:val="single" w:sz="2" w:space="0" w:color="000000"/>
            </w:tcBorders>
            <w:vAlign w:val="center"/>
          </w:tcPr>
          <w:p w14:paraId="6E2C4600" w14:textId="77777777" w:rsidR="00126C05" w:rsidRPr="009536F1" w:rsidRDefault="00126C05" w:rsidP="00B25D2D">
            <w:pPr>
              <w:pStyle w:val="af5"/>
              <w:wordWrap/>
              <w:jc w:val="center"/>
              <w:rPr>
                <w:ins w:id="4393" w:author="HSY" w:date="2023-03-18T00:16:00Z"/>
                <w:rFonts w:ascii="Palatino Linotype" w:hAnsi="Palatino Linotype" w:cs="Times New Roman"/>
                <w:sz w:val="16"/>
                <w:szCs w:val="16"/>
                <w:highlight w:val="cyan"/>
                <w:rPrChange w:id="4394" w:author="HSY" w:date="2023-03-18T00:19:00Z">
                  <w:rPr>
                    <w:ins w:id="4395" w:author="HSY" w:date="2023-03-18T00:16:00Z"/>
                    <w:rFonts w:ascii="Times New Roman" w:hAnsi="Times New Roman" w:cs="Times New Roman"/>
                  </w:rPr>
                </w:rPrChange>
              </w:rPr>
            </w:pPr>
            <w:ins w:id="4396" w:author="HSY" w:date="2023-03-18T00:16:00Z">
              <w:r w:rsidRPr="009536F1">
                <w:rPr>
                  <w:rFonts w:ascii="Palatino Linotype" w:hAnsi="Palatino Linotype" w:cs="Times New Roman"/>
                  <w:b/>
                  <w:sz w:val="16"/>
                  <w:szCs w:val="16"/>
                  <w:highlight w:val="cyan"/>
                  <w:u w:val="single"/>
                  <w:lang w:bidi="en-US"/>
                  <w:rPrChange w:id="4397" w:author="HSY" w:date="2023-03-18T00:19:00Z">
                    <w:rPr>
                      <w:rFonts w:ascii="Times New Roman" w:hAnsi="Times New Roman" w:cs="Times New Roman"/>
                      <w:b/>
                      <w:sz w:val="14"/>
                      <w:u w:val="single"/>
                      <w:lang w:bidi="en-US"/>
                    </w:rPr>
                  </w:rPrChange>
                </w:rPr>
                <w:t>7.6162</w:t>
              </w:r>
            </w:ins>
          </w:p>
        </w:tc>
        <w:tc>
          <w:tcPr>
            <w:tcW w:w="740" w:type="dxa"/>
            <w:tcBorders>
              <w:top w:val="nil"/>
              <w:left w:val="single" w:sz="2" w:space="0" w:color="000000"/>
              <w:bottom w:val="nil"/>
              <w:right w:val="single" w:sz="2" w:space="0" w:color="000000"/>
            </w:tcBorders>
            <w:vAlign w:val="center"/>
          </w:tcPr>
          <w:p w14:paraId="338654BA" w14:textId="77777777" w:rsidR="00126C05" w:rsidRPr="009536F1" w:rsidRDefault="00126C05" w:rsidP="00B25D2D">
            <w:pPr>
              <w:pStyle w:val="af5"/>
              <w:wordWrap/>
              <w:jc w:val="center"/>
              <w:rPr>
                <w:ins w:id="4398" w:author="HSY" w:date="2023-03-18T00:16:00Z"/>
                <w:rFonts w:ascii="Palatino Linotype" w:hAnsi="Palatino Linotype" w:cs="Times New Roman"/>
                <w:sz w:val="16"/>
                <w:szCs w:val="16"/>
                <w:highlight w:val="cyan"/>
                <w:rPrChange w:id="4399" w:author="HSY" w:date="2023-03-18T00:19:00Z">
                  <w:rPr>
                    <w:ins w:id="4400" w:author="HSY" w:date="2023-03-18T00:16:00Z"/>
                    <w:rFonts w:ascii="Times New Roman" w:hAnsi="Times New Roman" w:cs="Times New Roman"/>
                  </w:rPr>
                </w:rPrChange>
              </w:rPr>
            </w:pPr>
            <w:ins w:id="4401" w:author="HSY" w:date="2023-03-18T00:16:00Z">
              <w:r w:rsidRPr="009536F1">
                <w:rPr>
                  <w:rFonts w:ascii="Palatino Linotype" w:hAnsi="Palatino Linotype" w:cs="Times New Roman"/>
                  <w:sz w:val="16"/>
                  <w:szCs w:val="16"/>
                  <w:highlight w:val="cyan"/>
                  <w:lang w:bidi="en-US"/>
                  <w:rPrChange w:id="4402" w:author="HSY" w:date="2023-03-18T00:19:00Z">
                    <w:rPr>
                      <w:rFonts w:ascii="Times New Roman" w:hAnsi="Times New Roman" w:cs="Times New Roman"/>
                      <w:sz w:val="14"/>
                      <w:lang w:bidi="en-US"/>
                    </w:rPr>
                  </w:rPrChange>
                </w:rPr>
                <w:t>3.3504</w:t>
              </w:r>
            </w:ins>
          </w:p>
        </w:tc>
        <w:tc>
          <w:tcPr>
            <w:tcW w:w="740" w:type="dxa"/>
            <w:tcBorders>
              <w:top w:val="nil"/>
              <w:left w:val="single" w:sz="2" w:space="0" w:color="000000"/>
              <w:bottom w:val="nil"/>
              <w:right w:val="single" w:sz="2" w:space="0" w:color="000000"/>
            </w:tcBorders>
            <w:vAlign w:val="center"/>
          </w:tcPr>
          <w:p w14:paraId="436D3E9C" w14:textId="77777777" w:rsidR="00126C05" w:rsidRPr="009536F1" w:rsidRDefault="00126C05" w:rsidP="00B25D2D">
            <w:pPr>
              <w:pStyle w:val="af5"/>
              <w:wordWrap/>
              <w:jc w:val="center"/>
              <w:rPr>
                <w:ins w:id="4403" w:author="HSY" w:date="2023-03-18T00:16:00Z"/>
                <w:rFonts w:ascii="Palatino Linotype" w:hAnsi="Palatino Linotype" w:cs="Times New Roman"/>
                <w:sz w:val="16"/>
                <w:szCs w:val="16"/>
                <w:highlight w:val="cyan"/>
                <w:rPrChange w:id="4404" w:author="HSY" w:date="2023-03-18T00:19:00Z">
                  <w:rPr>
                    <w:ins w:id="4405" w:author="HSY" w:date="2023-03-18T00:16:00Z"/>
                    <w:rFonts w:ascii="Times New Roman" w:hAnsi="Times New Roman" w:cs="Times New Roman"/>
                  </w:rPr>
                </w:rPrChange>
              </w:rPr>
            </w:pPr>
            <w:ins w:id="4406" w:author="HSY" w:date="2023-03-18T00:16:00Z">
              <w:r w:rsidRPr="009536F1">
                <w:rPr>
                  <w:rFonts w:ascii="Palatino Linotype" w:hAnsi="Palatino Linotype" w:cs="Times New Roman"/>
                  <w:sz w:val="16"/>
                  <w:szCs w:val="16"/>
                  <w:highlight w:val="cyan"/>
                  <w:lang w:bidi="en-US"/>
                  <w:rPrChange w:id="4407" w:author="HSY" w:date="2023-03-18T00:19:00Z">
                    <w:rPr>
                      <w:rFonts w:ascii="Times New Roman" w:hAnsi="Times New Roman" w:cs="Times New Roman"/>
                      <w:sz w:val="14"/>
                      <w:lang w:bidi="en-US"/>
                    </w:rPr>
                  </w:rPrChange>
                </w:rPr>
                <w:t>4.7121</w:t>
              </w:r>
            </w:ins>
          </w:p>
        </w:tc>
        <w:tc>
          <w:tcPr>
            <w:tcW w:w="740" w:type="dxa"/>
            <w:tcBorders>
              <w:top w:val="nil"/>
              <w:left w:val="single" w:sz="2" w:space="0" w:color="000000"/>
              <w:bottom w:val="nil"/>
              <w:right w:val="single" w:sz="2" w:space="0" w:color="000000"/>
            </w:tcBorders>
            <w:vAlign w:val="center"/>
          </w:tcPr>
          <w:p w14:paraId="5107B4BF" w14:textId="77777777" w:rsidR="00126C05" w:rsidRPr="009536F1" w:rsidRDefault="00126C05" w:rsidP="00B25D2D">
            <w:pPr>
              <w:pStyle w:val="af5"/>
              <w:wordWrap/>
              <w:jc w:val="center"/>
              <w:rPr>
                <w:ins w:id="4408" w:author="HSY" w:date="2023-03-18T00:16:00Z"/>
                <w:rFonts w:ascii="Palatino Linotype" w:hAnsi="Palatino Linotype" w:cs="Times New Roman"/>
                <w:sz w:val="16"/>
                <w:szCs w:val="16"/>
                <w:highlight w:val="cyan"/>
                <w:rPrChange w:id="4409" w:author="HSY" w:date="2023-03-18T00:19:00Z">
                  <w:rPr>
                    <w:ins w:id="4410" w:author="HSY" w:date="2023-03-18T00:16:00Z"/>
                    <w:rFonts w:ascii="Times New Roman" w:hAnsi="Times New Roman" w:cs="Times New Roman"/>
                  </w:rPr>
                </w:rPrChange>
              </w:rPr>
            </w:pPr>
            <w:ins w:id="4411" w:author="HSY" w:date="2023-03-18T00:16:00Z">
              <w:r w:rsidRPr="009536F1">
                <w:rPr>
                  <w:rFonts w:ascii="Palatino Linotype" w:hAnsi="Palatino Linotype" w:cs="Times New Roman"/>
                  <w:sz w:val="16"/>
                  <w:szCs w:val="16"/>
                  <w:highlight w:val="cyan"/>
                  <w:lang w:bidi="en-US"/>
                  <w:rPrChange w:id="4412" w:author="HSY" w:date="2023-03-18T00:19:00Z">
                    <w:rPr>
                      <w:rFonts w:ascii="Times New Roman" w:hAnsi="Times New Roman" w:cs="Times New Roman"/>
                      <w:sz w:val="14"/>
                      <w:lang w:bidi="en-US"/>
                    </w:rPr>
                  </w:rPrChange>
                </w:rPr>
                <w:t>6.3081</w:t>
              </w:r>
            </w:ins>
          </w:p>
        </w:tc>
        <w:tc>
          <w:tcPr>
            <w:tcW w:w="740" w:type="dxa"/>
            <w:tcBorders>
              <w:top w:val="nil"/>
              <w:left w:val="single" w:sz="2" w:space="0" w:color="000000"/>
              <w:bottom w:val="nil"/>
              <w:right w:val="single" w:sz="2" w:space="0" w:color="000000"/>
            </w:tcBorders>
            <w:vAlign w:val="center"/>
          </w:tcPr>
          <w:p w14:paraId="2FADE791" w14:textId="77777777" w:rsidR="00126C05" w:rsidRPr="009536F1" w:rsidRDefault="00126C05" w:rsidP="00B25D2D">
            <w:pPr>
              <w:pStyle w:val="af5"/>
              <w:wordWrap/>
              <w:jc w:val="center"/>
              <w:rPr>
                <w:ins w:id="4413" w:author="HSY" w:date="2023-03-18T00:16:00Z"/>
                <w:rFonts w:ascii="Palatino Linotype" w:hAnsi="Palatino Linotype" w:cs="Times New Roman"/>
                <w:sz w:val="16"/>
                <w:szCs w:val="16"/>
                <w:highlight w:val="cyan"/>
                <w:rPrChange w:id="4414" w:author="HSY" w:date="2023-03-18T00:19:00Z">
                  <w:rPr>
                    <w:ins w:id="4415" w:author="HSY" w:date="2023-03-18T00:16:00Z"/>
                    <w:rFonts w:ascii="Times New Roman" w:hAnsi="Times New Roman" w:cs="Times New Roman"/>
                  </w:rPr>
                </w:rPrChange>
              </w:rPr>
            </w:pPr>
            <w:ins w:id="4416" w:author="HSY" w:date="2023-03-18T00:16:00Z">
              <w:r w:rsidRPr="009536F1">
                <w:rPr>
                  <w:rFonts w:ascii="Palatino Linotype" w:hAnsi="Palatino Linotype" w:cs="Times New Roman"/>
                  <w:sz w:val="16"/>
                  <w:szCs w:val="16"/>
                  <w:highlight w:val="cyan"/>
                  <w:lang w:bidi="en-US"/>
                  <w:rPrChange w:id="4417" w:author="HSY" w:date="2023-03-18T00:19:00Z">
                    <w:rPr>
                      <w:rFonts w:ascii="Times New Roman" w:hAnsi="Times New Roman" w:cs="Times New Roman"/>
                      <w:sz w:val="14"/>
                      <w:lang w:bidi="en-US"/>
                    </w:rPr>
                  </w:rPrChange>
                </w:rPr>
                <w:t>7.1730</w:t>
              </w:r>
            </w:ins>
          </w:p>
        </w:tc>
        <w:tc>
          <w:tcPr>
            <w:tcW w:w="740" w:type="dxa"/>
            <w:tcBorders>
              <w:top w:val="nil"/>
              <w:left w:val="single" w:sz="2" w:space="0" w:color="000000"/>
              <w:bottom w:val="nil"/>
              <w:right w:val="single" w:sz="2" w:space="0" w:color="000000"/>
            </w:tcBorders>
            <w:vAlign w:val="center"/>
          </w:tcPr>
          <w:p w14:paraId="3D9979E5" w14:textId="77777777" w:rsidR="00126C05" w:rsidRPr="009536F1" w:rsidRDefault="00126C05" w:rsidP="00B25D2D">
            <w:pPr>
              <w:pStyle w:val="af5"/>
              <w:wordWrap/>
              <w:jc w:val="center"/>
              <w:rPr>
                <w:ins w:id="4418" w:author="HSY" w:date="2023-03-18T00:16:00Z"/>
                <w:rFonts w:ascii="Palatino Linotype" w:hAnsi="Palatino Linotype" w:cs="Times New Roman"/>
                <w:sz w:val="16"/>
                <w:szCs w:val="16"/>
                <w:highlight w:val="cyan"/>
                <w:rPrChange w:id="4419" w:author="HSY" w:date="2023-03-18T00:19:00Z">
                  <w:rPr>
                    <w:ins w:id="4420" w:author="HSY" w:date="2023-03-18T00:16:00Z"/>
                    <w:rFonts w:ascii="Times New Roman" w:hAnsi="Times New Roman" w:cs="Times New Roman"/>
                  </w:rPr>
                </w:rPrChange>
              </w:rPr>
            </w:pPr>
            <w:ins w:id="4421" w:author="HSY" w:date="2023-03-18T00:16:00Z">
              <w:r w:rsidRPr="009536F1">
                <w:rPr>
                  <w:rFonts w:ascii="Palatino Linotype" w:hAnsi="Palatino Linotype" w:cs="Times New Roman"/>
                  <w:sz w:val="16"/>
                  <w:szCs w:val="16"/>
                  <w:highlight w:val="cyan"/>
                  <w:lang w:bidi="en-US"/>
                  <w:rPrChange w:id="4422" w:author="HSY" w:date="2023-03-18T00:19:00Z">
                    <w:rPr>
                      <w:rFonts w:ascii="Times New Roman" w:hAnsi="Times New Roman" w:cs="Times New Roman"/>
                      <w:sz w:val="14"/>
                      <w:lang w:bidi="en-US"/>
                    </w:rPr>
                  </w:rPrChange>
                </w:rPr>
                <w:t>7.1124</w:t>
              </w:r>
            </w:ins>
          </w:p>
        </w:tc>
        <w:tc>
          <w:tcPr>
            <w:tcW w:w="740" w:type="dxa"/>
            <w:tcBorders>
              <w:top w:val="nil"/>
              <w:left w:val="single" w:sz="2" w:space="0" w:color="000000"/>
              <w:bottom w:val="nil"/>
              <w:right w:val="single" w:sz="2" w:space="0" w:color="000000"/>
            </w:tcBorders>
            <w:vAlign w:val="center"/>
          </w:tcPr>
          <w:p w14:paraId="43E62653" w14:textId="77777777" w:rsidR="00126C05" w:rsidRPr="009536F1" w:rsidRDefault="00126C05" w:rsidP="00B25D2D">
            <w:pPr>
              <w:pStyle w:val="af5"/>
              <w:wordWrap/>
              <w:jc w:val="center"/>
              <w:rPr>
                <w:ins w:id="4423" w:author="HSY" w:date="2023-03-18T00:16:00Z"/>
                <w:rFonts w:ascii="Palatino Linotype" w:hAnsi="Palatino Linotype" w:cs="Times New Roman"/>
                <w:sz w:val="16"/>
                <w:szCs w:val="16"/>
                <w:highlight w:val="cyan"/>
                <w:rPrChange w:id="4424" w:author="HSY" w:date="2023-03-18T00:19:00Z">
                  <w:rPr>
                    <w:ins w:id="4425" w:author="HSY" w:date="2023-03-18T00:16:00Z"/>
                    <w:rFonts w:ascii="Times New Roman" w:hAnsi="Times New Roman" w:cs="Times New Roman"/>
                  </w:rPr>
                </w:rPrChange>
              </w:rPr>
            </w:pPr>
            <w:ins w:id="4426" w:author="HSY" w:date="2023-03-18T00:16:00Z">
              <w:r w:rsidRPr="009536F1">
                <w:rPr>
                  <w:rFonts w:ascii="Palatino Linotype" w:hAnsi="Palatino Linotype" w:cs="Times New Roman"/>
                  <w:sz w:val="16"/>
                  <w:szCs w:val="16"/>
                  <w:highlight w:val="cyan"/>
                  <w:lang w:bidi="en-US"/>
                  <w:rPrChange w:id="4427" w:author="HSY" w:date="2023-03-18T00:19:00Z">
                    <w:rPr>
                      <w:rFonts w:ascii="Times New Roman" w:hAnsi="Times New Roman" w:cs="Times New Roman"/>
                      <w:sz w:val="14"/>
                      <w:lang w:bidi="en-US"/>
                    </w:rPr>
                  </w:rPrChange>
                </w:rPr>
                <w:t>4.8650</w:t>
              </w:r>
            </w:ins>
          </w:p>
        </w:tc>
        <w:tc>
          <w:tcPr>
            <w:tcW w:w="740" w:type="dxa"/>
            <w:tcBorders>
              <w:top w:val="nil"/>
              <w:left w:val="single" w:sz="2" w:space="0" w:color="000000"/>
              <w:bottom w:val="nil"/>
              <w:right w:val="single" w:sz="2" w:space="0" w:color="000000"/>
            </w:tcBorders>
            <w:vAlign w:val="center"/>
          </w:tcPr>
          <w:p w14:paraId="6F5919B6" w14:textId="77777777" w:rsidR="00126C05" w:rsidRPr="009536F1" w:rsidRDefault="00126C05" w:rsidP="00B25D2D">
            <w:pPr>
              <w:pStyle w:val="af5"/>
              <w:wordWrap/>
              <w:jc w:val="center"/>
              <w:rPr>
                <w:ins w:id="4428" w:author="HSY" w:date="2023-03-18T00:16:00Z"/>
                <w:rFonts w:ascii="Palatino Linotype" w:hAnsi="Palatino Linotype" w:cs="Times New Roman"/>
                <w:sz w:val="16"/>
                <w:szCs w:val="16"/>
                <w:highlight w:val="cyan"/>
                <w:rPrChange w:id="4429" w:author="HSY" w:date="2023-03-18T00:19:00Z">
                  <w:rPr>
                    <w:ins w:id="4430" w:author="HSY" w:date="2023-03-18T00:16:00Z"/>
                    <w:rFonts w:ascii="Times New Roman" w:hAnsi="Times New Roman" w:cs="Times New Roman"/>
                  </w:rPr>
                </w:rPrChange>
              </w:rPr>
            </w:pPr>
            <w:ins w:id="4431" w:author="HSY" w:date="2023-03-18T00:16:00Z">
              <w:r w:rsidRPr="009536F1">
                <w:rPr>
                  <w:rFonts w:ascii="Palatino Linotype" w:hAnsi="Palatino Linotype" w:cs="Times New Roman"/>
                  <w:b/>
                  <w:sz w:val="16"/>
                  <w:szCs w:val="16"/>
                  <w:highlight w:val="cyan"/>
                  <w:u w:val="single"/>
                  <w:lang w:bidi="en-US"/>
                  <w:rPrChange w:id="4432" w:author="HSY" w:date="2023-03-18T00:19:00Z">
                    <w:rPr>
                      <w:rFonts w:ascii="Times New Roman" w:hAnsi="Times New Roman" w:cs="Times New Roman"/>
                      <w:b/>
                      <w:sz w:val="14"/>
                      <w:u w:val="single"/>
                      <w:lang w:bidi="en-US"/>
                    </w:rPr>
                  </w:rPrChange>
                </w:rPr>
                <w:t>12.1125</w:t>
              </w:r>
            </w:ins>
          </w:p>
        </w:tc>
        <w:tc>
          <w:tcPr>
            <w:tcW w:w="740" w:type="dxa"/>
            <w:tcBorders>
              <w:top w:val="nil"/>
              <w:left w:val="single" w:sz="2" w:space="0" w:color="000000"/>
              <w:bottom w:val="nil"/>
              <w:right w:val="single" w:sz="2" w:space="0" w:color="000000"/>
            </w:tcBorders>
            <w:vAlign w:val="center"/>
          </w:tcPr>
          <w:p w14:paraId="483C59F8" w14:textId="77777777" w:rsidR="00126C05" w:rsidRPr="009536F1" w:rsidRDefault="00126C05" w:rsidP="00B25D2D">
            <w:pPr>
              <w:pStyle w:val="af5"/>
              <w:wordWrap/>
              <w:jc w:val="center"/>
              <w:rPr>
                <w:ins w:id="4433" w:author="HSY" w:date="2023-03-18T00:16:00Z"/>
                <w:rFonts w:ascii="Palatino Linotype" w:hAnsi="Palatino Linotype" w:cs="Times New Roman"/>
                <w:sz w:val="16"/>
                <w:szCs w:val="16"/>
                <w:highlight w:val="cyan"/>
                <w:rPrChange w:id="4434" w:author="HSY" w:date="2023-03-18T00:19:00Z">
                  <w:rPr>
                    <w:ins w:id="4435" w:author="HSY" w:date="2023-03-18T00:16:00Z"/>
                    <w:rFonts w:ascii="Times New Roman" w:hAnsi="Times New Roman" w:cs="Times New Roman"/>
                  </w:rPr>
                </w:rPrChange>
              </w:rPr>
            </w:pPr>
            <w:ins w:id="4436" w:author="HSY" w:date="2023-03-18T00:16:00Z">
              <w:r w:rsidRPr="009536F1">
                <w:rPr>
                  <w:rFonts w:ascii="Palatino Linotype" w:hAnsi="Palatino Linotype" w:cs="Times New Roman"/>
                  <w:b/>
                  <w:sz w:val="16"/>
                  <w:szCs w:val="16"/>
                  <w:highlight w:val="cyan"/>
                  <w:u w:val="single"/>
                  <w:lang w:bidi="en-US"/>
                  <w:rPrChange w:id="4437" w:author="HSY" w:date="2023-03-18T00:19:00Z">
                    <w:rPr>
                      <w:rFonts w:ascii="Times New Roman" w:hAnsi="Times New Roman" w:cs="Times New Roman"/>
                      <w:b/>
                      <w:sz w:val="14"/>
                      <w:u w:val="single"/>
                      <w:lang w:bidi="en-US"/>
                    </w:rPr>
                  </w:rPrChange>
                </w:rPr>
                <w:t>6.8504</w:t>
              </w:r>
            </w:ins>
          </w:p>
        </w:tc>
        <w:tc>
          <w:tcPr>
            <w:tcW w:w="740" w:type="dxa"/>
            <w:tcBorders>
              <w:top w:val="nil"/>
              <w:left w:val="single" w:sz="2" w:space="0" w:color="000000"/>
              <w:bottom w:val="nil"/>
              <w:right w:val="single" w:sz="2" w:space="0" w:color="000000"/>
            </w:tcBorders>
            <w:vAlign w:val="center"/>
          </w:tcPr>
          <w:p w14:paraId="4E546CDD" w14:textId="77777777" w:rsidR="00126C05" w:rsidRPr="009536F1" w:rsidRDefault="00126C05" w:rsidP="00B25D2D">
            <w:pPr>
              <w:pStyle w:val="af5"/>
              <w:wordWrap/>
              <w:jc w:val="center"/>
              <w:rPr>
                <w:ins w:id="4438" w:author="HSY" w:date="2023-03-18T00:16:00Z"/>
                <w:rFonts w:ascii="Palatino Linotype" w:hAnsi="Palatino Linotype" w:cs="Times New Roman"/>
                <w:sz w:val="16"/>
                <w:szCs w:val="16"/>
                <w:highlight w:val="cyan"/>
                <w:rPrChange w:id="4439" w:author="HSY" w:date="2023-03-18T00:19:00Z">
                  <w:rPr>
                    <w:ins w:id="4440" w:author="HSY" w:date="2023-03-18T00:16:00Z"/>
                    <w:rFonts w:ascii="Times New Roman" w:hAnsi="Times New Roman" w:cs="Times New Roman"/>
                  </w:rPr>
                </w:rPrChange>
              </w:rPr>
            </w:pPr>
            <w:ins w:id="4441" w:author="HSY" w:date="2023-03-18T00:16:00Z">
              <w:r w:rsidRPr="009536F1">
                <w:rPr>
                  <w:rFonts w:ascii="Palatino Linotype" w:hAnsi="Palatino Linotype" w:cs="Times New Roman"/>
                  <w:sz w:val="16"/>
                  <w:szCs w:val="16"/>
                  <w:highlight w:val="cyan"/>
                  <w:lang w:bidi="en-US"/>
                  <w:rPrChange w:id="4442" w:author="HSY" w:date="2023-03-18T00:19:00Z">
                    <w:rPr>
                      <w:rFonts w:ascii="Times New Roman" w:hAnsi="Times New Roman" w:cs="Times New Roman"/>
                      <w:sz w:val="14"/>
                      <w:lang w:bidi="en-US"/>
                    </w:rPr>
                  </w:rPrChange>
                </w:rPr>
                <w:t>4.5037</w:t>
              </w:r>
            </w:ins>
          </w:p>
        </w:tc>
        <w:tc>
          <w:tcPr>
            <w:tcW w:w="740" w:type="dxa"/>
            <w:tcBorders>
              <w:top w:val="nil"/>
              <w:left w:val="single" w:sz="2" w:space="0" w:color="000000"/>
              <w:bottom w:val="nil"/>
              <w:right w:val="single" w:sz="2" w:space="0" w:color="000000"/>
            </w:tcBorders>
            <w:vAlign w:val="center"/>
          </w:tcPr>
          <w:p w14:paraId="17E13819" w14:textId="77777777" w:rsidR="00126C05" w:rsidRPr="009536F1" w:rsidRDefault="00126C05" w:rsidP="00B25D2D">
            <w:pPr>
              <w:pStyle w:val="af5"/>
              <w:wordWrap/>
              <w:jc w:val="center"/>
              <w:rPr>
                <w:ins w:id="4443" w:author="HSY" w:date="2023-03-18T00:16:00Z"/>
                <w:rFonts w:ascii="Palatino Linotype" w:hAnsi="Palatino Linotype" w:cs="Times New Roman"/>
                <w:sz w:val="16"/>
                <w:szCs w:val="16"/>
                <w:highlight w:val="cyan"/>
                <w:rPrChange w:id="4444" w:author="HSY" w:date="2023-03-18T00:19:00Z">
                  <w:rPr>
                    <w:ins w:id="4445" w:author="HSY" w:date="2023-03-18T00:16:00Z"/>
                    <w:rFonts w:ascii="Times New Roman" w:hAnsi="Times New Roman" w:cs="Times New Roman"/>
                  </w:rPr>
                </w:rPrChange>
              </w:rPr>
            </w:pPr>
            <w:ins w:id="4446" w:author="HSY" w:date="2023-03-18T00:16:00Z">
              <w:r w:rsidRPr="009536F1">
                <w:rPr>
                  <w:rFonts w:ascii="Palatino Linotype" w:hAnsi="Palatino Linotype" w:cs="Times New Roman"/>
                  <w:sz w:val="16"/>
                  <w:szCs w:val="16"/>
                  <w:highlight w:val="cyan"/>
                  <w:lang w:bidi="en-US"/>
                  <w:rPrChange w:id="4447" w:author="HSY" w:date="2023-03-18T00:19:00Z">
                    <w:rPr>
                      <w:rFonts w:ascii="Times New Roman" w:hAnsi="Times New Roman" w:cs="Times New Roman"/>
                      <w:sz w:val="14"/>
                      <w:lang w:bidi="en-US"/>
                    </w:rPr>
                  </w:rPrChange>
                </w:rPr>
                <w:t>3.9922</w:t>
              </w:r>
            </w:ins>
          </w:p>
        </w:tc>
        <w:tc>
          <w:tcPr>
            <w:tcW w:w="740" w:type="dxa"/>
            <w:tcBorders>
              <w:top w:val="nil"/>
              <w:left w:val="single" w:sz="2" w:space="0" w:color="000000"/>
              <w:bottom w:val="nil"/>
              <w:right w:val="single" w:sz="2" w:space="0" w:color="000000"/>
            </w:tcBorders>
            <w:vAlign w:val="center"/>
          </w:tcPr>
          <w:p w14:paraId="3631DA72" w14:textId="77777777" w:rsidR="00126C05" w:rsidRPr="009536F1" w:rsidRDefault="00126C05" w:rsidP="00B25D2D">
            <w:pPr>
              <w:pStyle w:val="af5"/>
              <w:wordWrap/>
              <w:jc w:val="center"/>
              <w:rPr>
                <w:ins w:id="4448" w:author="HSY" w:date="2023-03-18T00:16:00Z"/>
                <w:rFonts w:ascii="Palatino Linotype" w:hAnsi="Palatino Linotype" w:cs="Times New Roman"/>
                <w:sz w:val="16"/>
                <w:szCs w:val="16"/>
                <w:highlight w:val="cyan"/>
                <w:rPrChange w:id="4449" w:author="HSY" w:date="2023-03-18T00:19:00Z">
                  <w:rPr>
                    <w:ins w:id="4450" w:author="HSY" w:date="2023-03-18T00:16:00Z"/>
                    <w:rFonts w:ascii="Times New Roman" w:hAnsi="Times New Roman" w:cs="Times New Roman"/>
                  </w:rPr>
                </w:rPrChange>
              </w:rPr>
            </w:pPr>
            <w:ins w:id="4451" w:author="HSY" w:date="2023-03-18T00:16:00Z">
              <w:r w:rsidRPr="009536F1">
                <w:rPr>
                  <w:rFonts w:ascii="Palatino Linotype" w:hAnsi="Palatino Linotype" w:cs="Times New Roman"/>
                  <w:sz w:val="16"/>
                  <w:szCs w:val="16"/>
                  <w:highlight w:val="cyan"/>
                  <w:lang w:bidi="en-US"/>
                  <w:rPrChange w:id="4452" w:author="HSY" w:date="2023-03-18T00:19:00Z">
                    <w:rPr>
                      <w:rFonts w:ascii="Times New Roman" w:hAnsi="Times New Roman" w:cs="Times New Roman"/>
                      <w:sz w:val="14"/>
                      <w:lang w:bidi="en-US"/>
                    </w:rPr>
                  </w:rPrChange>
                </w:rPr>
                <w:t>7.0974</w:t>
              </w:r>
            </w:ins>
          </w:p>
        </w:tc>
        <w:tc>
          <w:tcPr>
            <w:tcW w:w="740" w:type="dxa"/>
            <w:tcBorders>
              <w:top w:val="nil"/>
              <w:left w:val="single" w:sz="2" w:space="0" w:color="000000"/>
              <w:bottom w:val="nil"/>
              <w:right w:val="single" w:sz="2" w:space="0" w:color="000000"/>
            </w:tcBorders>
            <w:vAlign w:val="center"/>
          </w:tcPr>
          <w:p w14:paraId="31960635" w14:textId="77777777" w:rsidR="00126C05" w:rsidRPr="009536F1" w:rsidRDefault="00126C05" w:rsidP="00B25D2D">
            <w:pPr>
              <w:pStyle w:val="af5"/>
              <w:wordWrap/>
              <w:jc w:val="center"/>
              <w:rPr>
                <w:ins w:id="4453" w:author="HSY" w:date="2023-03-18T00:16:00Z"/>
                <w:rFonts w:ascii="Palatino Linotype" w:hAnsi="Palatino Linotype" w:cs="Times New Roman"/>
                <w:sz w:val="16"/>
                <w:szCs w:val="16"/>
                <w:highlight w:val="cyan"/>
                <w:rPrChange w:id="4454" w:author="HSY" w:date="2023-03-18T00:19:00Z">
                  <w:rPr>
                    <w:ins w:id="4455" w:author="HSY" w:date="2023-03-18T00:16:00Z"/>
                    <w:rFonts w:ascii="Times New Roman" w:hAnsi="Times New Roman" w:cs="Times New Roman"/>
                  </w:rPr>
                </w:rPrChange>
              </w:rPr>
            </w:pPr>
            <w:ins w:id="4456" w:author="HSY" w:date="2023-03-18T00:16:00Z">
              <w:r w:rsidRPr="009536F1">
                <w:rPr>
                  <w:rFonts w:ascii="Palatino Linotype" w:hAnsi="Palatino Linotype" w:cs="Times New Roman"/>
                  <w:sz w:val="16"/>
                  <w:szCs w:val="16"/>
                  <w:highlight w:val="cyan"/>
                  <w:lang w:bidi="en-US"/>
                  <w:rPrChange w:id="4457" w:author="HSY" w:date="2023-03-18T00:19:00Z">
                    <w:rPr>
                      <w:rFonts w:ascii="Times New Roman" w:hAnsi="Times New Roman" w:cs="Times New Roman"/>
                      <w:sz w:val="14"/>
                      <w:lang w:bidi="en-US"/>
                    </w:rPr>
                  </w:rPrChange>
                </w:rPr>
                <w:t>6.9187</w:t>
              </w:r>
            </w:ins>
          </w:p>
        </w:tc>
        <w:tc>
          <w:tcPr>
            <w:tcW w:w="740" w:type="dxa"/>
            <w:tcBorders>
              <w:top w:val="nil"/>
              <w:left w:val="single" w:sz="2" w:space="0" w:color="000000"/>
              <w:bottom w:val="nil"/>
              <w:right w:val="single" w:sz="2" w:space="0" w:color="000000"/>
            </w:tcBorders>
            <w:vAlign w:val="center"/>
          </w:tcPr>
          <w:p w14:paraId="6378DAF8" w14:textId="77777777" w:rsidR="00126C05" w:rsidRPr="009536F1" w:rsidRDefault="00126C05" w:rsidP="00B25D2D">
            <w:pPr>
              <w:pStyle w:val="af5"/>
              <w:wordWrap/>
              <w:jc w:val="center"/>
              <w:rPr>
                <w:ins w:id="4458" w:author="HSY" w:date="2023-03-18T00:16:00Z"/>
                <w:rFonts w:ascii="Palatino Linotype" w:hAnsi="Palatino Linotype" w:cs="Times New Roman"/>
                <w:sz w:val="16"/>
                <w:szCs w:val="16"/>
                <w:highlight w:val="cyan"/>
                <w:rPrChange w:id="4459" w:author="HSY" w:date="2023-03-18T00:19:00Z">
                  <w:rPr>
                    <w:ins w:id="4460" w:author="HSY" w:date="2023-03-18T00:16:00Z"/>
                    <w:rFonts w:ascii="Times New Roman" w:hAnsi="Times New Roman" w:cs="Times New Roman"/>
                  </w:rPr>
                </w:rPrChange>
              </w:rPr>
            </w:pPr>
            <w:ins w:id="4461" w:author="HSY" w:date="2023-03-18T00:16:00Z">
              <w:r w:rsidRPr="009536F1">
                <w:rPr>
                  <w:rFonts w:ascii="Palatino Linotype" w:hAnsi="Palatino Linotype" w:cs="Times New Roman"/>
                  <w:sz w:val="16"/>
                  <w:szCs w:val="16"/>
                  <w:highlight w:val="cyan"/>
                  <w:lang w:bidi="en-US"/>
                  <w:rPrChange w:id="4462" w:author="HSY" w:date="2023-03-18T00:19:00Z">
                    <w:rPr>
                      <w:rFonts w:ascii="Times New Roman" w:hAnsi="Times New Roman" w:cs="Times New Roman"/>
                      <w:sz w:val="14"/>
                      <w:lang w:bidi="en-US"/>
                    </w:rPr>
                  </w:rPrChange>
                </w:rPr>
                <w:t>4.7123</w:t>
              </w:r>
            </w:ins>
          </w:p>
        </w:tc>
        <w:tc>
          <w:tcPr>
            <w:tcW w:w="740" w:type="dxa"/>
            <w:tcBorders>
              <w:top w:val="nil"/>
              <w:left w:val="single" w:sz="2" w:space="0" w:color="000000"/>
              <w:bottom w:val="nil"/>
              <w:right w:val="single" w:sz="2" w:space="0" w:color="000000"/>
            </w:tcBorders>
            <w:vAlign w:val="center"/>
          </w:tcPr>
          <w:p w14:paraId="2E755362" w14:textId="77777777" w:rsidR="00126C05" w:rsidRPr="009536F1" w:rsidRDefault="00126C05" w:rsidP="00B25D2D">
            <w:pPr>
              <w:pStyle w:val="af5"/>
              <w:wordWrap/>
              <w:jc w:val="center"/>
              <w:rPr>
                <w:ins w:id="4463" w:author="HSY" w:date="2023-03-18T00:16:00Z"/>
                <w:rFonts w:ascii="Palatino Linotype" w:hAnsi="Palatino Linotype" w:cs="Times New Roman"/>
                <w:sz w:val="16"/>
                <w:szCs w:val="16"/>
                <w:highlight w:val="cyan"/>
                <w:rPrChange w:id="4464" w:author="HSY" w:date="2023-03-18T00:19:00Z">
                  <w:rPr>
                    <w:ins w:id="4465" w:author="HSY" w:date="2023-03-18T00:16:00Z"/>
                    <w:rFonts w:ascii="Times New Roman" w:hAnsi="Times New Roman" w:cs="Times New Roman"/>
                  </w:rPr>
                </w:rPrChange>
              </w:rPr>
            </w:pPr>
            <w:ins w:id="4466" w:author="HSY" w:date="2023-03-18T00:16:00Z">
              <w:r w:rsidRPr="009536F1">
                <w:rPr>
                  <w:rFonts w:ascii="Palatino Linotype" w:hAnsi="Palatino Linotype" w:cs="Times New Roman"/>
                  <w:sz w:val="16"/>
                  <w:szCs w:val="16"/>
                  <w:highlight w:val="cyan"/>
                  <w:lang w:bidi="en-US"/>
                  <w:rPrChange w:id="4467" w:author="HSY" w:date="2023-03-18T00:19:00Z">
                    <w:rPr>
                      <w:rFonts w:ascii="Times New Roman" w:hAnsi="Times New Roman" w:cs="Times New Roman"/>
                      <w:sz w:val="14"/>
                      <w:lang w:bidi="en-US"/>
                    </w:rPr>
                  </w:rPrChange>
                </w:rPr>
                <w:t>5.0819</w:t>
              </w:r>
            </w:ins>
          </w:p>
        </w:tc>
        <w:tc>
          <w:tcPr>
            <w:tcW w:w="740" w:type="dxa"/>
            <w:tcBorders>
              <w:top w:val="nil"/>
              <w:left w:val="single" w:sz="2" w:space="0" w:color="000000"/>
              <w:bottom w:val="nil"/>
              <w:right w:val="nil"/>
            </w:tcBorders>
            <w:vAlign w:val="center"/>
          </w:tcPr>
          <w:p w14:paraId="660C90AB" w14:textId="77777777" w:rsidR="00126C05" w:rsidRPr="009536F1" w:rsidRDefault="00126C05" w:rsidP="00B25D2D">
            <w:pPr>
              <w:pStyle w:val="af5"/>
              <w:wordWrap/>
              <w:jc w:val="center"/>
              <w:rPr>
                <w:ins w:id="4468" w:author="HSY" w:date="2023-03-18T00:16:00Z"/>
                <w:rFonts w:ascii="Palatino Linotype" w:hAnsi="Palatino Linotype" w:cs="Times New Roman"/>
                <w:sz w:val="16"/>
                <w:szCs w:val="16"/>
                <w:highlight w:val="cyan"/>
                <w:rPrChange w:id="4469" w:author="HSY" w:date="2023-03-18T00:19:00Z">
                  <w:rPr>
                    <w:ins w:id="4470" w:author="HSY" w:date="2023-03-18T00:16:00Z"/>
                    <w:rFonts w:ascii="Times New Roman" w:hAnsi="Times New Roman" w:cs="Times New Roman"/>
                  </w:rPr>
                </w:rPrChange>
              </w:rPr>
            </w:pPr>
            <w:ins w:id="4471" w:author="HSY" w:date="2023-03-18T00:16:00Z">
              <w:r w:rsidRPr="009536F1">
                <w:rPr>
                  <w:rFonts w:ascii="Palatino Linotype" w:hAnsi="Palatino Linotype" w:cs="Times New Roman"/>
                  <w:b/>
                  <w:sz w:val="16"/>
                  <w:szCs w:val="16"/>
                  <w:highlight w:val="cyan"/>
                  <w:u w:val="single"/>
                  <w:lang w:bidi="en-US"/>
                  <w:rPrChange w:id="4472" w:author="HSY" w:date="2023-03-18T00:19:00Z">
                    <w:rPr>
                      <w:rFonts w:ascii="Times New Roman" w:hAnsi="Times New Roman" w:cs="Times New Roman"/>
                      <w:b/>
                      <w:sz w:val="14"/>
                      <w:u w:val="single"/>
                      <w:lang w:bidi="en-US"/>
                    </w:rPr>
                  </w:rPrChange>
                </w:rPr>
                <w:t>7.0660</w:t>
              </w:r>
            </w:ins>
          </w:p>
        </w:tc>
      </w:tr>
      <w:tr w:rsidR="00126C05" w:rsidRPr="009536F1" w14:paraId="54ECAEB9" w14:textId="77777777" w:rsidTr="00B25D2D">
        <w:trPr>
          <w:trHeight w:val="386"/>
          <w:ins w:id="4473" w:author="HSY" w:date="2023-03-18T00:16:00Z"/>
        </w:trPr>
        <w:tc>
          <w:tcPr>
            <w:tcW w:w="1537" w:type="dxa"/>
            <w:tcBorders>
              <w:top w:val="nil"/>
              <w:left w:val="nil"/>
              <w:bottom w:val="nil"/>
              <w:right w:val="single" w:sz="2" w:space="0" w:color="000000"/>
            </w:tcBorders>
            <w:vAlign w:val="center"/>
          </w:tcPr>
          <w:p w14:paraId="08BE20F6" w14:textId="77777777" w:rsidR="00126C05" w:rsidRPr="009536F1" w:rsidRDefault="00126C05" w:rsidP="00B25D2D">
            <w:pPr>
              <w:pStyle w:val="af5"/>
              <w:wordWrap/>
              <w:jc w:val="center"/>
              <w:rPr>
                <w:ins w:id="4474" w:author="HSY" w:date="2023-03-18T00:16:00Z"/>
                <w:rFonts w:ascii="Palatino Linotype" w:hAnsi="Palatino Linotype" w:cs="Times New Roman"/>
                <w:sz w:val="16"/>
                <w:szCs w:val="16"/>
                <w:highlight w:val="cyan"/>
                <w:rPrChange w:id="4475" w:author="HSY" w:date="2023-03-18T00:19:00Z">
                  <w:rPr>
                    <w:ins w:id="4476" w:author="HSY" w:date="2023-03-18T00:16:00Z"/>
                    <w:rFonts w:ascii="Times New Roman" w:hAnsi="Times New Roman" w:cs="Times New Roman"/>
                  </w:rPr>
                </w:rPrChange>
              </w:rPr>
            </w:pPr>
            <w:ins w:id="4477" w:author="HSY" w:date="2023-03-18T00:16:00Z">
              <w:r w:rsidRPr="009536F1">
                <w:rPr>
                  <w:rFonts w:ascii="Palatino Linotype" w:hAnsi="Palatino Linotype" w:cs="Times New Roman"/>
                  <w:b/>
                  <w:sz w:val="16"/>
                  <w:szCs w:val="16"/>
                  <w:highlight w:val="cyan"/>
                  <w:lang w:bidi="en-US"/>
                  <w:rPrChange w:id="4478" w:author="HSY" w:date="2023-03-18T00:19:00Z">
                    <w:rPr>
                      <w:rFonts w:ascii="Times New Roman" w:hAnsi="Times New Roman" w:cs="Times New Roman"/>
                      <w:b/>
                      <w:sz w:val="16"/>
                      <w:lang w:bidi="en-US"/>
                    </w:rPr>
                  </w:rPrChange>
                </w:rPr>
                <w:t>TP</w:t>
              </w:r>
            </w:ins>
          </w:p>
        </w:tc>
        <w:tc>
          <w:tcPr>
            <w:tcW w:w="740" w:type="dxa"/>
            <w:tcBorders>
              <w:top w:val="nil"/>
              <w:left w:val="single" w:sz="2" w:space="0" w:color="000000"/>
              <w:bottom w:val="nil"/>
              <w:right w:val="single" w:sz="2" w:space="0" w:color="000000"/>
            </w:tcBorders>
            <w:vAlign w:val="center"/>
          </w:tcPr>
          <w:p w14:paraId="01031FD7" w14:textId="77777777" w:rsidR="00126C05" w:rsidRPr="009536F1" w:rsidRDefault="00126C05" w:rsidP="00B25D2D">
            <w:pPr>
              <w:pStyle w:val="af5"/>
              <w:wordWrap/>
              <w:jc w:val="center"/>
              <w:rPr>
                <w:ins w:id="4479" w:author="HSY" w:date="2023-03-18T00:16:00Z"/>
                <w:rFonts w:ascii="Palatino Linotype" w:hAnsi="Palatino Linotype" w:cs="Times New Roman"/>
                <w:sz w:val="16"/>
                <w:szCs w:val="16"/>
                <w:highlight w:val="cyan"/>
                <w:rPrChange w:id="4480" w:author="HSY" w:date="2023-03-18T00:19:00Z">
                  <w:rPr>
                    <w:ins w:id="4481" w:author="HSY" w:date="2023-03-18T00:16:00Z"/>
                    <w:rFonts w:ascii="Times New Roman" w:hAnsi="Times New Roman" w:cs="Times New Roman"/>
                  </w:rPr>
                </w:rPrChange>
              </w:rPr>
            </w:pPr>
            <w:ins w:id="4482" w:author="HSY" w:date="2023-03-18T00:16:00Z">
              <w:r w:rsidRPr="009536F1">
                <w:rPr>
                  <w:rFonts w:ascii="Palatino Linotype" w:hAnsi="Palatino Linotype" w:cs="Times New Roman"/>
                  <w:sz w:val="16"/>
                  <w:szCs w:val="16"/>
                  <w:highlight w:val="cyan"/>
                  <w:lang w:bidi="en-US"/>
                  <w:rPrChange w:id="4483" w:author="HSY" w:date="2023-03-18T00:19:00Z">
                    <w:rPr>
                      <w:rFonts w:ascii="Times New Roman" w:hAnsi="Times New Roman" w:cs="Times New Roman"/>
                      <w:sz w:val="14"/>
                      <w:lang w:bidi="en-US"/>
                    </w:rPr>
                  </w:rPrChange>
                </w:rPr>
                <w:t>1.4593</w:t>
              </w:r>
            </w:ins>
          </w:p>
        </w:tc>
        <w:tc>
          <w:tcPr>
            <w:tcW w:w="740" w:type="dxa"/>
            <w:tcBorders>
              <w:top w:val="nil"/>
              <w:left w:val="single" w:sz="2" w:space="0" w:color="000000"/>
              <w:bottom w:val="nil"/>
              <w:right w:val="single" w:sz="2" w:space="0" w:color="000000"/>
            </w:tcBorders>
            <w:vAlign w:val="center"/>
          </w:tcPr>
          <w:p w14:paraId="6FE91D7F" w14:textId="77777777" w:rsidR="00126C05" w:rsidRPr="009536F1" w:rsidRDefault="00126C05" w:rsidP="00B25D2D">
            <w:pPr>
              <w:pStyle w:val="af5"/>
              <w:wordWrap/>
              <w:jc w:val="center"/>
              <w:rPr>
                <w:ins w:id="4484" w:author="HSY" w:date="2023-03-18T00:16:00Z"/>
                <w:rFonts w:ascii="Palatino Linotype" w:hAnsi="Palatino Linotype" w:cs="Times New Roman"/>
                <w:sz w:val="16"/>
                <w:szCs w:val="16"/>
                <w:highlight w:val="cyan"/>
                <w:rPrChange w:id="4485" w:author="HSY" w:date="2023-03-18T00:19:00Z">
                  <w:rPr>
                    <w:ins w:id="4486" w:author="HSY" w:date="2023-03-18T00:16:00Z"/>
                    <w:rFonts w:ascii="Times New Roman" w:hAnsi="Times New Roman" w:cs="Times New Roman"/>
                  </w:rPr>
                </w:rPrChange>
              </w:rPr>
            </w:pPr>
            <w:ins w:id="4487" w:author="HSY" w:date="2023-03-18T00:16:00Z">
              <w:r w:rsidRPr="009536F1">
                <w:rPr>
                  <w:rFonts w:ascii="Palatino Linotype" w:hAnsi="Palatino Linotype" w:cs="Times New Roman"/>
                  <w:sz w:val="16"/>
                  <w:szCs w:val="16"/>
                  <w:highlight w:val="cyan"/>
                  <w:lang w:bidi="en-US"/>
                  <w:rPrChange w:id="4488" w:author="HSY" w:date="2023-03-18T00:19:00Z">
                    <w:rPr>
                      <w:rFonts w:ascii="Times New Roman" w:hAnsi="Times New Roman" w:cs="Times New Roman"/>
                      <w:sz w:val="14"/>
                      <w:lang w:bidi="en-US"/>
                    </w:rPr>
                  </w:rPrChange>
                </w:rPr>
                <w:t>0.9727</w:t>
              </w:r>
            </w:ins>
          </w:p>
        </w:tc>
        <w:tc>
          <w:tcPr>
            <w:tcW w:w="740" w:type="dxa"/>
            <w:tcBorders>
              <w:top w:val="nil"/>
              <w:left w:val="single" w:sz="3" w:space="0" w:color="000000"/>
              <w:bottom w:val="nil"/>
              <w:right w:val="single" w:sz="3" w:space="0" w:color="000000"/>
            </w:tcBorders>
            <w:vAlign w:val="center"/>
          </w:tcPr>
          <w:p w14:paraId="5D1D7949" w14:textId="77777777" w:rsidR="00126C05" w:rsidRPr="009536F1" w:rsidRDefault="00126C05" w:rsidP="00B25D2D">
            <w:pPr>
              <w:pStyle w:val="af5"/>
              <w:wordWrap/>
              <w:jc w:val="center"/>
              <w:rPr>
                <w:ins w:id="4489" w:author="HSY" w:date="2023-03-18T00:16:00Z"/>
                <w:rFonts w:ascii="Palatino Linotype" w:hAnsi="Palatino Linotype" w:cs="Times New Roman"/>
                <w:sz w:val="16"/>
                <w:szCs w:val="16"/>
                <w:highlight w:val="cyan"/>
                <w:rPrChange w:id="4490" w:author="HSY" w:date="2023-03-18T00:19:00Z">
                  <w:rPr>
                    <w:ins w:id="4491" w:author="HSY" w:date="2023-03-18T00:16:00Z"/>
                    <w:rFonts w:ascii="Times New Roman" w:hAnsi="Times New Roman" w:cs="Times New Roman"/>
                  </w:rPr>
                </w:rPrChange>
              </w:rPr>
            </w:pPr>
            <w:ins w:id="4492" w:author="HSY" w:date="2023-03-18T00:16:00Z">
              <w:r w:rsidRPr="009536F1">
                <w:rPr>
                  <w:rFonts w:ascii="Palatino Linotype" w:hAnsi="Palatino Linotype" w:cs="Times New Roman"/>
                  <w:sz w:val="16"/>
                  <w:szCs w:val="16"/>
                  <w:highlight w:val="cyan"/>
                  <w:lang w:bidi="en-US"/>
                  <w:rPrChange w:id="4493" w:author="HSY" w:date="2023-03-18T00:19:00Z">
                    <w:rPr>
                      <w:rFonts w:ascii="Times New Roman" w:hAnsi="Times New Roman" w:cs="Times New Roman"/>
                      <w:sz w:val="14"/>
                      <w:lang w:bidi="en-US"/>
                    </w:rPr>
                  </w:rPrChange>
                </w:rPr>
                <w:t>1.4096</w:t>
              </w:r>
            </w:ins>
          </w:p>
        </w:tc>
        <w:tc>
          <w:tcPr>
            <w:tcW w:w="740" w:type="dxa"/>
            <w:tcBorders>
              <w:top w:val="nil"/>
              <w:left w:val="single" w:sz="2" w:space="0" w:color="000000"/>
              <w:bottom w:val="nil"/>
              <w:right w:val="single" w:sz="2" w:space="0" w:color="000000"/>
            </w:tcBorders>
            <w:vAlign w:val="center"/>
          </w:tcPr>
          <w:p w14:paraId="4EC2DD54" w14:textId="77777777" w:rsidR="00126C05" w:rsidRPr="009536F1" w:rsidRDefault="00126C05" w:rsidP="00B25D2D">
            <w:pPr>
              <w:pStyle w:val="af5"/>
              <w:wordWrap/>
              <w:jc w:val="center"/>
              <w:rPr>
                <w:ins w:id="4494" w:author="HSY" w:date="2023-03-18T00:16:00Z"/>
                <w:rFonts w:ascii="Palatino Linotype" w:hAnsi="Palatino Linotype" w:cs="Times New Roman"/>
                <w:sz w:val="16"/>
                <w:szCs w:val="16"/>
                <w:highlight w:val="cyan"/>
                <w:rPrChange w:id="4495" w:author="HSY" w:date="2023-03-18T00:19:00Z">
                  <w:rPr>
                    <w:ins w:id="4496" w:author="HSY" w:date="2023-03-18T00:16:00Z"/>
                    <w:rFonts w:ascii="Times New Roman" w:hAnsi="Times New Roman" w:cs="Times New Roman"/>
                  </w:rPr>
                </w:rPrChange>
              </w:rPr>
            </w:pPr>
            <w:ins w:id="4497" w:author="HSY" w:date="2023-03-18T00:16:00Z">
              <w:r w:rsidRPr="009536F1">
                <w:rPr>
                  <w:rFonts w:ascii="Palatino Linotype" w:hAnsi="Palatino Linotype" w:cs="Times New Roman"/>
                  <w:sz w:val="16"/>
                  <w:szCs w:val="16"/>
                  <w:highlight w:val="cyan"/>
                  <w:lang w:bidi="en-US"/>
                  <w:rPrChange w:id="4498" w:author="HSY" w:date="2023-03-18T00:19:00Z">
                    <w:rPr>
                      <w:rFonts w:ascii="Times New Roman" w:hAnsi="Times New Roman" w:cs="Times New Roman"/>
                      <w:sz w:val="14"/>
                      <w:lang w:bidi="en-US"/>
                    </w:rPr>
                  </w:rPrChange>
                </w:rPr>
                <w:t>1.7724</w:t>
              </w:r>
            </w:ins>
          </w:p>
        </w:tc>
        <w:tc>
          <w:tcPr>
            <w:tcW w:w="740" w:type="dxa"/>
            <w:tcBorders>
              <w:top w:val="nil"/>
              <w:left w:val="single" w:sz="3" w:space="0" w:color="000000"/>
              <w:bottom w:val="nil"/>
              <w:right w:val="single" w:sz="3" w:space="0" w:color="000000"/>
            </w:tcBorders>
            <w:vAlign w:val="center"/>
          </w:tcPr>
          <w:p w14:paraId="24B1CA5E" w14:textId="77777777" w:rsidR="00126C05" w:rsidRPr="009536F1" w:rsidRDefault="00126C05" w:rsidP="00B25D2D">
            <w:pPr>
              <w:pStyle w:val="af5"/>
              <w:wordWrap/>
              <w:jc w:val="center"/>
              <w:rPr>
                <w:ins w:id="4499" w:author="HSY" w:date="2023-03-18T00:16:00Z"/>
                <w:rFonts w:ascii="Palatino Linotype" w:hAnsi="Palatino Linotype" w:cs="Times New Roman"/>
                <w:sz w:val="16"/>
                <w:szCs w:val="16"/>
                <w:highlight w:val="cyan"/>
                <w:rPrChange w:id="4500" w:author="HSY" w:date="2023-03-18T00:19:00Z">
                  <w:rPr>
                    <w:ins w:id="4501" w:author="HSY" w:date="2023-03-18T00:16:00Z"/>
                    <w:rFonts w:ascii="Times New Roman" w:hAnsi="Times New Roman" w:cs="Times New Roman"/>
                  </w:rPr>
                </w:rPrChange>
              </w:rPr>
            </w:pPr>
            <w:ins w:id="4502" w:author="HSY" w:date="2023-03-18T00:16:00Z">
              <w:r w:rsidRPr="009536F1">
                <w:rPr>
                  <w:rFonts w:ascii="Palatino Linotype" w:hAnsi="Palatino Linotype" w:cs="Times New Roman"/>
                  <w:sz w:val="16"/>
                  <w:szCs w:val="16"/>
                  <w:highlight w:val="cyan"/>
                  <w:lang w:bidi="en-US"/>
                  <w:rPrChange w:id="4503" w:author="HSY" w:date="2023-03-18T00:19:00Z">
                    <w:rPr>
                      <w:rFonts w:ascii="Times New Roman" w:hAnsi="Times New Roman" w:cs="Times New Roman"/>
                      <w:sz w:val="14"/>
                      <w:lang w:bidi="en-US"/>
                    </w:rPr>
                  </w:rPrChange>
                </w:rPr>
                <w:t>5.2335</w:t>
              </w:r>
            </w:ins>
          </w:p>
        </w:tc>
        <w:tc>
          <w:tcPr>
            <w:tcW w:w="740" w:type="dxa"/>
            <w:tcBorders>
              <w:top w:val="nil"/>
              <w:left w:val="single" w:sz="2" w:space="0" w:color="000000"/>
              <w:bottom w:val="nil"/>
              <w:right w:val="single" w:sz="2" w:space="0" w:color="000000"/>
            </w:tcBorders>
            <w:vAlign w:val="center"/>
          </w:tcPr>
          <w:p w14:paraId="53AD2C5F" w14:textId="77777777" w:rsidR="00126C05" w:rsidRPr="009536F1" w:rsidRDefault="00126C05" w:rsidP="00B25D2D">
            <w:pPr>
              <w:pStyle w:val="af5"/>
              <w:wordWrap/>
              <w:jc w:val="center"/>
              <w:rPr>
                <w:ins w:id="4504" w:author="HSY" w:date="2023-03-18T00:16:00Z"/>
                <w:rFonts w:ascii="Palatino Linotype" w:hAnsi="Palatino Linotype" w:cs="Times New Roman"/>
                <w:sz w:val="16"/>
                <w:szCs w:val="16"/>
                <w:highlight w:val="cyan"/>
                <w:rPrChange w:id="4505" w:author="HSY" w:date="2023-03-18T00:19:00Z">
                  <w:rPr>
                    <w:ins w:id="4506" w:author="HSY" w:date="2023-03-18T00:16:00Z"/>
                    <w:rFonts w:ascii="Times New Roman" w:hAnsi="Times New Roman" w:cs="Times New Roman"/>
                  </w:rPr>
                </w:rPrChange>
              </w:rPr>
            </w:pPr>
            <w:ins w:id="4507" w:author="HSY" w:date="2023-03-18T00:16:00Z">
              <w:r w:rsidRPr="009536F1">
                <w:rPr>
                  <w:rFonts w:ascii="Palatino Linotype" w:hAnsi="Palatino Linotype" w:cs="Times New Roman"/>
                  <w:sz w:val="16"/>
                  <w:szCs w:val="16"/>
                  <w:highlight w:val="cyan"/>
                  <w:lang w:bidi="en-US"/>
                  <w:rPrChange w:id="4508" w:author="HSY" w:date="2023-03-18T00:19:00Z">
                    <w:rPr>
                      <w:rFonts w:ascii="Times New Roman" w:hAnsi="Times New Roman" w:cs="Times New Roman"/>
                      <w:sz w:val="14"/>
                      <w:lang w:bidi="en-US"/>
                    </w:rPr>
                  </w:rPrChange>
                </w:rPr>
                <w:t>5.1272</w:t>
              </w:r>
            </w:ins>
          </w:p>
        </w:tc>
        <w:tc>
          <w:tcPr>
            <w:tcW w:w="740" w:type="dxa"/>
            <w:tcBorders>
              <w:top w:val="nil"/>
              <w:left w:val="single" w:sz="3" w:space="0" w:color="000000"/>
              <w:bottom w:val="nil"/>
              <w:right w:val="single" w:sz="3" w:space="0" w:color="000000"/>
            </w:tcBorders>
            <w:vAlign w:val="center"/>
          </w:tcPr>
          <w:p w14:paraId="358C2981" w14:textId="77777777" w:rsidR="00126C05" w:rsidRPr="009536F1" w:rsidRDefault="00126C05" w:rsidP="00B25D2D">
            <w:pPr>
              <w:pStyle w:val="af5"/>
              <w:wordWrap/>
              <w:jc w:val="center"/>
              <w:rPr>
                <w:ins w:id="4509" w:author="HSY" w:date="2023-03-18T00:16:00Z"/>
                <w:rFonts w:ascii="Palatino Linotype" w:hAnsi="Palatino Linotype" w:cs="Times New Roman"/>
                <w:sz w:val="16"/>
                <w:szCs w:val="16"/>
                <w:highlight w:val="cyan"/>
                <w:rPrChange w:id="4510" w:author="HSY" w:date="2023-03-18T00:19:00Z">
                  <w:rPr>
                    <w:ins w:id="4511" w:author="HSY" w:date="2023-03-18T00:16:00Z"/>
                    <w:rFonts w:ascii="Times New Roman" w:hAnsi="Times New Roman" w:cs="Times New Roman"/>
                  </w:rPr>
                </w:rPrChange>
              </w:rPr>
            </w:pPr>
            <w:ins w:id="4512" w:author="HSY" w:date="2023-03-18T00:16:00Z">
              <w:r w:rsidRPr="009536F1">
                <w:rPr>
                  <w:rFonts w:ascii="Palatino Linotype" w:hAnsi="Palatino Linotype" w:cs="Times New Roman"/>
                  <w:sz w:val="16"/>
                  <w:szCs w:val="16"/>
                  <w:highlight w:val="cyan"/>
                  <w:lang w:bidi="en-US"/>
                  <w:rPrChange w:id="4513" w:author="HSY" w:date="2023-03-18T00:19:00Z">
                    <w:rPr>
                      <w:rFonts w:ascii="Times New Roman" w:hAnsi="Times New Roman" w:cs="Times New Roman"/>
                      <w:sz w:val="14"/>
                      <w:lang w:bidi="en-US"/>
                    </w:rPr>
                  </w:rPrChange>
                </w:rPr>
                <w:t>4.5811</w:t>
              </w:r>
            </w:ins>
          </w:p>
        </w:tc>
        <w:tc>
          <w:tcPr>
            <w:tcW w:w="740" w:type="dxa"/>
            <w:tcBorders>
              <w:top w:val="nil"/>
              <w:left w:val="single" w:sz="2" w:space="0" w:color="000000"/>
              <w:bottom w:val="nil"/>
              <w:right w:val="single" w:sz="2" w:space="0" w:color="000000"/>
            </w:tcBorders>
            <w:vAlign w:val="center"/>
          </w:tcPr>
          <w:p w14:paraId="5D211067" w14:textId="77777777" w:rsidR="00126C05" w:rsidRPr="009536F1" w:rsidRDefault="00126C05" w:rsidP="00B25D2D">
            <w:pPr>
              <w:pStyle w:val="af5"/>
              <w:wordWrap/>
              <w:jc w:val="center"/>
              <w:rPr>
                <w:ins w:id="4514" w:author="HSY" w:date="2023-03-18T00:16:00Z"/>
                <w:rFonts w:ascii="Palatino Linotype" w:hAnsi="Palatino Linotype" w:cs="Times New Roman"/>
                <w:sz w:val="16"/>
                <w:szCs w:val="16"/>
                <w:highlight w:val="cyan"/>
                <w:rPrChange w:id="4515" w:author="HSY" w:date="2023-03-18T00:19:00Z">
                  <w:rPr>
                    <w:ins w:id="4516" w:author="HSY" w:date="2023-03-18T00:16:00Z"/>
                    <w:rFonts w:ascii="Times New Roman" w:hAnsi="Times New Roman" w:cs="Times New Roman"/>
                  </w:rPr>
                </w:rPrChange>
              </w:rPr>
            </w:pPr>
            <w:ins w:id="4517" w:author="HSY" w:date="2023-03-18T00:16:00Z">
              <w:r w:rsidRPr="009536F1">
                <w:rPr>
                  <w:rFonts w:ascii="Palatino Linotype" w:hAnsi="Palatino Linotype" w:cs="Times New Roman"/>
                  <w:sz w:val="16"/>
                  <w:szCs w:val="16"/>
                  <w:highlight w:val="cyan"/>
                  <w:lang w:bidi="en-US"/>
                  <w:rPrChange w:id="4518" w:author="HSY" w:date="2023-03-18T00:19:00Z">
                    <w:rPr>
                      <w:rFonts w:ascii="Times New Roman" w:hAnsi="Times New Roman" w:cs="Times New Roman"/>
                      <w:sz w:val="14"/>
                      <w:lang w:bidi="en-US"/>
                    </w:rPr>
                  </w:rPrChange>
                </w:rPr>
                <w:t>5.5618</w:t>
              </w:r>
            </w:ins>
          </w:p>
        </w:tc>
        <w:tc>
          <w:tcPr>
            <w:tcW w:w="740" w:type="dxa"/>
            <w:tcBorders>
              <w:top w:val="nil"/>
              <w:left w:val="single" w:sz="3" w:space="0" w:color="000000"/>
              <w:bottom w:val="nil"/>
              <w:right w:val="single" w:sz="3" w:space="0" w:color="000000"/>
            </w:tcBorders>
            <w:vAlign w:val="center"/>
          </w:tcPr>
          <w:p w14:paraId="587F37C0" w14:textId="77777777" w:rsidR="00126C05" w:rsidRPr="009536F1" w:rsidRDefault="00126C05" w:rsidP="00B25D2D">
            <w:pPr>
              <w:pStyle w:val="af5"/>
              <w:wordWrap/>
              <w:jc w:val="center"/>
              <w:rPr>
                <w:ins w:id="4519" w:author="HSY" w:date="2023-03-18T00:16:00Z"/>
                <w:rFonts w:ascii="Palatino Linotype" w:hAnsi="Palatino Linotype" w:cs="Times New Roman"/>
                <w:sz w:val="16"/>
                <w:szCs w:val="16"/>
                <w:highlight w:val="cyan"/>
                <w:rPrChange w:id="4520" w:author="HSY" w:date="2023-03-18T00:19:00Z">
                  <w:rPr>
                    <w:ins w:id="4521" w:author="HSY" w:date="2023-03-18T00:16:00Z"/>
                    <w:rFonts w:ascii="Times New Roman" w:hAnsi="Times New Roman" w:cs="Times New Roman"/>
                  </w:rPr>
                </w:rPrChange>
              </w:rPr>
            </w:pPr>
            <w:ins w:id="4522" w:author="HSY" w:date="2023-03-18T00:16:00Z">
              <w:r w:rsidRPr="009536F1">
                <w:rPr>
                  <w:rFonts w:ascii="Palatino Linotype" w:hAnsi="Palatino Linotype" w:cs="Times New Roman"/>
                  <w:sz w:val="16"/>
                  <w:szCs w:val="16"/>
                  <w:highlight w:val="cyan"/>
                  <w:lang w:bidi="en-US"/>
                  <w:rPrChange w:id="4523" w:author="HSY" w:date="2023-03-18T00:19:00Z">
                    <w:rPr>
                      <w:rFonts w:ascii="Times New Roman" w:hAnsi="Times New Roman" w:cs="Times New Roman"/>
                      <w:sz w:val="14"/>
                      <w:lang w:bidi="en-US"/>
                    </w:rPr>
                  </w:rPrChange>
                </w:rPr>
                <w:t>3.4535</w:t>
              </w:r>
            </w:ins>
          </w:p>
        </w:tc>
        <w:tc>
          <w:tcPr>
            <w:tcW w:w="740" w:type="dxa"/>
            <w:tcBorders>
              <w:top w:val="nil"/>
              <w:left w:val="single" w:sz="2" w:space="0" w:color="000000"/>
              <w:bottom w:val="nil"/>
              <w:right w:val="single" w:sz="2" w:space="0" w:color="000000"/>
            </w:tcBorders>
            <w:vAlign w:val="center"/>
          </w:tcPr>
          <w:p w14:paraId="238AB604" w14:textId="77777777" w:rsidR="00126C05" w:rsidRPr="009536F1" w:rsidRDefault="00126C05" w:rsidP="00B25D2D">
            <w:pPr>
              <w:pStyle w:val="af5"/>
              <w:wordWrap/>
              <w:jc w:val="center"/>
              <w:rPr>
                <w:ins w:id="4524" w:author="HSY" w:date="2023-03-18T00:16:00Z"/>
                <w:rFonts w:ascii="Palatino Linotype" w:hAnsi="Palatino Linotype" w:cs="Times New Roman"/>
                <w:sz w:val="16"/>
                <w:szCs w:val="16"/>
                <w:highlight w:val="cyan"/>
                <w:rPrChange w:id="4525" w:author="HSY" w:date="2023-03-18T00:19:00Z">
                  <w:rPr>
                    <w:ins w:id="4526" w:author="HSY" w:date="2023-03-18T00:16:00Z"/>
                    <w:rFonts w:ascii="Times New Roman" w:hAnsi="Times New Roman" w:cs="Times New Roman"/>
                  </w:rPr>
                </w:rPrChange>
              </w:rPr>
            </w:pPr>
            <w:ins w:id="4527" w:author="HSY" w:date="2023-03-18T00:16:00Z">
              <w:r w:rsidRPr="009536F1">
                <w:rPr>
                  <w:rFonts w:ascii="Palatino Linotype" w:hAnsi="Palatino Linotype" w:cs="Times New Roman"/>
                  <w:sz w:val="16"/>
                  <w:szCs w:val="16"/>
                  <w:highlight w:val="cyan"/>
                  <w:lang w:bidi="en-US"/>
                  <w:rPrChange w:id="4528" w:author="HSY" w:date="2023-03-18T00:19:00Z">
                    <w:rPr>
                      <w:rFonts w:ascii="Times New Roman" w:hAnsi="Times New Roman" w:cs="Times New Roman"/>
                      <w:sz w:val="14"/>
                      <w:lang w:bidi="en-US"/>
                    </w:rPr>
                  </w:rPrChange>
                </w:rPr>
                <w:t>2.7191</w:t>
              </w:r>
            </w:ins>
          </w:p>
        </w:tc>
        <w:tc>
          <w:tcPr>
            <w:tcW w:w="740" w:type="dxa"/>
            <w:tcBorders>
              <w:top w:val="nil"/>
              <w:left w:val="single" w:sz="3" w:space="0" w:color="000000"/>
              <w:bottom w:val="nil"/>
              <w:right w:val="single" w:sz="3" w:space="0" w:color="000000"/>
            </w:tcBorders>
            <w:vAlign w:val="center"/>
          </w:tcPr>
          <w:p w14:paraId="1B757532" w14:textId="77777777" w:rsidR="00126C05" w:rsidRPr="009536F1" w:rsidRDefault="00126C05" w:rsidP="00B25D2D">
            <w:pPr>
              <w:pStyle w:val="af5"/>
              <w:wordWrap/>
              <w:jc w:val="center"/>
              <w:rPr>
                <w:ins w:id="4529" w:author="HSY" w:date="2023-03-18T00:16:00Z"/>
                <w:rFonts w:ascii="Palatino Linotype" w:hAnsi="Palatino Linotype" w:cs="Times New Roman"/>
                <w:sz w:val="16"/>
                <w:szCs w:val="16"/>
                <w:highlight w:val="cyan"/>
                <w:rPrChange w:id="4530" w:author="HSY" w:date="2023-03-18T00:19:00Z">
                  <w:rPr>
                    <w:ins w:id="4531" w:author="HSY" w:date="2023-03-18T00:16:00Z"/>
                    <w:rFonts w:ascii="Times New Roman" w:hAnsi="Times New Roman" w:cs="Times New Roman"/>
                  </w:rPr>
                </w:rPrChange>
              </w:rPr>
            </w:pPr>
            <w:ins w:id="4532" w:author="HSY" w:date="2023-03-18T00:16:00Z">
              <w:r w:rsidRPr="009536F1">
                <w:rPr>
                  <w:rFonts w:ascii="Palatino Linotype" w:hAnsi="Palatino Linotype" w:cs="Times New Roman"/>
                  <w:sz w:val="16"/>
                  <w:szCs w:val="16"/>
                  <w:highlight w:val="cyan"/>
                  <w:lang w:bidi="en-US"/>
                  <w:rPrChange w:id="4533" w:author="HSY" w:date="2023-03-18T00:19:00Z">
                    <w:rPr>
                      <w:rFonts w:ascii="Times New Roman" w:hAnsi="Times New Roman" w:cs="Times New Roman"/>
                      <w:sz w:val="14"/>
                      <w:lang w:bidi="en-US"/>
                    </w:rPr>
                  </w:rPrChange>
                </w:rPr>
                <w:t>2.9967</w:t>
              </w:r>
            </w:ins>
          </w:p>
        </w:tc>
        <w:tc>
          <w:tcPr>
            <w:tcW w:w="740" w:type="dxa"/>
            <w:tcBorders>
              <w:top w:val="nil"/>
              <w:left w:val="single" w:sz="2" w:space="0" w:color="000000"/>
              <w:bottom w:val="nil"/>
              <w:right w:val="single" w:sz="2" w:space="0" w:color="000000"/>
            </w:tcBorders>
            <w:vAlign w:val="center"/>
          </w:tcPr>
          <w:p w14:paraId="041DCC6B" w14:textId="77777777" w:rsidR="00126C05" w:rsidRPr="009536F1" w:rsidRDefault="00126C05" w:rsidP="00B25D2D">
            <w:pPr>
              <w:pStyle w:val="af5"/>
              <w:wordWrap/>
              <w:jc w:val="center"/>
              <w:rPr>
                <w:ins w:id="4534" w:author="HSY" w:date="2023-03-18T00:16:00Z"/>
                <w:rFonts w:ascii="Palatino Linotype" w:hAnsi="Palatino Linotype" w:cs="Times New Roman"/>
                <w:sz w:val="16"/>
                <w:szCs w:val="16"/>
                <w:highlight w:val="cyan"/>
                <w:rPrChange w:id="4535" w:author="HSY" w:date="2023-03-18T00:19:00Z">
                  <w:rPr>
                    <w:ins w:id="4536" w:author="HSY" w:date="2023-03-18T00:16:00Z"/>
                    <w:rFonts w:ascii="Times New Roman" w:hAnsi="Times New Roman" w:cs="Times New Roman"/>
                  </w:rPr>
                </w:rPrChange>
              </w:rPr>
            </w:pPr>
            <w:ins w:id="4537" w:author="HSY" w:date="2023-03-18T00:16:00Z">
              <w:r w:rsidRPr="009536F1">
                <w:rPr>
                  <w:rFonts w:ascii="Palatino Linotype" w:hAnsi="Palatino Linotype" w:cs="Times New Roman"/>
                  <w:sz w:val="16"/>
                  <w:szCs w:val="16"/>
                  <w:highlight w:val="cyan"/>
                  <w:lang w:bidi="en-US"/>
                  <w:rPrChange w:id="4538" w:author="HSY" w:date="2023-03-18T00:19:00Z">
                    <w:rPr>
                      <w:rFonts w:ascii="Times New Roman" w:hAnsi="Times New Roman" w:cs="Times New Roman"/>
                      <w:sz w:val="14"/>
                      <w:lang w:bidi="en-US"/>
                    </w:rPr>
                  </w:rPrChange>
                </w:rPr>
                <w:t>3.0749</w:t>
              </w:r>
            </w:ins>
          </w:p>
        </w:tc>
        <w:tc>
          <w:tcPr>
            <w:tcW w:w="740" w:type="dxa"/>
            <w:tcBorders>
              <w:top w:val="nil"/>
              <w:left w:val="single" w:sz="3" w:space="0" w:color="000000"/>
              <w:bottom w:val="nil"/>
              <w:right w:val="single" w:sz="3" w:space="0" w:color="000000"/>
            </w:tcBorders>
            <w:vAlign w:val="center"/>
          </w:tcPr>
          <w:p w14:paraId="0637E2C4" w14:textId="77777777" w:rsidR="00126C05" w:rsidRPr="009536F1" w:rsidRDefault="00126C05" w:rsidP="00B25D2D">
            <w:pPr>
              <w:pStyle w:val="af5"/>
              <w:wordWrap/>
              <w:jc w:val="center"/>
              <w:rPr>
                <w:ins w:id="4539" w:author="HSY" w:date="2023-03-18T00:16:00Z"/>
                <w:rFonts w:ascii="Palatino Linotype" w:hAnsi="Palatino Linotype" w:cs="Times New Roman"/>
                <w:sz w:val="16"/>
                <w:szCs w:val="16"/>
                <w:highlight w:val="cyan"/>
                <w:rPrChange w:id="4540" w:author="HSY" w:date="2023-03-18T00:19:00Z">
                  <w:rPr>
                    <w:ins w:id="4541" w:author="HSY" w:date="2023-03-18T00:16:00Z"/>
                    <w:rFonts w:ascii="Times New Roman" w:hAnsi="Times New Roman" w:cs="Times New Roman"/>
                  </w:rPr>
                </w:rPrChange>
              </w:rPr>
            </w:pPr>
            <w:ins w:id="4542" w:author="HSY" w:date="2023-03-18T00:16:00Z">
              <w:r w:rsidRPr="009536F1">
                <w:rPr>
                  <w:rFonts w:ascii="Palatino Linotype" w:hAnsi="Palatino Linotype" w:cs="Times New Roman"/>
                  <w:sz w:val="16"/>
                  <w:szCs w:val="16"/>
                  <w:highlight w:val="cyan"/>
                  <w:lang w:bidi="en-US"/>
                  <w:rPrChange w:id="4543" w:author="HSY" w:date="2023-03-18T00:19:00Z">
                    <w:rPr>
                      <w:rFonts w:ascii="Times New Roman" w:hAnsi="Times New Roman" w:cs="Times New Roman"/>
                      <w:sz w:val="14"/>
                      <w:lang w:bidi="en-US"/>
                    </w:rPr>
                  </w:rPrChange>
                </w:rPr>
                <w:t>5.2055</w:t>
              </w:r>
            </w:ins>
          </w:p>
        </w:tc>
        <w:tc>
          <w:tcPr>
            <w:tcW w:w="740" w:type="dxa"/>
            <w:tcBorders>
              <w:top w:val="nil"/>
              <w:left w:val="single" w:sz="2" w:space="0" w:color="000000"/>
              <w:bottom w:val="nil"/>
              <w:right w:val="single" w:sz="2" w:space="0" w:color="000000"/>
            </w:tcBorders>
            <w:vAlign w:val="center"/>
          </w:tcPr>
          <w:p w14:paraId="29032E08" w14:textId="77777777" w:rsidR="00126C05" w:rsidRPr="009536F1" w:rsidRDefault="00126C05" w:rsidP="00B25D2D">
            <w:pPr>
              <w:pStyle w:val="af5"/>
              <w:wordWrap/>
              <w:jc w:val="center"/>
              <w:rPr>
                <w:ins w:id="4544" w:author="HSY" w:date="2023-03-18T00:16:00Z"/>
                <w:rFonts w:ascii="Palatino Linotype" w:hAnsi="Palatino Linotype" w:cs="Times New Roman"/>
                <w:sz w:val="16"/>
                <w:szCs w:val="16"/>
                <w:highlight w:val="cyan"/>
                <w:rPrChange w:id="4545" w:author="HSY" w:date="2023-03-18T00:19:00Z">
                  <w:rPr>
                    <w:ins w:id="4546" w:author="HSY" w:date="2023-03-18T00:16:00Z"/>
                    <w:rFonts w:ascii="Times New Roman" w:hAnsi="Times New Roman" w:cs="Times New Roman"/>
                  </w:rPr>
                </w:rPrChange>
              </w:rPr>
            </w:pPr>
            <w:ins w:id="4547" w:author="HSY" w:date="2023-03-18T00:16:00Z">
              <w:r w:rsidRPr="009536F1">
                <w:rPr>
                  <w:rFonts w:ascii="Palatino Linotype" w:hAnsi="Palatino Linotype" w:cs="Times New Roman"/>
                  <w:sz w:val="16"/>
                  <w:szCs w:val="16"/>
                  <w:highlight w:val="cyan"/>
                  <w:lang w:bidi="en-US"/>
                  <w:rPrChange w:id="4548" w:author="HSY" w:date="2023-03-18T00:19:00Z">
                    <w:rPr>
                      <w:rFonts w:ascii="Times New Roman" w:hAnsi="Times New Roman" w:cs="Times New Roman"/>
                      <w:sz w:val="14"/>
                      <w:lang w:bidi="en-US"/>
                    </w:rPr>
                  </w:rPrChange>
                </w:rPr>
                <w:t>4.1090</w:t>
              </w:r>
            </w:ins>
          </w:p>
        </w:tc>
        <w:tc>
          <w:tcPr>
            <w:tcW w:w="740" w:type="dxa"/>
            <w:tcBorders>
              <w:top w:val="nil"/>
              <w:left w:val="single" w:sz="3" w:space="0" w:color="000000"/>
              <w:bottom w:val="nil"/>
              <w:right w:val="single" w:sz="2" w:space="0" w:color="000000"/>
            </w:tcBorders>
            <w:vAlign w:val="center"/>
          </w:tcPr>
          <w:p w14:paraId="7A099E8D" w14:textId="77777777" w:rsidR="00126C05" w:rsidRPr="009536F1" w:rsidRDefault="00126C05" w:rsidP="00B25D2D">
            <w:pPr>
              <w:pStyle w:val="af5"/>
              <w:wordWrap/>
              <w:jc w:val="center"/>
              <w:rPr>
                <w:ins w:id="4549" w:author="HSY" w:date="2023-03-18T00:16:00Z"/>
                <w:rFonts w:ascii="Palatino Linotype" w:hAnsi="Palatino Linotype" w:cs="Times New Roman"/>
                <w:sz w:val="16"/>
                <w:szCs w:val="16"/>
                <w:highlight w:val="cyan"/>
                <w:rPrChange w:id="4550" w:author="HSY" w:date="2023-03-18T00:19:00Z">
                  <w:rPr>
                    <w:ins w:id="4551" w:author="HSY" w:date="2023-03-18T00:16:00Z"/>
                    <w:rFonts w:ascii="Times New Roman" w:hAnsi="Times New Roman" w:cs="Times New Roman"/>
                  </w:rPr>
                </w:rPrChange>
              </w:rPr>
            </w:pPr>
            <w:ins w:id="4552" w:author="HSY" w:date="2023-03-18T00:16:00Z">
              <w:r w:rsidRPr="009536F1">
                <w:rPr>
                  <w:rFonts w:ascii="Palatino Linotype" w:hAnsi="Palatino Linotype" w:cs="Times New Roman"/>
                  <w:sz w:val="16"/>
                  <w:szCs w:val="16"/>
                  <w:highlight w:val="cyan"/>
                  <w:lang w:bidi="en-US"/>
                  <w:rPrChange w:id="4553" w:author="HSY" w:date="2023-03-18T00:19:00Z">
                    <w:rPr>
                      <w:rFonts w:ascii="Times New Roman" w:hAnsi="Times New Roman" w:cs="Times New Roman"/>
                      <w:sz w:val="14"/>
                      <w:lang w:bidi="en-US"/>
                    </w:rPr>
                  </w:rPrChange>
                </w:rPr>
                <w:t>3.5175</w:t>
              </w:r>
            </w:ins>
          </w:p>
        </w:tc>
        <w:tc>
          <w:tcPr>
            <w:tcW w:w="740" w:type="dxa"/>
            <w:tcBorders>
              <w:top w:val="nil"/>
              <w:left w:val="single" w:sz="2" w:space="0" w:color="000000"/>
              <w:bottom w:val="nil"/>
              <w:right w:val="nil"/>
            </w:tcBorders>
            <w:vAlign w:val="center"/>
          </w:tcPr>
          <w:p w14:paraId="5E148985" w14:textId="77777777" w:rsidR="00126C05" w:rsidRPr="009536F1" w:rsidRDefault="00126C05" w:rsidP="00B25D2D">
            <w:pPr>
              <w:pStyle w:val="af5"/>
              <w:wordWrap/>
              <w:jc w:val="center"/>
              <w:rPr>
                <w:ins w:id="4554" w:author="HSY" w:date="2023-03-18T00:16:00Z"/>
                <w:rFonts w:ascii="Palatino Linotype" w:hAnsi="Palatino Linotype" w:cs="Times New Roman"/>
                <w:sz w:val="16"/>
                <w:szCs w:val="16"/>
                <w:highlight w:val="cyan"/>
                <w:rPrChange w:id="4555" w:author="HSY" w:date="2023-03-18T00:19:00Z">
                  <w:rPr>
                    <w:ins w:id="4556" w:author="HSY" w:date="2023-03-18T00:16:00Z"/>
                    <w:rFonts w:ascii="Times New Roman" w:hAnsi="Times New Roman" w:cs="Times New Roman"/>
                  </w:rPr>
                </w:rPrChange>
              </w:rPr>
            </w:pPr>
            <w:ins w:id="4557" w:author="HSY" w:date="2023-03-18T00:16:00Z">
              <w:r w:rsidRPr="009536F1">
                <w:rPr>
                  <w:rFonts w:ascii="Palatino Linotype" w:hAnsi="Palatino Linotype" w:cs="Times New Roman"/>
                  <w:sz w:val="16"/>
                  <w:szCs w:val="16"/>
                  <w:highlight w:val="cyan"/>
                  <w:lang w:bidi="en-US"/>
                  <w:rPrChange w:id="4558" w:author="HSY" w:date="2023-03-18T00:19:00Z">
                    <w:rPr>
                      <w:rFonts w:ascii="Times New Roman" w:hAnsi="Times New Roman" w:cs="Times New Roman"/>
                      <w:sz w:val="14"/>
                      <w:lang w:bidi="en-US"/>
                    </w:rPr>
                  </w:rPrChange>
                </w:rPr>
                <w:t>3.0822</w:t>
              </w:r>
            </w:ins>
          </w:p>
        </w:tc>
      </w:tr>
      <w:tr w:rsidR="00126C05" w:rsidRPr="009536F1" w14:paraId="699F402E" w14:textId="77777777" w:rsidTr="00B25D2D">
        <w:trPr>
          <w:trHeight w:val="386"/>
          <w:ins w:id="4559" w:author="HSY" w:date="2023-03-18T00:16:00Z"/>
        </w:trPr>
        <w:tc>
          <w:tcPr>
            <w:tcW w:w="1537" w:type="dxa"/>
            <w:tcBorders>
              <w:top w:val="nil"/>
              <w:left w:val="nil"/>
              <w:bottom w:val="nil"/>
              <w:right w:val="single" w:sz="2" w:space="0" w:color="000000"/>
            </w:tcBorders>
            <w:vAlign w:val="center"/>
          </w:tcPr>
          <w:p w14:paraId="16F7CF45" w14:textId="77777777" w:rsidR="00126C05" w:rsidRPr="009536F1" w:rsidRDefault="00126C05" w:rsidP="00B25D2D">
            <w:pPr>
              <w:pStyle w:val="af5"/>
              <w:wordWrap/>
              <w:jc w:val="center"/>
              <w:rPr>
                <w:ins w:id="4560" w:author="HSY" w:date="2023-03-18T00:16:00Z"/>
                <w:rFonts w:ascii="Palatino Linotype" w:hAnsi="Palatino Linotype" w:cs="Times New Roman"/>
                <w:sz w:val="16"/>
                <w:szCs w:val="16"/>
                <w:highlight w:val="cyan"/>
                <w:rPrChange w:id="4561" w:author="HSY" w:date="2023-03-18T00:19:00Z">
                  <w:rPr>
                    <w:ins w:id="4562" w:author="HSY" w:date="2023-03-18T00:16:00Z"/>
                    <w:rFonts w:ascii="Times New Roman" w:hAnsi="Times New Roman" w:cs="Times New Roman"/>
                  </w:rPr>
                </w:rPrChange>
              </w:rPr>
            </w:pPr>
            <w:ins w:id="4563" w:author="HSY" w:date="2023-03-18T00:16:00Z">
              <w:r w:rsidRPr="009536F1">
                <w:rPr>
                  <w:rFonts w:ascii="Palatino Linotype" w:hAnsi="Palatino Linotype" w:cs="Times New Roman"/>
                  <w:b/>
                  <w:sz w:val="16"/>
                  <w:szCs w:val="16"/>
                  <w:highlight w:val="cyan"/>
                  <w:lang w:bidi="en-US"/>
                  <w:rPrChange w:id="4564" w:author="HSY" w:date="2023-03-18T00:19:00Z">
                    <w:rPr>
                      <w:rFonts w:ascii="Times New Roman" w:hAnsi="Times New Roman" w:cs="Times New Roman"/>
                      <w:b/>
                      <w:sz w:val="16"/>
                      <w:lang w:bidi="en-US"/>
                    </w:rPr>
                  </w:rPrChange>
                </w:rPr>
                <w:t>TOC</w:t>
              </w:r>
            </w:ins>
          </w:p>
        </w:tc>
        <w:tc>
          <w:tcPr>
            <w:tcW w:w="740" w:type="dxa"/>
            <w:tcBorders>
              <w:top w:val="nil"/>
              <w:left w:val="single" w:sz="2" w:space="0" w:color="000000"/>
              <w:bottom w:val="nil"/>
              <w:right w:val="single" w:sz="2" w:space="0" w:color="000000"/>
            </w:tcBorders>
            <w:vAlign w:val="center"/>
          </w:tcPr>
          <w:p w14:paraId="3BD7384C" w14:textId="77777777" w:rsidR="00126C05" w:rsidRPr="009536F1" w:rsidRDefault="00126C05" w:rsidP="00B25D2D">
            <w:pPr>
              <w:pStyle w:val="af5"/>
              <w:wordWrap/>
              <w:jc w:val="center"/>
              <w:rPr>
                <w:ins w:id="4565" w:author="HSY" w:date="2023-03-18T00:16:00Z"/>
                <w:rFonts w:ascii="Palatino Linotype" w:hAnsi="Palatino Linotype" w:cs="Times New Roman"/>
                <w:sz w:val="16"/>
                <w:szCs w:val="16"/>
                <w:highlight w:val="cyan"/>
                <w:rPrChange w:id="4566" w:author="HSY" w:date="2023-03-18T00:19:00Z">
                  <w:rPr>
                    <w:ins w:id="4567" w:author="HSY" w:date="2023-03-18T00:16:00Z"/>
                    <w:rFonts w:ascii="Times New Roman" w:hAnsi="Times New Roman" w:cs="Times New Roman"/>
                  </w:rPr>
                </w:rPrChange>
              </w:rPr>
            </w:pPr>
            <w:ins w:id="4568" w:author="HSY" w:date="2023-03-18T00:16:00Z">
              <w:r w:rsidRPr="009536F1">
                <w:rPr>
                  <w:rFonts w:ascii="Palatino Linotype" w:hAnsi="Palatino Linotype" w:cs="Times New Roman"/>
                  <w:sz w:val="16"/>
                  <w:szCs w:val="16"/>
                  <w:highlight w:val="cyan"/>
                  <w:lang w:bidi="en-US"/>
                  <w:rPrChange w:id="4569" w:author="HSY" w:date="2023-03-18T00:19:00Z">
                    <w:rPr>
                      <w:rFonts w:ascii="Times New Roman" w:hAnsi="Times New Roman" w:cs="Times New Roman"/>
                      <w:sz w:val="14"/>
                      <w:lang w:bidi="en-US"/>
                    </w:rPr>
                  </w:rPrChange>
                </w:rPr>
                <w:t>1.5957</w:t>
              </w:r>
            </w:ins>
          </w:p>
        </w:tc>
        <w:tc>
          <w:tcPr>
            <w:tcW w:w="740" w:type="dxa"/>
            <w:tcBorders>
              <w:top w:val="nil"/>
              <w:left w:val="single" w:sz="2" w:space="0" w:color="000000"/>
              <w:bottom w:val="nil"/>
              <w:right w:val="single" w:sz="2" w:space="0" w:color="000000"/>
            </w:tcBorders>
            <w:vAlign w:val="center"/>
          </w:tcPr>
          <w:p w14:paraId="4A979838" w14:textId="77777777" w:rsidR="00126C05" w:rsidRPr="009536F1" w:rsidRDefault="00126C05" w:rsidP="00B25D2D">
            <w:pPr>
              <w:pStyle w:val="af5"/>
              <w:wordWrap/>
              <w:jc w:val="center"/>
              <w:rPr>
                <w:ins w:id="4570" w:author="HSY" w:date="2023-03-18T00:16:00Z"/>
                <w:rFonts w:ascii="Palatino Linotype" w:hAnsi="Palatino Linotype" w:cs="Times New Roman"/>
                <w:sz w:val="16"/>
                <w:szCs w:val="16"/>
                <w:highlight w:val="cyan"/>
                <w:rPrChange w:id="4571" w:author="HSY" w:date="2023-03-18T00:19:00Z">
                  <w:rPr>
                    <w:ins w:id="4572" w:author="HSY" w:date="2023-03-18T00:16:00Z"/>
                    <w:rFonts w:ascii="Times New Roman" w:hAnsi="Times New Roman" w:cs="Times New Roman"/>
                  </w:rPr>
                </w:rPrChange>
              </w:rPr>
            </w:pPr>
            <w:ins w:id="4573" w:author="HSY" w:date="2023-03-18T00:16:00Z">
              <w:r w:rsidRPr="009536F1">
                <w:rPr>
                  <w:rFonts w:ascii="Palatino Linotype" w:hAnsi="Palatino Linotype" w:cs="Times New Roman"/>
                  <w:sz w:val="16"/>
                  <w:szCs w:val="16"/>
                  <w:highlight w:val="cyan"/>
                  <w:lang w:bidi="en-US"/>
                  <w:rPrChange w:id="4574" w:author="HSY" w:date="2023-03-18T00:19:00Z">
                    <w:rPr>
                      <w:rFonts w:ascii="Times New Roman" w:hAnsi="Times New Roman" w:cs="Times New Roman"/>
                      <w:sz w:val="14"/>
                      <w:lang w:bidi="en-US"/>
                    </w:rPr>
                  </w:rPrChange>
                </w:rPr>
                <w:t>1.0353</w:t>
              </w:r>
            </w:ins>
          </w:p>
        </w:tc>
        <w:tc>
          <w:tcPr>
            <w:tcW w:w="740" w:type="dxa"/>
            <w:tcBorders>
              <w:top w:val="nil"/>
              <w:left w:val="single" w:sz="2" w:space="0" w:color="000000"/>
              <w:bottom w:val="nil"/>
              <w:right w:val="single" w:sz="2" w:space="0" w:color="000000"/>
            </w:tcBorders>
            <w:vAlign w:val="center"/>
          </w:tcPr>
          <w:p w14:paraId="34B789AA" w14:textId="77777777" w:rsidR="00126C05" w:rsidRPr="009536F1" w:rsidRDefault="00126C05" w:rsidP="00B25D2D">
            <w:pPr>
              <w:pStyle w:val="af5"/>
              <w:wordWrap/>
              <w:jc w:val="center"/>
              <w:rPr>
                <w:ins w:id="4575" w:author="HSY" w:date="2023-03-18T00:16:00Z"/>
                <w:rFonts w:ascii="Palatino Linotype" w:hAnsi="Palatino Linotype" w:cs="Times New Roman"/>
                <w:sz w:val="16"/>
                <w:szCs w:val="16"/>
                <w:highlight w:val="cyan"/>
                <w:rPrChange w:id="4576" w:author="HSY" w:date="2023-03-18T00:19:00Z">
                  <w:rPr>
                    <w:ins w:id="4577" w:author="HSY" w:date="2023-03-18T00:16:00Z"/>
                    <w:rFonts w:ascii="Times New Roman" w:hAnsi="Times New Roman" w:cs="Times New Roman"/>
                  </w:rPr>
                </w:rPrChange>
              </w:rPr>
            </w:pPr>
            <w:ins w:id="4578" w:author="HSY" w:date="2023-03-18T00:16:00Z">
              <w:r w:rsidRPr="009536F1">
                <w:rPr>
                  <w:rFonts w:ascii="Palatino Linotype" w:hAnsi="Palatino Linotype" w:cs="Times New Roman"/>
                  <w:sz w:val="16"/>
                  <w:szCs w:val="16"/>
                  <w:highlight w:val="cyan"/>
                  <w:lang w:bidi="en-US"/>
                  <w:rPrChange w:id="4579" w:author="HSY" w:date="2023-03-18T00:19:00Z">
                    <w:rPr>
                      <w:rFonts w:ascii="Times New Roman" w:hAnsi="Times New Roman" w:cs="Times New Roman"/>
                      <w:sz w:val="14"/>
                      <w:lang w:bidi="en-US"/>
                    </w:rPr>
                  </w:rPrChange>
                </w:rPr>
                <w:t>3.9916</w:t>
              </w:r>
            </w:ins>
          </w:p>
        </w:tc>
        <w:tc>
          <w:tcPr>
            <w:tcW w:w="740" w:type="dxa"/>
            <w:tcBorders>
              <w:top w:val="nil"/>
              <w:left w:val="single" w:sz="2" w:space="0" w:color="000000"/>
              <w:bottom w:val="nil"/>
              <w:right w:val="single" w:sz="2" w:space="0" w:color="000000"/>
            </w:tcBorders>
            <w:vAlign w:val="center"/>
          </w:tcPr>
          <w:p w14:paraId="00291920" w14:textId="77777777" w:rsidR="00126C05" w:rsidRPr="009536F1" w:rsidRDefault="00126C05" w:rsidP="00B25D2D">
            <w:pPr>
              <w:pStyle w:val="af5"/>
              <w:wordWrap/>
              <w:jc w:val="center"/>
              <w:rPr>
                <w:ins w:id="4580" w:author="HSY" w:date="2023-03-18T00:16:00Z"/>
                <w:rFonts w:ascii="Palatino Linotype" w:hAnsi="Palatino Linotype" w:cs="Times New Roman"/>
                <w:sz w:val="16"/>
                <w:szCs w:val="16"/>
                <w:highlight w:val="cyan"/>
                <w:rPrChange w:id="4581" w:author="HSY" w:date="2023-03-18T00:19:00Z">
                  <w:rPr>
                    <w:ins w:id="4582" w:author="HSY" w:date="2023-03-18T00:16:00Z"/>
                    <w:rFonts w:ascii="Times New Roman" w:hAnsi="Times New Roman" w:cs="Times New Roman"/>
                  </w:rPr>
                </w:rPrChange>
              </w:rPr>
            </w:pPr>
            <w:ins w:id="4583" w:author="HSY" w:date="2023-03-18T00:16:00Z">
              <w:r w:rsidRPr="009536F1">
                <w:rPr>
                  <w:rFonts w:ascii="Palatino Linotype" w:hAnsi="Palatino Linotype" w:cs="Times New Roman"/>
                  <w:sz w:val="16"/>
                  <w:szCs w:val="16"/>
                  <w:highlight w:val="cyan"/>
                  <w:lang w:bidi="en-US"/>
                  <w:rPrChange w:id="4584" w:author="HSY" w:date="2023-03-18T00:19:00Z">
                    <w:rPr>
                      <w:rFonts w:ascii="Times New Roman" w:hAnsi="Times New Roman" w:cs="Times New Roman"/>
                      <w:sz w:val="14"/>
                      <w:lang w:bidi="en-US"/>
                    </w:rPr>
                  </w:rPrChange>
                </w:rPr>
                <w:t>2.2245</w:t>
              </w:r>
            </w:ins>
          </w:p>
        </w:tc>
        <w:tc>
          <w:tcPr>
            <w:tcW w:w="740" w:type="dxa"/>
            <w:tcBorders>
              <w:top w:val="nil"/>
              <w:left w:val="single" w:sz="2" w:space="0" w:color="000000"/>
              <w:bottom w:val="nil"/>
              <w:right w:val="single" w:sz="2" w:space="0" w:color="000000"/>
            </w:tcBorders>
            <w:vAlign w:val="center"/>
          </w:tcPr>
          <w:p w14:paraId="43B59659" w14:textId="77777777" w:rsidR="00126C05" w:rsidRPr="009536F1" w:rsidRDefault="00126C05" w:rsidP="00B25D2D">
            <w:pPr>
              <w:pStyle w:val="af5"/>
              <w:wordWrap/>
              <w:jc w:val="center"/>
              <w:rPr>
                <w:ins w:id="4585" w:author="HSY" w:date="2023-03-18T00:16:00Z"/>
                <w:rFonts w:ascii="Palatino Linotype" w:hAnsi="Palatino Linotype" w:cs="Times New Roman"/>
                <w:sz w:val="16"/>
                <w:szCs w:val="16"/>
                <w:highlight w:val="cyan"/>
                <w:rPrChange w:id="4586" w:author="HSY" w:date="2023-03-18T00:19:00Z">
                  <w:rPr>
                    <w:ins w:id="4587" w:author="HSY" w:date="2023-03-18T00:16:00Z"/>
                    <w:rFonts w:ascii="Times New Roman" w:hAnsi="Times New Roman" w:cs="Times New Roman"/>
                  </w:rPr>
                </w:rPrChange>
              </w:rPr>
            </w:pPr>
            <w:ins w:id="4588" w:author="HSY" w:date="2023-03-18T00:16:00Z">
              <w:r w:rsidRPr="009536F1">
                <w:rPr>
                  <w:rFonts w:ascii="Palatino Linotype" w:hAnsi="Palatino Linotype" w:cs="Times New Roman"/>
                  <w:sz w:val="16"/>
                  <w:szCs w:val="16"/>
                  <w:highlight w:val="cyan"/>
                  <w:lang w:bidi="en-US"/>
                  <w:rPrChange w:id="4589" w:author="HSY" w:date="2023-03-18T00:19:00Z">
                    <w:rPr>
                      <w:rFonts w:ascii="Times New Roman" w:hAnsi="Times New Roman" w:cs="Times New Roman"/>
                      <w:sz w:val="14"/>
                      <w:lang w:bidi="en-US"/>
                    </w:rPr>
                  </w:rPrChange>
                </w:rPr>
                <w:t>2.9938</w:t>
              </w:r>
            </w:ins>
          </w:p>
        </w:tc>
        <w:tc>
          <w:tcPr>
            <w:tcW w:w="740" w:type="dxa"/>
            <w:tcBorders>
              <w:top w:val="nil"/>
              <w:left w:val="single" w:sz="2" w:space="0" w:color="000000"/>
              <w:bottom w:val="nil"/>
              <w:right w:val="single" w:sz="2" w:space="0" w:color="000000"/>
            </w:tcBorders>
            <w:vAlign w:val="center"/>
          </w:tcPr>
          <w:p w14:paraId="2855B73E" w14:textId="77777777" w:rsidR="00126C05" w:rsidRPr="009536F1" w:rsidRDefault="00126C05" w:rsidP="00B25D2D">
            <w:pPr>
              <w:pStyle w:val="af5"/>
              <w:wordWrap/>
              <w:jc w:val="center"/>
              <w:rPr>
                <w:ins w:id="4590" w:author="HSY" w:date="2023-03-18T00:16:00Z"/>
                <w:rFonts w:ascii="Palatino Linotype" w:hAnsi="Palatino Linotype" w:cs="Times New Roman"/>
                <w:sz w:val="16"/>
                <w:szCs w:val="16"/>
                <w:highlight w:val="cyan"/>
                <w:rPrChange w:id="4591" w:author="HSY" w:date="2023-03-18T00:19:00Z">
                  <w:rPr>
                    <w:ins w:id="4592" w:author="HSY" w:date="2023-03-18T00:16:00Z"/>
                    <w:rFonts w:ascii="Times New Roman" w:hAnsi="Times New Roman" w:cs="Times New Roman"/>
                  </w:rPr>
                </w:rPrChange>
              </w:rPr>
            </w:pPr>
            <w:ins w:id="4593" w:author="HSY" w:date="2023-03-18T00:16:00Z">
              <w:r w:rsidRPr="009536F1">
                <w:rPr>
                  <w:rFonts w:ascii="Palatino Linotype" w:hAnsi="Palatino Linotype" w:cs="Times New Roman"/>
                  <w:sz w:val="16"/>
                  <w:szCs w:val="16"/>
                  <w:highlight w:val="cyan"/>
                  <w:lang w:bidi="en-US"/>
                  <w:rPrChange w:id="4594" w:author="HSY" w:date="2023-03-18T00:19:00Z">
                    <w:rPr>
                      <w:rFonts w:ascii="Times New Roman" w:hAnsi="Times New Roman" w:cs="Times New Roman"/>
                      <w:sz w:val="14"/>
                      <w:lang w:bidi="en-US"/>
                    </w:rPr>
                  </w:rPrChange>
                </w:rPr>
                <w:t>3.6203</w:t>
              </w:r>
            </w:ins>
          </w:p>
        </w:tc>
        <w:tc>
          <w:tcPr>
            <w:tcW w:w="740" w:type="dxa"/>
            <w:tcBorders>
              <w:top w:val="nil"/>
              <w:left w:val="single" w:sz="2" w:space="0" w:color="000000"/>
              <w:bottom w:val="nil"/>
              <w:right w:val="single" w:sz="2" w:space="0" w:color="000000"/>
            </w:tcBorders>
            <w:vAlign w:val="center"/>
          </w:tcPr>
          <w:p w14:paraId="7B637E64" w14:textId="77777777" w:rsidR="00126C05" w:rsidRPr="009536F1" w:rsidRDefault="00126C05" w:rsidP="00B25D2D">
            <w:pPr>
              <w:pStyle w:val="af5"/>
              <w:wordWrap/>
              <w:jc w:val="center"/>
              <w:rPr>
                <w:ins w:id="4595" w:author="HSY" w:date="2023-03-18T00:16:00Z"/>
                <w:rFonts w:ascii="Palatino Linotype" w:hAnsi="Palatino Linotype" w:cs="Times New Roman"/>
                <w:sz w:val="16"/>
                <w:szCs w:val="16"/>
                <w:highlight w:val="cyan"/>
                <w:rPrChange w:id="4596" w:author="HSY" w:date="2023-03-18T00:19:00Z">
                  <w:rPr>
                    <w:ins w:id="4597" w:author="HSY" w:date="2023-03-18T00:16:00Z"/>
                    <w:rFonts w:ascii="Times New Roman" w:hAnsi="Times New Roman" w:cs="Times New Roman"/>
                  </w:rPr>
                </w:rPrChange>
              </w:rPr>
            </w:pPr>
            <w:ins w:id="4598" w:author="HSY" w:date="2023-03-18T00:16:00Z">
              <w:r w:rsidRPr="009536F1">
                <w:rPr>
                  <w:rFonts w:ascii="Palatino Linotype" w:hAnsi="Palatino Linotype" w:cs="Times New Roman"/>
                  <w:sz w:val="16"/>
                  <w:szCs w:val="16"/>
                  <w:highlight w:val="cyan"/>
                  <w:lang w:bidi="en-US"/>
                  <w:rPrChange w:id="4599" w:author="HSY" w:date="2023-03-18T00:19:00Z">
                    <w:rPr>
                      <w:rFonts w:ascii="Times New Roman" w:hAnsi="Times New Roman" w:cs="Times New Roman"/>
                      <w:sz w:val="14"/>
                      <w:lang w:bidi="en-US"/>
                    </w:rPr>
                  </w:rPrChange>
                </w:rPr>
                <w:t>3.6343</w:t>
              </w:r>
            </w:ins>
          </w:p>
        </w:tc>
        <w:tc>
          <w:tcPr>
            <w:tcW w:w="740" w:type="dxa"/>
            <w:tcBorders>
              <w:top w:val="nil"/>
              <w:left w:val="single" w:sz="2" w:space="0" w:color="000000"/>
              <w:bottom w:val="nil"/>
              <w:right w:val="single" w:sz="2" w:space="0" w:color="000000"/>
            </w:tcBorders>
            <w:vAlign w:val="center"/>
          </w:tcPr>
          <w:p w14:paraId="32F4BD5D" w14:textId="77777777" w:rsidR="00126C05" w:rsidRPr="009536F1" w:rsidRDefault="00126C05" w:rsidP="00B25D2D">
            <w:pPr>
              <w:pStyle w:val="af5"/>
              <w:wordWrap/>
              <w:jc w:val="center"/>
              <w:rPr>
                <w:ins w:id="4600" w:author="HSY" w:date="2023-03-18T00:16:00Z"/>
                <w:rFonts w:ascii="Palatino Linotype" w:hAnsi="Palatino Linotype" w:cs="Times New Roman"/>
                <w:sz w:val="16"/>
                <w:szCs w:val="16"/>
                <w:highlight w:val="cyan"/>
                <w:rPrChange w:id="4601" w:author="HSY" w:date="2023-03-18T00:19:00Z">
                  <w:rPr>
                    <w:ins w:id="4602" w:author="HSY" w:date="2023-03-18T00:16:00Z"/>
                    <w:rFonts w:ascii="Times New Roman" w:hAnsi="Times New Roman" w:cs="Times New Roman"/>
                  </w:rPr>
                </w:rPrChange>
              </w:rPr>
            </w:pPr>
            <w:ins w:id="4603" w:author="HSY" w:date="2023-03-18T00:16:00Z">
              <w:r w:rsidRPr="009536F1">
                <w:rPr>
                  <w:rFonts w:ascii="Palatino Linotype" w:hAnsi="Palatino Linotype" w:cs="Times New Roman"/>
                  <w:sz w:val="16"/>
                  <w:szCs w:val="16"/>
                  <w:highlight w:val="cyan"/>
                  <w:lang w:bidi="en-US"/>
                  <w:rPrChange w:id="4604" w:author="HSY" w:date="2023-03-18T00:19:00Z">
                    <w:rPr>
                      <w:rFonts w:ascii="Times New Roman" w:hAnsi="Times New Roman" w:cs="Times New Roman"/>
                      <w:sz w:val="14"/>
                      <w:lang w:bidi="en-US"/>
                    </w:rPr>
                  </w:rPrChange>
                </w:rPr>
                <w:t>5.8841</w:t>
              </w:r>
            </w:ins>
          </w:p>
        </w:tc>
        <w:tc>
          <w:tcPr>
            <w:tcW w:w="740" w:type="dxa"/>
            <w:tcBorders>
              <w:top w:val="nil"/>
              <w:left w:val="single" w:sz="2" w:space="0" w:color="000000"/>
              <w:bottom w:val="nil"/>
              <w:right w:val="single" w:sz="2" w:space="0" w:color="000000"/>
            </w:tcBorders>
            <w:vAlign w:val="center"/>
          </w:tcPr>
          <w:p w14:paraId="72115626" w14:textId="77777777" w:rsidR="00126C05" w:rsidRPr="009536F1" w:rsidRDefault="00126C05" w:rsidP="00B25D2D">
            <w:pPr>
              <w:pStyle w:val="af5"/>
              <w:wordWrap/>
              <w:jc w:val="center"/>
              <w:rPr>
                <w:ins w:id="4605" w:author="HSY" w:date="2023-03-18T00:16:00Z"/>
                <w:rFonts w:ascii="Palatino Linotype" w:hAnsi="Palatino Linotype" w:cs="Times New Roman"/>
                <w:sz w:val="16"/>
                <w:szCs w:val="16"/>
                <w:highlight w:val="cyan"/>
                <w:rPrChange w:id="4606" w:author="HSY" w:date="2023-03-18T00:19:00Z">
                  <w:rPr>
                    <w:ins w:id="4607" w:author="HSY" w:date="2023-03-18T00:16:00Z"/>
                    <w:rFonts w:ascii="Times New Roman" w:hAnsi="Times New Roman" w:cs="Times New Roman"/>
                  </w:rPr>
                </w:rPrChange>
              </w:rPr>
            </w:pPr>
            <w:ins w:id="4608" w:author="HSY" w:date="2023-03-18T00:16:00Z">
              <w:r w:rsidRPr="009536F1">
                <w:rPr>
                  <w:rFonts w:ascii="Palatino Linotype" w:hAnsi="Palatino Linotype" w:cs="Times New Roman"/>
                  <w:sz w:val="16"/>
                  <w:szCs w:val="16"/>
                  <w:highlight w:val="cyan"/>
                  <w:lang w:bidi="en-US"/>
                  <w:rPrChange w:id="4609" w:author="HSY" w:date="2023-03-18T00:19:00Z">
                    <w:rPr>
                      <w:rFonts w:ascii="Times New Roman" w:hAnsi="Times New Roman" w:cs="Times New Roman"/>
                      <w:sz w:val="14"/>
                      <w:lang w:bidi="en-US"/>
                    </w:rPr>
                  </w:rPrChange>
                </w:rPr>
                <w:t>2.1803</w:t>
              </w:r>
            </w:ins>
          </w:p>
        </w:tc>
        <w:tc>
          <w:tcPr>
            <w:tcW w:w="740" w:type="dxa"/>
            <w:tcBorders>
              <w:top w:val="nil"/>
              <w:left w:val="single" w:sz="2" w:space="0" w:color="000000"/>
              <w:bottom w:val="nil"/>
              <w:right w:val="single" w:sz="2" w:space="0" w:color="000000"/>
            </w:tcBorders>
            <w:vAlign w:val="center"/>
          </w:tcPr>
          <w:p w14:paraId="1E22E6F1" w14:textId="77777777" w:rsidR="00126C05" w:rsidRPr="009536F1" w:rsidRDefault="00126C05" w:rsidP="00B25D2D">
            <w:pPr>
              <w:pStyle w:val="af5"/>
              <w:wordWrap/>
              <w:jc w:val="center"/>
              <w:rPr>
                <w:ins w:id="4610" w:author="HSY" w:date="2023-03-18T00:16:00Z"/>
                <w:rFonts w:ascii="Palatino Linotype" w:hAnsi="Palatino Linotype" w:cs="Times New Roman"/>
                <w:sz w:val="16"/>
                <w:szCs w:val="16"/>
                <w:highlight w:val="cyan"/>
                <w:rPrChange w:id="4611" w:author="HSY" w:date="2023-03-18T00:19:00Z">
                  <w:rPr>
                    <w:ins w:id="4612" w:author="HSY" w:date="2023-03-18T00:16:00Z"/>
                    <w:rFonts w:ascii="Times New Roman" w:hAnsi="Times New Roman" w:cs="Times New Roman"/>
                  </w:rPr>
                </w:rPrChange>
              </w:rPr>
            </w:pPr>
            <w:ins w:id="4613" w:author="HSY" w:date="2023-03-18T00:16:00Z">
              <w:r w:rsidRPr="009536F1">
                <w:rPr>
                  <w:rFonts w:ascii="Palatino Linotype" w:hAnsi="Palatino Linotype" w:cs="Times New Roman"/>
                  <w:sz w:val="16"/>
                  <w:szCs w:val="16"/>
                  <w:highlight w:val="cyan"/>
                  <w:lang w:bidi="en-US"/>
                  <w:rPrChange w:id="4614" w:author="HSY" w:date="2023-03-18T00:19:00Z">
                    <w:rPr>
                      <w:rFonts w:ascii="Times New Roman" w:hAnsi="Times New Roman" w:cs="Times New Roman"/>
                      <w:sz w:val="14"/>
                      <w:lang w:bidi="en-US"/>
                    </w:rPr>
                  </w:rPrChange>
                </w:rPr>
                <w:t>2.9575</w:t>
              </w:r>
            </w:ins>
          </w:p>
        </w:tc>
        <w:tc>
          <w:tcPr>
            <w:tcW w:w="740" w:type="dxa"/>
            <w:tcBorders>
              <w:top w:val="nil"/>
              <w:left w:val="single" w:sz="2" w:space="0" w:color="000000"/>
              <w:bottom w:val="nil"/>
              <w:right w:val="single" w:sz="2" w:space="0" w:color="000000"/>
            </w:tcBorders>
            <w:vAlign w:val="center"/>
          </w:tcPr>
          <w:p w14:paraId="3C027E32" w14:textId="77777777" w:rsidR="00126C05" w:rsidRPr="009536F1" w:rsidRDefault="00126C05" w:rsidP="00B25D2D">
            <w:pPr>
              <w:pStyle w:val="af5"/>
              <w:wordWrap/>
              <w:jc w:val="center"/>
              <w:rPr>
                <w:ins w:id="4615" w:author="HSY" w:date="2023-03-18T00:16:00Z"/>
                <w:rFonts w:ascii="Palatino Linotype" w:hAnsi="Palatino Linotype" w:cs="Times New Roman"/>
                <w:sz w:val="16"/>
                <w:szCs w:val="16"/>
                <w:highlight w:val="cyan"/>
                <w:rPrChange w:id="4616" w:author="HSY" w:date="2023-03-18T00:19:00Z">
                  <w:rPr>
                    <w:ins w:id="4617" w:author="HSY" w:date="2023-03-18T00:16:00Z"/>
                    <w:rFonts w:ascii="Times New Roman" w:hAnsi="Times New Roman" w:cs="Times New Roman"/>
                  </w:rPr>
                </w:rPrChange>
              </w:rPr>
            </w:pPr>
            <w:ins w:id="4618" w:author="HSY" w:date="2023-03-18T00:16:00Z">
              <w:r w:rsidRPr="009536F1">
                <w:rPr>
                  <w:rFonts w:ascii="Palatino Linotype" w:hAnsi="Palatino Linotype" w:cs="Times New Roman"/>
                  <w:sz w:val="16"/>
                  <w:szCs w:val="16"/>
                  <w:highlight w:val="cyan"/>
                  <w:lang w:bidi="en-US"/>
                  <w:rPrChange w:id="4619" w:author="HSY" w:date="2023-03-18T00:19:00Z">
                    <w:rPr>
                      <w:rFonts w:ascii="Times New Roman" w:hAnsi="Times New Roman" w:cs="Times New Roman"/>
                      <w:sz w:val="14"/>
                      <w:lang w:bidi="en-US"/>
                    </w:rPr>
                  </w:rPrChange>
                </w:rPr>
                <w:t>3.4477</w:t>
              </w:r>
            </w:ins>
          </w:p>
        </w:tc>
        <w:tc>
          <w:tcPr>
            <w:tcW w:w="740" w:type="dxa"/>
            <w:tcBorders>
              <w:top w:val="nil"/>
              <w:left w:val="single" w:sz="2" w:space="0" w:color="000000"/>
              <w:bottom w:val="nil"/>
              <w:right w:val="single" w:sz="2" w:space="0" w:color="000000"/>
            </w:tcBorders>
            <w:vAlign w:val="center"/>
          </w:tcPr>
          <w:p w14:paraId="46B02B6A" w14:textId="77777777" w:rsidR="00126C05" w:rsidRPr="009536F1" w:rsidRDefault="00126C05" w:rsidP="00B25D2D">
            <w:pPr>
              <w:pStyle w:val="af5"/>
              <w:wordWrap/>
              <w:jc w:val="center"/>
              <w:rPr>
                <w:ins w:id="4620" w:author="HSY" w:date="2023-03-18T00:16:00Z"/>
                <w:rFonts w:ascii="Palatino Linotype" w:hAnsi="Palatino Linotype" w:cs="Times New Roman"/>
                <w:sz w:val="16"/>
                <w:szCs w:val="16"/>
                <w:highlight w:val="cyan"/>
                <w:rPrChange w:id="4621" w:author="HSY" w:date="2023-03-18T00:19:00Z">
                  <w:rPr>
                    <w:ins w:id="4622" w:author="HSY" w:date="2023-03-18T00:16:00Z"/>
                    <w:rFonts w:ascii="Times New Roman" w:hAnsi="Times New Roman" w:cs="Times New Roman"/>
                  </w:rPr>
                </w:rPrChange>
              </w:rPr>
            </w:pPr>
            <w:ins w:id="4623" w:author="HSY" w:date="2023-03-18T00:16:00Z">
              <w:r w:rsidRPr="009536F1">
                <w:rPr>
                  <w:rFonts w:ascii="Palatino Linotype" w:hAnsi="Palatino Linotype" w:cs="Times New Roman"/>
                  <w:sz w:val="16"/>
                  <w:szCs w:val="16"/>
                  <w:highlight w:val="cyan"/>
                  <w:lang w:bidi="en-US"/>
                  <w:rPrChange w:id="4624" w:author="HSY" w:date="2023-03-18T00:19:00Z">
                    <w:rPr>
                      <w:rFonts w:ascii="Times New Roman" w:hAnsi="Times New Roman" w:cs="Times New Roman"/>
                      <w:sz w:val="14"/>
                      <w:lang w:bidi="en-US"/>
                    </w:rPr>
                  </w:rPrChange>
                </w:rPr>
                <w:t>4.5815</w:t>
              </w:r>
            </w:ins>
          </w:p>
        </w:tc>
        <w:tc>
          <w:tcPr>
            <w:tcW w:w="740" w:type="dxa"/>
            <w:tcBorders>
              <w:top w:val="nil"/>
              <w:left w:val="single" w:sz="2" w:space="0" w:color="000000"/>
              <w:bottom w:val="nil"/>
              <w:right w:val="single" w:sz="2" w:space="0" w:color="000000"/>
            </w:tcBorders>
            <w:vAlign w:val="center"/>
          </w:tcPr>
          <w:p w14:paraId="6F7E66E2" w14:textId="77777777" w:rsidR="00126C05" w:rsidRPr="009536F1" w:rsidRDefault="00126C05" w:rsidP="00B25D2D">
            <w:pPr>
              <w:pStyle w:val="af5"/>
              <w:wordWrap/>
              <w:jc w:val="center"/>
              <w:rPr>
                <w:ins w:id="4625" w:author="HSY" w:date="2023-03-18T00:16:00Z"/>
                <w:rFonts w:ascii="Palatino Linotype" w:hAnsi="Palatino Linotype" w:cs="Times New Roman"/>
                <w:sz w:val="16"/>
                <w:szCs w:val="16"/>
                <w:highlight w:val="cyan"/>
                <w:rPrChange w:id="4626" w:author="HSY" w:date="2023-03-18T00:19:00Z">
                  <w:rPr>
                    <w:ins w:id="4627" w:author="HSY" w:date="2023-03-18T00:16:00Z"/>
                    <w:rFonts w:ascii="Times New Roman" w:hAnsi="Times New Roman" w:cs="Times New Roman"/>
                  </w:rPr>
                </w:rPrChange>
              </w:rPr>
            </w:pPr>
            <w:ins w:id="4628" w:author="HSY" w:date="2023-03-18T00:16:00Z">
              <w:r w:rsidRPr="009536F1">
                <w:rPr>
                  <w:rFonts w:ascii="Palatino Linotype" w:hAnsi="Palatino Linotype" w:cs="Times New Roman"/>
                  <w:sz w:val="16"/>
                  <w:szCs w:val="16"/>
                  <w:highlight w:val="cyan"/>
                  <w:lang w:bidi="en-US"/>
                  <w:rPrChange w:id="4629" w:author="HSY" w:date="2023-03-18T00:19:00Z">
                    <w:rPr>
                      <w:rFonts w:ascii="Times New Roman" w:hAnsi="Times New Roman" w:cs="Times New Roman"/>
                      <w:sz w:val="14"/>
                      <w:lang w:bidi="en-US"/>
                    </w:rPr>
                  </w:rPrChange>
                </w:rPr>
                <w:t>3.9918</w:t>
              </w:r>
            </w:ins>
          </w:p>
        </w:tc>
        <w:tc>
          <w:tcPr>
            <w:tcW w:w="740" w:type="dxa"/>
            <w:tcBorders>
              <w:top w:val="nil"/>
              <w:left w:val="single" w:sz="2" w:space="0" w:color="000000"/>
              <w:bottom w:val="nil"/>
              <w:right w:val="single" w:sz="2" w:space="0" w:color="000000"/>
            </w:tcBorders>
            <w:vAlign w:val="center"/>
          </w:tcPr>
          <w:p w14:paraId="5F3DE316" w14:textId="77777777" w:rsidR="00126C05" w:rsidRPr="009536F1" w:rsidRDefault="00126C05" w:rsidP="00B25D2D">
            <w:pPr>
              <w:pStyle w:val="af5"/>
              <w:wordWrap/>
              <w:jc w:val="center"/>
              <w:rPr>
                <w:ins w:id="4630" w:author="HSY" w:date="2023-03-18T00:16:00Z"/>
                <w:rFonts w:ascii="Palatino Linotype" w:hAnsi="Palatino Linotype" w:cs="Times New Roman"/>
                <w:sz w:val="16"/>
                <w:szCs w:val="16"/>
                <w:highlight w:val="cyan"/>
                <w:rPrChange w:id="4631" w:author="HSY" w:date="2023-03-18T00:19:00Z">
                  <w:rPr>
                    <w:ins w:id="4632" w:author="HSY" w:date="2023-03-18T00:16:00Z"/>
                    <w:rFonts w:ascii="Times New Roman" w:hAnsi="Times New Roman" w:cs="Times New Roman"/>
                  </w:rPr>
                </w:rPrChange>
              </w:rPr>
            </w:pPr>
            <w:ins w:id="4633" w:author="HSY" w:date="2023-03-18T00:16:00Z">
              <w:r w:rsidRPr="009536F1">
                <w:rPr>
                  <w:rFonts w:ascii="Palatino Linotype" w:hAnsi="Palatino Linotype" w:cs="Times New Roman"/>
                  <w:sz w:val="16"/>
                  <w:szCs w:val="16"/>
                  <w:highlight w:val="cyan"/>
                  <w:lang w:bidi="en-US"/>
                  <w:rPrChange w:id="4634" w:author="HSY" w:date="2023-03-18T00:19:00Z">
                    <w:rPr>
                      <w:rFonts w:ascii="Times New Roman" w:hAnsi="Times New Roman" w:cs="Times New Roman"/>
                      <w:sz w:val="14"/>
                      <w:lang w:bidi="en-US"/>
                    </w:rPr>
                  </w:rPrChange>
                </w:rPr>
                <w:t>4.1497</w:t>
              </w:r>
            </w:ins>
          </w:p>
        </w:tc>
        <w:tc>
          <w:tcPr>
            <w:tcW w:w="740" w:type="dxa"/>
            <w:tcBorders>
              <w:top w:val="nil"/>
              <w:left w:val="single" w:sz="2" w:space="0" w:color="000000"/>
              <w:bottom w:val="nil"/>
              <w:right w:val="single" w:sz="2" w:space="0" w:color="000000"/>
            </w:tcBorders>
            <w:vAlign w:val="center"/>
          </w:tcPr>
          <w:p w14:paraId="643DADEA" w14:textId="77777777" w:rsidR="00126C05" w:rsidRPr="009536F1" w:rsidRDefault="00126C05" w:rsidP="00B25D2D">
            <w:pPr>
              <w:pStyle w:val="af5"/>
              <w:wordWrap/>
              <w:jc w:val="center"/>
              <w:rPr>
                <w:ins w:id="4635" w:author="HSY" w:date="2023-03-18T00:16:00Z"/>
                <w:rFonts w:ascii="Palatino Linotype" w:hAnsi="Palatino Linotype" w:cs="Times New Roman"/>
                <w:sz w:val="16"/>
                <w:szCs w:val="16"/>
                <w:highlight w:val="cyan"/>
                <w:rPrChange w:id="4636" w:author="HSY" w:date="2023-03-18T00:19:00Z">
                  <w:rPr>
                    <w:ins w:id="4637" w:author="HSY" w:date="2023-03-18T00:16:00Z"/>
                    <w:rFonts w:ascii="Times New Roman" w:hAnsi="Times New Roman" w:cs="Times New Roman"/>
                  </w:rPr>
                </w:rPrChange>
              </w:rPr>
            </w:pPr>
            <w:ins w:id="4638" w:author="HSY" w:date="2023-03-18T00:16:00Z">
              <w:r w:rsidRPr="009536F1">
                <w:rPr>
                  <w:rFonts w:ascii="Palatino Linotype" w:hAnsi="Palatino Linotype" w:cs="Times New Roman"/>
                  <w:sz w:val="16"/>
                  <w:szCs w:val="16"/>
                  <w:highlight w:val="cyan"/>
                  <w:lang w:bidi="en-US"/>
                  <w:rPrChange w:id="4639" w:author="HSY" w:date="2023-03-18T00:19:00Z">
                    <w:rPr>
                      <w:rFonts w:ascii="Times New Roman" w:hAnsi="Times New Roman" w:cs="Times New Roman"/>
                      <w:sz w:val="14"/>
                      <w:lang w:bidi="en-US"/>
                    </w:rPr>
                  </w:rPrChange>
                </w:rPr>
                <w:t>3.5106</w:t>
              </w:r>
            </w:ins>
          </w:p>
        </w:tc>
        <w:tc>
          <w:tcPr>
            <w:tcW w:w="740" w:type="dxa"/>
            <w:tcBorders>
              <w:top w:val="nil"/>
              <w:left w:val="single" w:sz="2" w:space="0" w:color="000000"/>
              <w:bottom w:val="nil"/>
              <w:right w:val="nil"/>
            </w:tcBorders>
            <w:vAlign w:val="center"/>
          </w:tcPr>
          <w:p w14:paraId="2D45CB91" w14:textId="77777777" w:rsidR="00126C05" w:rsidRPr="009536F1" w:rsidRDefault="00126C05" w:rsidP="00B25D2D">
            <w:pPr>
              <w:pStyle w:val="af5"/>
              <w:wordWrap/>
              <w:jc w:val="center"/>
              <w:rPr>
                <w:ins w:id="4640" w:author="HSY" w:date="2023-03-18T00:16:00Z"/>
                <w:rFonts w:ascii="Palatino Linotype" w:hAnsi="Palatino Linotype" w:cs="Times New Roman"/>
                <w:sz w:val="16"/>
                <w:szCs w:val="16"/>
                <w:highlight w:val="cyan"/>
                <w:rPrChange w:id="4641" w:author="HSY" w:date="2023-03-18T00:19:00Z">
                  <w:rPr>
                    <w:ins w:id="4642" w:author="HSY" w:date="2023-03-18T00:16:00Z"/>
                    <w:rFonts w:ascii="Times New Roman" w:hAnsi="Times New Roman" w:cs="Times New Roman"/>
                  </w:rPr>
                </w:rPrChange>
              </w:rPr>
            </w:pPr>
            <w:ins w:id="4643" w:author="HSY" w:date="2023-03-18T00:16:00Z">
              <w:r w:rsidRPr="009536F1">
                <w:rPr>
                  <w:rFonts w:ascii="Palatino Linotype" w:hAnsi="Palatino Linotype" w:cs="Times New Roman"/>
                  <w:sz w:val="16"/>
                  <w:szCs w:val="16"/>
                  <w:highlight w:val="cyan"/>
                  <w:lang w:bidi="en-US"/>
                  <w:rPrChange w:id="4644" w:author="HSY" w:date="2023-03-18T00:19:00Z">
                    <w:rPr>
                      <w:rFonts w:ascii="Times New Roman" w:hAnsi="Times New Roman" w:cs="Times New Roman"/>
                      <w:sz w:val="14"/>
                      <w:lang w:bidi="en-US"/>
                    </w:rPr>
                  </w:rPrChange>
                </w:rPr>
                <w:t>3.6138</w:t>
              </w:r>
            </w:ins>
          </w:p>
        </w:tc>
      </w:tr>
      <w:tr w:rsidR="00126C05" w:rsidRPr="009536F1" w14:paraId="1E18BBB5" w14:textId="77777777" w:rsidTr="00B25D2D">
        <w:trPr>
          <w:trHeight w:val="386"/>
          <w:ins w:id="4645" w:author="HSY" w:date="2023-03-18T00:16:00Z"/>
        </w:trPr>
        <w:tc>
          <w:tcPr>
            <w:tcW w:w="1537" w:type="dxa"/>
            <w:tcBorders>
              <w:top w:val="nil"/>
              <w:left w:val="nil"/>
              <w:bottom w:val="nil"/>
              <w:right w:val="single" w:sz="2" w:space="0" w:color="000000"/>
            </w:tcBorders>
            <w:vAlign w:val="center"/>
          </w:tcPr>
          <w:p w14:paraId="1D6E21FE" w14:textId="77777777" w:rsidR="00126C05" w:rsidRPr="009536F1" w:rsidRDefault="00126C05" w:rsidP="00B25D2D">
            <w:pPr>
              <w:pStyle w:val="af5"/>
              <w:wordWrap/>
              <w:jc w:val="center"/>
              <w:rPr>
                <w:ins w:id="4646" w:author="HSY" w:date="2023-03-18T00:16:00Z"/>
                <w:rFonts w:ascii="Palatino Linotype" w:hAnsi="Palatino Linotype" w:cs="Times New Roman"/>
                <w:sz w:val="16"/>
                <w:szCs w:val="16"/>
                <w:highlight w:val="cyan"/>
                <w:rPrChange w:id="4647" w:author="HSY" w:date="2023-03-18T00:19:00Z">
                  <w:rPr>
                    <w:ins w:id="4648" w:author="HSY" w:date="2023-03-18T00:16:00Z"/>
                    <w:rFonts w:ascii="Times New Roman" w:hAnsi="Times New Roman" w:cs="Times New Roman"/>
                  </w:rPr>
                </w:rPrChange>
              </w:rPr>
            </w:pPr>
            <w:ins w:id="4649" w:author="HSY" w:date="2023-03-18T00:16:00Z">
              <w:r w:rsidRPr="009536F1">
                <w:rPr>
                  <w:rFonts w:ascii="Palatino Linotype" w:hAnsi="Palatino Linotype" w:cs="Times New Roman"/>
                  <w:b/>
                  <w:sz w:val="16"/>
                  <w:szCs w:val="16"/>
                  <w:highlight w:val="cyan"/>
                  <w:lang w:bidi="en-US"/>
                  <w:rPrChange w:id="4650" w:author="HSY" w:date="2023-03-18T00:19:00Z">
                    <w:rPr>
                      <w:rFonts w:ascii="Times New Roman" w:hAnsi="Times New Roman" w:cs="Times New Roman"/>
                      <w:b/>
                      <w:sz w:val="16"/>
                      <w:lang w:bidi="en-US"/>
                    </w:rPr>
                  </w:rPrChange>
                </w:rPr>
                <w:t>SS</w:t>
              </w:r>
            </w:ins>
          </w:p>
        </w:tc>
        <w:tc>
          <w:tcPr>
            <w:tcW w:w="740" w:type="dxa"/>
            <w:tcBorders>
              <w:top w:val="nil"/>
              <w:left w:val="single" w:sz="2" w:space="0" w:color="000000"/>
              <w:bottom w:val="nil"/>
              <w:right w:val="single" w:sz="2" w:space="0" w:color="000000"/>
            </w:tcBorders>
            <w:vAlign w:val="center"/>
          </w:tcPr>
          <w:p w14:paraId="251ADBBA" w14:textId="77777777" w:rsidR="00126C05" w:rsidRPr="009536F1" w:rsidRDefault="00126C05" w:rsidP="00B25D2D">
            <w:pPr>
              <w:pStyle w:val="af5"/>
              <w:wordWrap/>
              <w:jc w:val="center"/>
              <w:rPr>
                <w:ins w:id="4651" w:author="HSY" w:date="2023-03-18T00:16:00Z"/>
                <w:rFonts w:ascii="Palatino Linotype" w:hAnsi="Palatino Linotype" w:cs="Times New Roman"/>
                <w:sz w:val="16"/>
                <w:szCs w:val="16"/>
                <w:highlight w:val="cyan"/>
                <w:rPrChange w:id="4652" w:author="HSY" w:date="2023-03-18T00:19:00Z">
                  <w:rPr>
                    <w:ins w:id="4653" w:author="HSY" w:date="2023-03-18T00:16:00Z"/>
                    <w:rFonts w:ascii="Times New Roman" w:hAnsi="Times New Roman" w:cs="Times New Roman"/>
                  </w:rPr>
                </w:rPrChange>
              </w:rPr>
            </w:pPr>
            <w:ins w:id="4654" w:author="HSY" w:date="2023-03-18T00:16:00Z">
              <w:r w:rsidRPr="009536F1">
                <w:rPr>
                  <w:rFonts w:ascii="Palatino Linotype" w:hAnsi="Palatino Linotype" w:cs="Times New Roman"/>
                  <w:sz w:val="16"/>
                  <w:szCs w:val="16"/>
                  <w:highlight w:val="cyan"/>
                  <w:lang w:bidi="en-US"/>
                  <w:rPrChange w:id="4655" w:author="HSY" w:date="2023-03-18T00:19:00Z">
                    <w:rPr>
                      <w:rFonts w:ascii="Times New Roman" w:hAnsi="Times New Roman" w:cs="Times New Roman"/>
                      <w:sz w:val="14"/>
                      <w:lang w:bidi="en-US"/>
                    </w:rPr>
                  </w:rPrChange>
                </w:rPr>
                <w:t>1.7521</w:t>
              </w:r>
            </w:ins>
          </w:p>
        </w:tc>
        <w:tc>
          <w:tcPr>
            <w:tcW w:w="740" w:type="dxa"/>
            <w:tcBorders>
              <w:top w:val="nil"/>
              <w:left w:val="single" w:sz="2" w:space="0" w:color="000000"/>
              <w:bottom w:val="nil"/>
              <w:right w:val="single" w:sz="2" w:space="0" w:color="000000"/>
            </w:tcBorders>
            <w:vAlign w:val="center"/>
          </w:tcPr>
          <w:p w14:paraId="126C28DE" w14:textId="77777777" w:rsidR="00126C05" w:rsidRPr="009536F1" w:rsidRDefault="00126C05" w:rsidP="00B25D2D">
            <w:pPr>
              <w:pStyle w:val="af5"/>
              <w:wordWrap/>
              <w:jc w:val="center"/>
              <w:rPr>
                <w:ins w:id="4656" w:author="HSY" w:date="2023-03-18T00:16:00Z"/>
                <w:rFonts w:ascii="Palatino Linotype" w:hAnsi="Palatino Linotype" w:cs="Times New Roman"/>
                <w:sz w:val="16"/>
                <w:szCs w:val="16"/>
                <w:highlight w:val="cyan"/>
                <w:rPrChange w:id="4657" w:author="HSY" w:date="2023-03-18T00:19:00Z">
                  <w:rPr>
                    <w:ins w:id="4658" w:author="HSY" w:date="2023-03-18T00:16:00Z"/>
                    <w:rFonts w:ascii="Times New Roman" w:hAnsi="Times New Roman" w:cs="Times New Roman"/>
                  </w:rPr>
                </w:rPrChange>
              </w:rPr>
            </w:pPr>
            <w:ins w:id="4659" w:author="HSY" w:date="2023-03-18T00:16:00Z">
              <w:r w:rsidRPr="009536F1">
                <w:rPr>
                  <w:rFonts w:ascii="Palatino Linotype" w:hAnsi="Palatino Linotype" w:cs="Times New Roman"/>
                  <w:sz w:val="16"/>
                  <w:szCs w:val="16"/>
                  <w:highlight w:val="cyan"/>
                  <w:lang w:bidi="en-US"/>
                  <w:rPrChange w:id="4660" w:author="HSY" w:date="2023-03-18T00:19:00Z">
                    <w:rPr>
                      <w:rFonts w:ascii="Times New Roman" w:hAnsi="Times New Roman" w:cs="Times New Roman"/>
                      <w:sz w:val="14"/>
                      <w:lang w:bidi="en-US"/>
                    </w:rPr>
                  </w:rPrChange>
                </w:rPr>
                <w:t>1.6342</w:t>
              </w:r>
            </w:ins>
          </w:p>
        </w:tc>
        <w:tc>
          <w:tcPr>
            <w:tcW w:w="740" w:type="dxa"/>
            <w:tcBorders>
              <w:top w:val="nil"/>
              <w:left w:val="single" w:sz="3" w:space="0" w:color="000000"/>
              <w:bottom w:val="nil"/>
              <w:right w:val="single" w:sz="3" w:space="0" w:color="000000"/>
            </w:tcBorders>
            <w:vAlign w:val="center"/>
          </w:tcPr>
          <w:p w14:paraId="5A688C43" w14:textId="77777777" w:rsidR="00126C05" w:rsidRPr="009536F1" w:rsidRDefault="00126C05" w:rsidP="00B25D2D">
            <w:pPr>
              <w:pStyle w:val="af5"/>
              <w:wordWrap/>
              <w:jc w:val="center"/>
              <w:rPr>
                <w:ins w:id="4661" w:author="HSY" w:date="2023-03-18T00:16:00Z"/>
                <w:rFonts w:ascii="Palatino Linotype" w:hAnsi="Palatino Linotype" w:cs="Times New Roman"/>
                <w:sz w:val="16"/>
                <w:szCs w:val="16"/>
                <w:highlight w:val="cyan"/>
                <w:rPrChange w:id="4662" w:author="HSY" w:date="2023-03-18T00:19:00Z">
                  <w:rPr>
                    <w:ins w:id="4663" w:author="HSY" w:date="2023-03-18T00:16:00Z"/>
                    <w:rFonts w:ascii="Times New Roman" w:hAnsi="Times New Roman" w:cs="Times New Roman"/>
                  </w:rPr>
                </w:rPrChange>
              </w:rPr>
            </w:pPr>
            <w:ins w:id="4664" w:author="HSY" w:date="2023-03-18T00:16:00Z">
              <w:r w:rsidRPr="009536F1">
                <w:rPr>
                  <w:rFonts w:ascii="Palatino Linotype" w:hAnsi="Palatino Linotype" w:cs="Times New Roman"/>
                  <w:sz w:val="16"/>
                  <w:szCs w:val="16"/>
                  <w:highlight w:val="cyan"/>
                  <w:lang w:bidi="en-US"/>
                  <w:rPrChange w:id="4665" w:author="HSY" w:date="2023-03-18T00:19:00Z">
                    <w:rPr>
                      <w:rFonts w:ascii="Times New Roman" w:hAnsi="Times New Roman" w:cs="Times New Roman"/>
                      <w:sz w:val="14"/>
                      <w:lang w:bidi="en-US"/>
                    </w:rPr>
                  </w:rPrChange>
                </w:rPr>
                <w:t>2.6280</w:t>
              </w:r>
            </w:ins>
          </w:p>
        </w:tc>
        <w:tc>
          <w:tcPr>
            <w:tcW w:w="740" w:type="dxa"/>
            <w:tcBorders>
              <w:top w:val="nil"/>
              <w:left w:val="single" w:sz="2" w:space="0" w:color="000000"/>
              <w:bottom w:val="nil"/>
              <w:right w:val="single" w:sz="2" w:space="0" w:color="000000"/>
            </w:tcBorders>
            <w:vAlign w:val="center"/>
          </w:tcPr>
          <w:p w14:paraId="77D9C858" w14:textId="77777777" w:rsidR="00126C05" w:rsidRPr="009536F1" w:rsidRDefault="00126C05" w:rsidP="00B25D2D">
            <w:pPr>
              <w:pStyle w:val="af5"/>
              <w:wordWrap/>
              <w:jc w:val="center"/>
              <w:rPr>
                <w:ins w:id="4666" w:author="HSY" w:date="2023-03-18T00:16:00Z"/>
                <w:rFonts w:ascii="Palatino Linotype" w:hAnsi="Palatino Linotype" w:cs="Times New Roman"/>
                <w:sz w:val="16"/>
                <w:szCs w:val="16"/>
                <w:highlight w:val="cyan"/>
                <w:rPrChange w:id="4667" w:author="HSY" w:date="2023-03-18T00:19:00Z">
                  <w:rPr>
                    <w:ins w:id="4668" w:author="HSY" w:date="2023-03-18T00:16:00Z"/>
                    <w:rFonts w:ascii="Times New Roman" w:hAnsi="Times New Roman" w:cs="Times New Roman"/>
                  </w:rPr>
                </w:rPrChange>
              </w:rPr>
            </w:pPr>
            <w:ins w:id="4669" w:author="HSY" w:date="2023-03-18T00:16:00Z">
              <w:r w:rsidRPr="009536F1">
                <w:rPr>
                  <w:rFonts w:ascii="Palatino Linotype" w:hAnsi="Palatino Linotype" w:cs="Times New Roman"/>
                  <w:sz w:val="16"/>
                  <w:szCs w:val="16"/>
                  <w:highlight w:val="cyan"/>
                  <w:lang w:bidi="en-US"/>
                  <w:rPrChange w:id="4670" w:author="HSY" w:date="2023-03-18T00:19:00Z">
                    <w:rPr>
                      <w:rFonts w:ascii="Times New Roman" w:hAnsi="Times New Roman" w:cs="Times New Roman"/>
                      <w:sz w:val="14"/>
                      <w:lang w:bidi="en-US"/>
                    </w:rPr>
                  </w:rPrChange>
                </w:rPr>
                <w:t>3.3955</w:t>
              </w:r>
            </w:ins>
          </w:p>
        </w:tc>
        <w:tc>
          <w:tcPr>
            <w:tcW w:w="740" w:type="dxa"/>
            <w:tcBorders>
              <w:top w:val="nil"/>
              <w:left w:val="single" w:sz="3" w:space="0" w:color="000000"/>
              <w:bottom w:val="nil"/>
              <w:right w:val="single" w:sz="3" w:space="0" w:color="000000"/>
            </w:tcBorders>
            <w:vAlign w:val="center"/>
          </w:tcPr>
          <w:p w14:paraId="78E7C848" w14:textId="77777777" w:rsidR="00126C05" w:rsidRPr="009536F1" w:rsidRDefault="00126C05" w:rsidP="00B25D2D">
            <w:pPr>
              <w:pStyle w:val="af5"/>
              <w:wordWrap/>
              <w:jc w:val="center"/>
              <w:rPr>
                <w:ins w:id="4671" w:author="HSY" w:date="2023-03-18T00:16:00Z"/>
                <w:rFonts w:ascii="Palatino Linotype" w:hAnsi="Palatino Linotype" w:cs="Times New Roman"/>
                <w:sz w:val="16"/>
                <w:szCs w:val="16"/>
                <w:highlight w:val="cyan"/>
                <w:rPrChange w:id="4672" w:author="HSY" w:date="2023-03-18T00:19:00Z">
                  <w:rPr>
                    <w:ins w:id="4673" w:author="HSY" w:date="2023-03-18T00:16:00Z"/>
                    <w:rFonts w:ascii="Times New Roman" w:hAnsi="Times New Roman" w:cs="Times New Roman"/>
                  </w:rPr>
                </w:rPrChange>
              </w:rPr>
            </w:pPr>
            <w:ins w:id="4674" w:author="HSY" w:date="2023-03-18T00:16:00Z">
              <w:r w:rsidRPr="009536F1">
                <w:rPr>
                  <w:rFonts w:ascii="Palatino Linotype" w:hAnsi="Palatino Linotype" w:cs="Times New Roman"/>
                  <w:sz w:val="16"/>
                  <w:szCs w:val="16"/>
                  <w:highlight w:val="cyan"/>
                  <w:lang w:bidi="en-US"/>
                  <w:rPrChange w:id="4675" w:author="HSY" w:date="2023-03-18T00:19:00Z">
                    <w:rPr>
                      <w:rFonts w:ascii="Times New Roman" w:hAnsi="Times New Roman" w:cs="Times New Roman"/>
                      <w:sz w:val="14"/>
                      <w:lang w:bidi="en-US"/>
                    </w:rPr>
                  </w:rPrChange>
                </w:rPr>
                <w:t>6.5863</w:t>
              </w:r>
            </w:ins>
          </w:p>
        </w:tc>
        <w:tc>
          <w:tcPr>
            <w:tcW w:w="740" w:type="dxa"/>
            <w:tcBorders>
              <w:top w:val="nil"/>
              <w:left w:val="single" w:sz="2" w:space="0" w:color="000000"/>
              <w:bottom w:val="nil"/>
              <w:right w:val="single" w:sz="2" w:space="0" w:color="000000"/>
            </w:tcBorders>
            <w:vAlign w:val="center"/>
          </w:tcPr>
          <w:p w14:paraId="6EFB7D25" w14:textId="77777777" w:rsidR="00126C05" w:rsidRPr="009536F1" w:rsidRDefault="00126C05" w:rsidP="00B25D2D">
            <w:pPr>
              <w:pStyle w:val="af5"/>
              <w:wordWrap/>
              <w:jc w:val="center"/>
              <w:rPr>
                <w:ins w:id="4676" w:author="HSY" w:date="2023-03-18T00:16:00Z"/>
                <w:rFonts w:ascii="Palatino Linotype" w:hAnsi="Palatino Linotype" w:cs="Times New Roman"/>
                <w:sz w:val="16"/>
                <w:szCs w:val="16"/>
                <w:highlight w:val="cyan"/>
                <w:rPrChange w:id="4677" w:author="HSY" w:date="2023-03-18T00:19:00Z">
                  <w:rPr>
                    <w:ins w:id="4678" w:author="HSY" w:date="2023-03-18T00:16:00Z"/>
                    <w:rFonts w:ascii="Times New Roman" w:hAnsi="Times New Roman" w:cs="Times New Roman"/>
                  </w:rPr>
                </w:rPrChange>
              </w:rPr>
            </w:pPr>
            <w:ins w:id="4679" w:author="HSY" w:date="2023-03-18T00:16:00Z">
              <w:r w:rsidRPr="009536F1">
                <w:rPr>
                  <w:rFonts w:ascii="Palatino Linotype" w:hAnsi="Palatino Linotype" w:cs="Times New Roman"/>
                  <w:sz w:val="16"/>
                  <w:szCs w:val="16"/>
                  <w:highlight w:val="cyan"/>
                  <w:lang w:bidi="en-US"/>
                  <w:rPrChange w:id="4680" w:author="HSY" w:date="2023-03-18T00:19:00Z">
                    <w:rPr>
                      <w:rFonts w:ascii="Times New Roman" w:hAnsi="Times New Roman" w:cs="Times New Roman"/>
                      <w:sz w:val="14"/>
                      <w:lang w:bidi="en-US"/>
                    </w:rPr>
                  </w:rPrChange>
                </w:rPr>
                <w:t>5.8286</w:t>
              </w:r>
            </w:ins>
          </w:p>
        </w:tc>
        <w:tc>
          <w:tcPr>
            <w:tcW w:w="740" w:type="dxa"/>
            <w:tcBorders>
              <w:top w:val="nil"/>
              <w:left w:val="single" w:sz="3" w:space="0" w:color="000000"/>
              <w:bottom w:val="nil"/>
              <w:right w:val="single" w:sz="3" w:space="0" w:color="000000"/>
            </w:tcBorders>
            <w:vAlign w:val="center"/>
          </w:tcPr>
          <w:p w14:paraId="40FCF28C" w14:textId="77777777" w:rsidR="00126C05" w:rsidRPr="009536F1" w:rsidRDefault="00126C05" w:rsidP="00B25D2D">
            <w:pPr>
              <w:pStyle w:val="af5"/>
              <w:wordWrap/>
              <w:jc w:val="center"/>
              <w:rPr>
                <w:ins w:id="4681" w:author="HSY" w:date="2023-03-18T00:16:00Z"/>
                <w:rFonts w:ascii="Palatino Linotype" w:hAnsi="Palatino Linotype" w:cs="Times New Roman"/>
                <w:sz w:val="16"/>
                <w:szCs w:val="16"/>
                <w:highlight w:val="cyan"/>
                <w:rPrChange w:id="4682" w:author="HSY" w:date="2023-03-18T00:19:00Z">
                  <w:rPr>
                    <w:ins w:id="4683" w:author="HSY" w:date="2023-03-18T00:16:00Z"/>
                    <w:rFonts w:ascii="Times New Roman" w:hAnsi="Times New Roman" w:cs="Times New Roman"/>
                  </w:rPr>
                </w:rPrChange>
              </w:rPr>
            </w:pPr>
            <w:ins w:id="4684" w:author="HSY" w:date="2023-03-18T00:16:00Z">
              <w:r w:rsidRPr="009536F1">
                <w:rPr>
                  <w:rFonts w:ascii="Palatino Linotype" w:hAnsi="Palatino Linotype" w:cs="Times New Roman"/>
                  <w:sz w:val="16"/>
                  <w:szCs w:val="16"/>
                  <w:highlight w:val="cyan"/>
                  <w:lang w:bidi="en-US"/>
                  <w:rPrChange w:id="4685" w:author="HSY" w:date="2023-03-18T00:19:00Z">
                    <w:rPr>
                      <w:rFonts w:ascii="Times New Roman" w:hAnsi="Times New Roman" w:cs="Times New Roman"/>
                      <w:sz w:val="14"/>
                      <w:lang w:bidi="en-US"/>
                    </w:rPr>
                  </w:rPrChange>
                </w:rPr>
                <w:t>7.2618</w:t>
              </w:r>
            </w:ins>
          </w:p>
        </w:tc>
        <w:tc>
          <w:tcPr>
            <w:tcW w:w="740" w:type="dxa"/>
            <w:tcBorders>
              <w:top w:val="nil"/>
              <w:left w:val="single" w:sz="2" w:space="0" w:color="000000"/>
              <w:bottom w:val="nil"/>
              <w:right w:val="single" w:sz="2" w:space="0" w:color="000000"/>
            </w:tcBorders>
            <w:vAlign w:val="center"/>
          </w:tcPr>
          <w:p w14:paraId="42F1B34F" w14:textId="77777777" w:rsidR="00126C05" w:rsidRPr="009536F1" w:rsidRDefault="00126C05" w:rsidP="00B25D2D">
            <w:pPr>
              <w:pStyle w:val="af5"/>
              <w:wordWrap/>
              <w:jc w:val="center"/>
              <w:rPr>
                <w:ins w:id="4686" w:author="HSY" w:date="2023-03-18T00:16:00Z"/>
                <w:rFonts w:ascii="Palatino Linotype" w:hAnsi="Palatino Linotype" w:cs="Times New Roman"/>
                <w:sz w:val="16"/>
                <w:szCs w:val="16"/>
                <w:highlight w:val="cyan"/>
                <w:rPrChange w:id="4687" w:author="HSY" w:date="2023-03-18T00:19:00Z">
                  <w:rPr>
                    <w:ins w:id="4688" w:author="HSY" w:date="2023-03-18T00:16:00Z"/>
                    <w:rFonts w:ascii="Times New Roman" w:hAnsi="Times New Roman" w:cs="Times New Roman"/>
                  </w:rPr>
                </w:rPrChange>
              </w:rPr>
            </w:pPr>
            <w:ins w:id="4689" w:author="HSY" w:date="2023-03-18T00:16:00Z">
              <w:r w:rsidRPr="009536F1">
                <w:rPr>
                  <w:rFonts w:ascii="Palatino Linotype" w:hAnsi="Palatino Linotype" w:cs="Times New Roman"/>
                  <w:sz w:val="16"/>
                  <w:szCs w:val="16"/>
                  <w:highlight w:val="cyan"/>
                  <w:lang w:bidi="en-US"/>
                  <w:rPrChange w:id="4690" w:author="HSY" w:date="2023-03-18T00:19:00Z">
                    <w:rPr>
                      <w:rFonts w:ascii="Times New Roman" w:hAnsi="Times New Roman" w:cs="Times New Roman"/>
                      <w:sz w:val="14"/>
                      <w:lang w:bidi="en-US"/>
                    </w:rPr>
                  </w:rPrChange>
                </w:rPr>
                <w:t>5.5634</w:t>
              </w:r>
            </w:ins>
          </w:p>
        </w:tc>
        <w:tc>
          <w:tcPr>
            <w:tcW w:w="740" w:type="dxa"/>
            <w:tcBorders>
              <w:top w:val="nil"/>
              <w:left w:val="single" w:sz="3" w:space="0" w:color="000000"/>
              <w:bottom w:val="nil"/>
              <w:right w:val="single" w:sz="3" w:space="0" w:color="000000"/>
            </w:tcBorders>
            <w:vAlign w:val="center"/>
          </w:tcPr>
          <w:p w14:paraId="4D78BE5B" w14:textId="77777777" w:rsidR="00126C05" w:rsidRPr="009536F1" w:rsidRDefault="00126C05" w:rsidP="00B25D2D">
            <w:pPr>
              <w:pStyle w:val="af5"/>
              <w:wordWrap/>
              <w:jc w:val="center"/>
              <w:rPr>
                <w:ins w:id="4691" w:author="HSY" w:date="2023-03-18T00:16:00Z"/>
                <w:rFonts w:ascii="Palatino Linotype" w:hAnsi="Palatino Linotype" w:cs="Times New Roman"/>
                <w:sz w:val="16"/>
                <w:szCs w:val="16"/>
                <w:highlight w:val="cyan"/>
                <w:rPrChange w:id="4692" w:author="HSY" w:date="2023-03-18T00:19:00Z">
                  <w:rPr>
                    <w:ins w:id="4693" w:author="HSY" w:date="2023-03-18T00:16:00Z"/>
                    <w:rFonts w:ascii="Times New Roman" w:hAnsi="Times New Roman" w:cs="Times New Roman"/>
                  </w:rPr>
                </w:rPrChange>
              </w:rPr>
            </w:pPr>
            <w:ins w:id="4694" w:author="HSY" w:date="2023-03-18T00:16:00Z">
              <w:r w:rsidRPr="009536F1">
                <w:rPr>
                  <w:rFonts w:ascii="Palatino Linotype" w:hAnsi="Palatino Linotype" w:cs="Times New Roman"/>
                  <w:sz w:val="16"/>
                  <w:szCs w:val="16"/>
                  <w:highlight w:val="cyan"/>
                  <w:lang w:bidi="en-US"/>
                  <w:rPrChange w:id="4695" w:author="HSY" w:date="2023-03-18T00:19:00Z">
                    <w:rPr>
                      <w:rFonts w:ascii="Times New Roman" w:hAnsi="Times New Roman" w:cs="Times New Roman"/>
                      <w:sz w:val="14"/>
                      <w:lang w:bidi="en-US"/>
                    </w:rPr>
                  </w:rPrChange>
                </w:rPr>
                <w:t>4.9319</w:t>
              </w:r>
            </w:ins>
          </w:p>
        </w:tc>
        <w:tc>
          <w:tcPr>
            <w:tcW w:w="740" w:type="dxa"/>
            <w:tcBorders>
              <w:top w:val="nil"/>
              <w:left w:val="single" w:sz="2" w:space="0" w:color="000000"/>
              <w:bottom w:val="nil"/>
              <w:right w:val="single" w:sz="2" w:space="0" w:color="000000"/>
            </w:tcBorders>
            <w:vAlign w:val="center"/>
          </w:tcPr>
          <w:p w14:paraId="2C2B8F0A" w14:textId="77777777" w:rsidR="00126C05" w:rsidRPr="009536F1" w:rsidRDefault="00126C05" w:rsidP="00B25D2D">
            <w:pPr>
              <w:pStyle w:val="af5"/>
              <w:wordWrap/>
              <w:jc w:val="center"/>
              <w:rPr>
                <w:ins w:id="4696" w:author="HSY" w:date="2023-03-18T00:16:00Z"/>
                <w:rFonts w:ascii="Palatino Linotype" w:hAnsi="Palatino Linotype" w:cs="Times New Roman"/>
                <w:sz w:val="16"/>
                <w:szCs w:val="16"/>
                <w:highlight w:val="cyan"/>
                <w:rPrChange w:id="4697" w:author="HSY" w:date="2023-03-18T00:19:00Z">
                  <w:rPr>
                    <w:ins w:id="4698" w:author="HSY" w:date="2023-03-18T00:16:00Z"/>
                    <w:rFonts w:ascii="Times New Roman" w:hAnsi="Times New Roman" w:cs="Times New Roman"/>
                  </w:rPr>
                </w:rPrChange>
              </w:rPr>
            </w:pPr>
            <w:ins w:id="4699" w:author="HSY" w:date="2023-03-18T00:16:00Z">
              <w:r w:rsidRPr="009536F1">
                <w:rPr>
                  <w:rFonts w:ascii="Palatino Linotype" w:hAnsi="Palatino Linotype" w:cs="Times New Roman"/>
                  <w:sz w:val="16"/>
                  <w:szCs w:val="16"/>
                  <w:highlight w:val="cyan"/>
                  <w:lang w:bidi="en-US"/>
                  <w:rPrChange w:id="4700" w:author="HSY" w:date="2023-03-18T00:19:00Z">
                    <w:rPr>
                      <w:rFonts w:ascii="Times New Roman" w:hAnsi="Times New Roman" w:cs="Times New Roman"/>
                      <w:sz w:val="14"/>
                      <w:lang w:bidi="en-US"/>
                    </w:rPr>
                  </w:rPrChange>
                </w:rPr>
                <w:t>3.1961</w:t>
              </w:r>
            </w:ins>
          </w:p>
        </w:tc>
        <w:tc>
          <w:tcPr>
            <w:tcW w:w="740" w:type="dxa"/>
            <w:tcBorders>
              <w:top w:val="nil"/>
              <w:left w:val="single" w:sz="3" w:space="0" w:color="000000"/>
              <w:bottom w:val="nil"/>
              <w:right w:val="single" w:sz="3" w:space="0" w:color="000000"/>
            </w:tcBorders>
            <w:vAlign w:val="center"/>
          </w:tcPr>
          <w:p w14:paraId="1E1B2E47" w14:textId="77777777" w:rsidR="00126C05" w:rsidRPr="009536F1" w:rsidRDefault="00126C05" w:rsidP="00B25D2D">
            <w:pPr>
              <w:pStyle w:val="af5"/>
              <w:wordWrap/>
              <w:jc w:val="center"/>
              <w:rPr>
                <w:ins w:id="4701" w:author="HSY" w:date="2023-03-18T00:16:00Z"/>
                <w:rFonts w:ascii="Palatino Linotype" w:hAnsi="Palatino Linotype" w:cs="Times New Roman"/>
                <w:sz w:val="16"/>
                <w:szCs w:val="16"/>
                <w:highlight w:val="cyan"/>
                <w:rPrChange w:id="4702" w:author="HSY" w:date="2023-03-18T00:19:00Z">
                  <w:rPr>
                    <w:ins w:id="4703" w:author="HSY" w:date="2023-03-18T00:16:00Z"/>
                    <w:rFonts w:ascii="Times New Roman" w:hAnsi="Times New Roman" w:cs="Times New Roman"/>
                  </w:rPr>
                </w:rPrChange>
              </w:rPr>
            </w:pPr>
            <w:ins w:id="4704" w:author="HSY" w:date="2023-03-18T00:16:00Z">
              <w:r w:rsidRPr="009536F1">
                <w:rPr>
                  <w:rFonts w:ascii="Palatino Linotype" w:hAnsi="Palatino Linotype" w:cs="Times New Roman"/>
                  <w:sz w:val="16"/>
                  <w:szCs w:val="16"/>
                  <w:highlight w:val="cyan"/>
                  <w:lang w:bidi="en-US"/>
                  <w:rPrChange w:id="4705" w:author="HSY" w:date="2023-03-18T00:19:00Z">
                    <w:rPr>
                      <w:rFonts w:ascii="Times New Roman" w:hAnsi="Times New Roman" w:cs="Times New Roman"/>
                      <w:sz w:val="14"/>
                      <w:lang w:bidi="en-US"/>
                    </w:rPr>
                  </w:rPrChange>
                </w:rPr>
                <w:t>5.3275</w:t>
              </w:r>
            </w:ins>
          </w:p>
        </w:tc>
        <w:tc>
          <w:tcPr>
            <w:tcW w:w="740" w:type="dxa"/>
            <w:tcBorders>
              <w:top w:val="nil"/>
              <w:left w:val="single" w:sz="2" w:space="0" w:color="000000"/>
              <w:bottom w:val="nil"/>
              <w:right w:val="single" w:sz="2" w:space="0" w:color="000000"/>
            </w:tcBorders>
            <w:vAlign w:val="center"/>
          </w:tcPr>
          <w:p w14:paraId="13CB23C0" w14:textId="77777777" w:rsidR="00126C05" w:rsidRPr="009536F1" w:rsidRDefault="00126C05" w:rsidP="00B25D2D">
            <w:pPr>
              <w:pStyle w:val="af5"/>
              <w:wordWrap/>
              <w:jc w:val="center"/>
              <w:rPr>
                <w:ins w:id="4706" w:author="HSY" w:date="2023-03-18T00:16:00Z"/>
                <w:rFonts w:ascii="Palatino Linotype" w:hAnsi="Palatino Linotype" w:cs="Times New Roman"/>
                <w:sz w:val="16"/>
                <w:szCs w:val="16"/>
                <w:highlight w:val="cyan"/>
                <w:rPrChange w:id="4707" w:author="HSY" w:date="2023-03-18T00:19:00Z">
                  <w:rPr>
                    <w:ins w:id="4708" w:author="HSY" w:date="2023-03-18T00:16:00Z"/>
                    <w:rFonts w:ascii="Times New Roman" w:hAnsi="Times New Roman" w:cs="Times New Roman"/>
                  </w:rPr>
                </w:rPrChange>
              </w:rPr>
            </w:pPr>
            <w:ins w:id="4709" w:author="HSY" w:date="2023-03-18T00:16:00Z">
              <w:r w:rsidRPr="009536F1">
                <w:rPr>
                  <w:rFonts w:ascii="Palatino Linotype" w:hAnsi="Palatino Linotype" w:cs="Times New Roman"/>
                  <w:b/>
                  <w:sz w:val="16"/>
                  <w:szCs w:val="16"/>
                  <w:highlight w:val="cyan"/>
                  <w:u w:val="single"/>
                  <w:lang w:bidi="en-US"/>
                  <w:rPrChange w:id="4710" w:author="HSY" w:date="2023-03-18T00:19:00Z">
                    <w:rPr>
                      <w:rFonts w:ascii="Times New Roman" w:hAnsi="Times New Roman" w:cs="Times New Roman"/>
                      <w:b/>
                      <w:sz w:val="14"/>
                      <w:u w:val="single"/>
                      <w:lang w:bidi="en-US"/>
                    </w:rPr>
                  </w:rPrChange>
                </w:rPr>
                <w:t>8.4605</w:t>
              </w:r>
            </w:ins>
          </w:p>
        </w:tc>
        <w:tc>
          <w:tcPr>
            <w:tcW w:w="740" w:type="dxa"/>
            <w:tcBorders>
              <w:top w:val="nil"/>
              <w:left w:val="single" w:sz="3" w:space="0" w:color="000000"/>
              <w:bottom w:val="nil"/>
              <w:right w:val="single" w:sz="3" w:space="0" w:color="000000"/>
            </w:tcBorders>
            <w:vAlign w:val="center"/>
          </w:tcPr>
          <w:p w14:paraId="73273AF0" w14:textId="77777777" w:rsidR="00126C05" w:rsidRPr="009536F1" w:rsidRDefault="00126C05" w:rsidP="00B25D2D">
            <w:pPr>
              <w:pStyle w:val="af5"/>
              <w:wordWrap/>
              <w:jc w:val="center"/>
              <w:rPr>
                <w:ins w:id="4711" w:author="HSY" w:date="2023-03-18T00:16:00Z"/>
                <w:rFonts w:ascii="Palatino Linotype" w:hAnsi="Palatino Linotype" w:cs="Times New Roman"/>
                <w:sz w:val="16"/>
                <w:szCs w:val="16"/>
                <w:highlight w:val="cyan"/>
                <w:rPrChange w:id="4712" w:author="HSY" w:date="2023-03-18T00:19:00Z">
                  <w:rPr>
                    <w:ins w:id="4713" w:author="HSY" w:date="2023-03-18T00:16:00Z"/>
                    <w:rFonts w:ascii="Times New Roman" w:hAnsi="Times New Roman" w:cs="Times New Roman"/>
                  </w:rPr>
                </w:rPrChange>
              </w:rPr>
            </w:pPr>
            <w:ins w:id="4714" w:author="HSY" w:date="2023-03-18T00:16:00Z">
              <w:r w:rsidRPr="009536F1">
                <w:rPr>
                  <w:rFonts w:ascii="Palatino Linotype" w:hAnsi="Palatino Linotype" w:cs="Times New Roman"/>
                  <w:sz w:val="16"/>
                  <w:szCs w:val="16"/>
                  <w:highlight w:val="cyan"/>
                  <w:lang w:bidi="en-US"/>
                  <w:rPrChange w:id="4715" w:author="HSY" w:date="2023-03-18T00:19:00Z">
                    <w:rPr>
                      <w:rFonts w:ascii="Times New Roman" w:hAnsi="Times New Roman" w:cs="Times New Roman"/>
                      <w:sz w:val="14"/>
                      <w:lang w:bidi="en-US"/>
                    </w:rPr>
                  </w:rPrChange>
                </w:rPr>
                <w:t>6.3064</w:t>
              </w:r>
            </w:ins>
          </w:p>
        </w:tc>
        <w:tc>
          <w:tcPr>
            <w:tcW w:w="740" w:type="dxa"/>
            <w:tcBorders>
              <w:top w:val="nil"/>
              <w:left w:val="single" w:sz="2" w:space="0" w:color="000000"/>
              <w:bottom w:val="nil"/>
              <w:right w:val="single" w:sz="2" w:space="0" w:color="000000"/>
            </w:tcBorders>
            <w:vAlign w:val="center"/>
          </w:tcPr>
          <w:p w14:paraId="430D0040" w14:textId="77777777" w:rsidR="00126C05" w:rsidRPr="009536F1" w:rsidRDefault="00126C05" w:rsidP="00B25D2D">
            <w:pPr>
              <w:pStyle w:val="af5"/>
              <w:wordWrap/>
              <w:jc w:val="center"/>
              <w:rPr>
                <w:ins w:id="4716" w:author="HSY" w:date="2023-03-18T00:16:00Z"/>
                <w:rFonts w:ascii="Palatino Linotype" w:hAnsi="Palatino Linotype" w:cs="Times New Roman"/>
                <w:sz w:val="16"/>
                <w:szCs w:val="16"/>
                <w:highlight w:val="cyan"/>
                <w:rPrChange w:id="4717" w:author="HSY" w:date="2023-03-18T00:19:00Z">
                  <w:rPr>
                    <w:ins w:id="4718" w:author="HSY" w:date="2023-03-18T00:16:00Z"/>
                    <w:rFonts w:ascii="Times New Roman" w:hAnsi="Times New Roman" w:cs="Times New Roman"/>
                  </w:rPr>
                </w:rPrChange>
              </w:rPr>
            </w:pPr>
            <w:ins w:id="4719" w:author="HSY" w:date="2023-03-18T00:16:00Z">
              <w:r w:rsidRPr="009536F1">
                <w:rPr>
                  <w:rFonts w:ascii="Palatino Linotype" w:hAnsi="Palatino Linotype" w:cs="Times New Roman"/>
                  <w:sz w:val="16"/>
                  <w:szCs w:val="16"/>
                  <w:highlight w:val="cyan"/>
                  <w:lang w:bidi="en-US"/>
                  <w:rPrChange w:id="4720" w:author="HSY" w:date="2023-03-18T00:19:00Z">
                    <w:rPr>
                      <w:rFonts w:ascii="Times New Roman" w:hAnsi="Times New Roman" w:cs="Times New Roman"/>
                      <w:sz w:val="14"/>
                      <w:lang w:bidi="en-US"/>
                    </w:rPr>
                  </w:rPrChange>
                </w:rPr>
                <w:t>3.9993</w:t>
              </w:r>
            </w:ins>
          </w:p>
        </w:tc>
        <w:tc>
          <w:tcPr>
            <w:tcW w:w="740" w:type="dxa"/>
            <w:tcBorders>
              <w:top w:val="nil"/>
              <w:left w:val="single" w:sz="3" w:space="0" w:color="000000"/>
              <w:bottom w:val="nil"/>
              <w:right w:val="single" w:sz="2" w:space="0" w:color="000000"/>
            </w:tcBorders>
            <w:vAlign w:val="center"/>
          </w:tcPr>
          <w:p w14:paraId="64CF62DA" w14:textId="77777777" w:rsidR="00126C05" w:rsidRPr="009536F1" w:rsidRDefault="00126C05" w:rsidP="00B25D2D">
            <w:pPr>
              <w:pStyle w:val="af5"/>
              <w:wordWrap/>
              <w:jc w:val="center"/>
              <w:rPr>
                <w:ins w:id="4721" w:author="HSY" w:date="2023-03-18T00:16:00Z"/>
                <w:rFonts w:ascii="Palatino Linotype" w:hAnsi="Palatino Linotype" w:cs="Times New Roman"/>
                <w:sz w:val="16"/>
                <w:szCs w:val="16"/>
                <w:highlight w:val="cyan"/>
                <w:rPrChange w:id="4722" w:author="HSY" w:date="2023-03-18T00:19:00Z">
                  <w:rPr>
                    <w:ins w:id="4723" w:author="HSY" w:date="2023-03-18T00:16:00Z"/>
                    <w:rFonts w:ascii="Times New Roman" w:hAnsi="Times New Roman" w:cs="Times New Roman"/>
                  </w:rPr>
                </w:rPrChange>
              </w:rPr>
            </w:pPr>
            <w:ins w:id="4724" w:author="HSY" w:date="2023-03-18T00:16:00Z">
              <w:r w:rsidRPr="009536F1">
                <w:rPr>
                  <w:rFonts w:ascii="Palatino Linotype" w:hAnsi="Palatino Linotype" w:cs="Times New Roman"/>
                  <w:sz w:val="16"/>
                  <w:szCs w:val="16"/>
                  <w:highlight w:val="cyan"/>
                  <w:lang w:bidi="en-US"/>
                  <w:rPrChange w:id="4725" w:author="HSY" w:date="2023-03-18T00:19:00Z">
                    <w:rPr>
                      <w:rFonts w:ascii="Times New Roman" w:hAnsi="Times New Roman" w:cs="Times New Roman"/>
                      <w:sz w:val="14"/>
                      <w:lang w:bidi="en-US"/>
                    </w:rPr>
                  </w:rPrChange>
                </w:rPr>
                <w:t>3.9027</w:t>
              </w:r>
            </w:ins>
          </w:p>
        </w:tc>
        <w:tc>
          <w:tcPr>
            <w:tcW w:w="740" w:type="dxa"/>
            <w:tcBorders>
              <w:top w:val="nil"/>
              <w:left w:val="single" w:sz="2" w:space="0" w:color="000000"/>
              <w:bottom w:val="nil"/>
              <w:right w:val="nil"/>
            </w:tcBorders>
            <w:vAlign w:val="center"/>
          </w:tcPr>
          <w:p w14:paraId="0310299A" w14:textId="77777777" w:rsidR="00126C05" w:rsidRPr="009536F1" w:rsidRDefault="00126C05" w:rsidP="00B25D2D">
            <w:pPr>
              <w:pStyle w:val="af5"/>
              <w:wordWrap/>
              <w:jc w:val="center"/>
              <w:rPr>
                <w:ins w:id="4726" w:author="HSY" w:date="2023-03-18T00:16:00Z"/>
                <w:rFonts w:ascii="Palatino Linotype" w:hAnsi="Palatino Linotype" w:cs="Times New Roman"/>
                <w:sz w:val="16"/>
                <w:szCs w:val="16"/>
                <w:highlight w:val="cyan"/>
                <w:rPrChange w:id="4727" w:author="HSY" w:date="2023-03-18T00:19:00Z">
                  <w:rPr>
                    <w:ins w:id="4728" w:author="HSY" w:date="2023-03-18T00:16:00Z"/>
                    <w:rFonts w:ascii="Times New Roman" w:hAnsi="Times New Roman" w:cs="Times New Roman"/>
                  </w:rPr>
                </w:rPrChange>
              </w:rPr>
            </w:pPr>
            <w:ins w:id="4729" w:author="HSY" w:date="2023-03-18T00:16:00Z">
              <w:r w:rsidRPr="009536F1">
                <w:rPr>
                  <w:rFonts w:ascii="Palatino Linotype" w:hAnsi="Palatino Linotype" w:cs="Times New Roman"/>
                  <w:sz w:val="16"/>
                  <w:szCs w:val="16"/>
                  <w:highlight w:val="cyan"/>
                  <w:lang w:bidi="en-US"/>
                  <w:rPrChange w:id="4730" w:author="HSY" w:date="2023-03-18T00:19:00Z">
                    <w:rPr>
                      <w:rFonts w:ascii="Times New Roman" w:hAnsi="Times New Roman" w:cs="Times New Roman"/>
                      <w:sz w:val="14"/>
                      <w:lang w:bidi="en-US"/>
                    </w:rPr>
                  </w:rPrChange>
                </w:rPr>
                <w:t>4.3123</w:t>
              </w:r>
            </w:ins>
          </w:p>
        </w:tc>
      </w:tr>
      <w:tr w:rsidR="00126C05" w:rsidRPr="009536F1" w14:paraId="12E330A9" w14:textId="77777777" w:rsidTr="00B25D2D">
        <w:trPr>
          <w:trHeight w:val="386"/>
          <w:ins w:id="4731" w:author="HSY" w:date="2023-03-18T00:16:00Z"/>
        </w:trPr>
        <w:tc>
          <w:tcPr>
            <w:tcW w:w="1537" w:type="dxa"/>
            <w:tcBorders>
              <w:top w:val="nil"/>
              <w:left w:val="nil"/>
              <w:bottom w:val="nil"/>
              <w:right w:val="single" w:sz="2" w:space="0" w:color="000000"/>
            </w:tcBorders>
            <w:vAlign w:val="center"/>
          </w:tcPr>
          <w:p w14:paraId="35E5E287" w14:textId="77777777" w:rsidR="00126C05" w:rsidRPr="009536F1" w:rsidRDefault="00126C05" w:rsidP="00B25D2D">
            <w:pPr>
              <w:pStyle w:val="af5"/>
              <w:wordWrap/>
              <w:jc w:val="center"/>
              <w:rPr>
                <w:ins w:id="4732" w:author="HSY" w:date="2023-03-18T00:16:00Z"/>
                <w:rFonts w:ascii="Palatino Linotype" w:hAnsi="Palatino Linotype" w:cs="Times New Roman"/>
                <w:sz w:val="16"/>
                <w:szCs w:val="16"/>
                <w:highlight w:val="cyan"/>
                <w:rPrChange w:id="4733" w:author="HSY" w:date="2023-03-18T00:19:00Z">
                  <w:rPr>
                    <w:ins w:id="4734" w:author="HSY" w:date="2023-03-18T00:16:00Z"/>
                    <w:rFonts w:ascii="Times New Roman" w:hAnsi="Times New Roman" w:cs="Times New Roman"/>
                  </w:rPr>
                </w:rPrChange>
              </w:rPr>
            </w:pPr>
            <w:ins w:id="4735" w:author="HSY" w:date="2023-03-18T00:16:00Z">
              <w:r w:rsidRPr="009536F1">
                <w:rPr>
                  <w:rFonts w:ascii="Palatino Linotype" w:hAnsi="Palatino Linotype" w:cs="Times New Roman"/>
                  <w:b/>
                  <w:sz w:val="16"/>
                  <w:szCs w:val="16"/>
                  <w:highlight w:val="cyan"/>
                  <w:lang w:bidi="en-US"/>
                  <w:rPrChange w:id="4736" w:author="HSY" w:date="2023-03-18T00:19:00Z">
                    <w:rPr>
                      <w:rFonts w:ascii="Times New Roman" w:hAnsi="Times New Roman" w:cs="Times New Roman"/>
                      <w:b/>
                      <w:sz w:val="16"/>
                      <w:lang w:bidi="en-US"/>
                    </w:rPr>
                  </w:rPrChange>
                </w:rPr>
                <w:t>EC</w:t>
              </w:r>
            </w:ins>
          </w:p>
        </w:tc>
        <w:tc>
          <w:tcPr>
            <w:tcW w:w="740" w:type="dxa"/>
            <w:tcBorders>
              <w:top w:val="nil"/>
              <w:left w:val="single" w:sz="2" w:space="0" w:color="000000"/>
              <w:bottom w:val="nil"/>
              <w:right w:val="single" w:sz="2" w:space="0" w:color="000000"/>
            </w:tcBorders>
            <w:vAlign w:val="center"/>
          </w:tcPr>
          <w:p w14:paraId="4F30225E" w14:textId="77777777" w:rsidR="00126C05" w:rsidRPr="009536F1" w:rsidRDefault="00126C05" w:rsidP="00B25D2D">
            <w:pPr>
              <w:pStyle w:val="af5"/>
              <w:wordWrap/>
              <w:jc w:val="center"/>
              <w:rPr>
                <w:ins w:id="4737" w:author="HSY" w:date="2023-03-18T00:16:00Z"/>
                <w:rFonts w:ascii="Palatino Linotype" w:hAnsi="Palatino Linotype" w:cs="Times New Roman"/>
                <w:sz w:val="16"/>
                <w:szCs w:val="16"/>
                <w:highlight w:val="cyan"/>
                <w:rPrChange w:id="4738" w:author="HSY" w:date="2023-03-18T00:19:00Z">
                  <w:rPr>
                    <w:ins w:id="4739" w:author="HSY" w:date="2023-03-18T00:16:00Z"/>
                    <w:rFonts w:ascii="Times New Roman" w:hAnsi="Times New Roman" w:cs="Times New Roman"/>
                  </w:rPr>
                </w:rPrChange>
              </w:rPr>
            </w:pPr>
            <w:ins w:id="4740" w:author="HSY" w:date="2023-03-18T00:16:00Z">
              <w:r w:rsidRPr="009536F1">
                <w:rPr>
                  <w:rFonts w:ascii="Palatino Linotype" w:hAnsi="Palatino Linotype" w:cs="Times New Roman"/>
                  <w:sz w:val="16"/>
                  <w:szCs w:val="16"/>
                  <w:highlight w:val="cyan"/>
                  <w:lang w:bidi="en-US"/>
                  <w:rPrChange w:id="4741" w:author="HSY" w:date="2023-03-18T00:19:00Z">
                    <w:rPr>
                      <w:rFonts w:ascii="Times New Roman" w:hAnsi="Times New Roman" w:cs="Times New Roman"/>
                      <w:sz w:val="14"/>
                      <w:lang w:bidi="en-US"/>
                    </w:rPr>
                  </w:rPrChange>
                </w:rPr>
                <w:t>4.7823</w:t>
              </w:r>
            </w:ins>
          </w:p>
        </w:tc>
        <w:tc>
          <w:tcPr>
            <w:tcW w:w="740" w:type="dxa"/>
            <w:tcBorders>
              <w:top w:val="nil"/>
              <w:left w:val="single" w:sz="2" w:space="0" w:color="000000"/>
              <w:bottom w:val="nil"/>
              <w:right w:val="single" w:sz="2" w:space="0" w:color="000000"/>
            </w:tcBorders>
            <w:vAlign w:val="center"/>
          </w:tcPr>
          <w:p w14:paraId="04A35B60" w14:textId="77777777" w:rsidR="00126C05" w:rsidRPr="009536F1" w:rsidRDefault="00126C05" w:rsidP="00B25D2D">
            <w:pPr>
              <w:pStyle w:val="af5"/>
              <w:wordWrap/>
              <w:jc w:val="center"/>
              <w:rPr>
                <w:ins w:id="4742" w:author="HSY" w:date="2023-03-18T00:16:00Z"/>
                <w:rFonts w:ascii="Palatino Linotype" w:hAnsi="Palatino Linotype" w:cs="Times New Roman"/>
                <w:sz w:val="16"/>
                <w:szCs w:val="16"/>
                <w:highlight w:val="cyan"/>
                <w:rPrChange w:id="4743" w:author="HSY" w:date="2023-03-18T00:19:00Z">
                  <w:rPr>
                    <w:ins w:id="4744" w:author="HSY" w:date="2023-03-18T00:16:00Z"/>
                    <w:rFonts w:ascii="Times New Roman" w:hAnsi="Times New Roman" w:cs="Times New Roman"/>
                  </w:rPr>
                </w:rPrChange>
              </w:rPr>
            </w:pPr>
            <w:ins w:id="4745" w:author="HSY" w:date="2023-03-18T00:16:00Z">
              <w:r w:rsidRPr="009536F1">
                <w:rPr>
                  <w:rFonts w:ascii="Palatino Linotype" w:hAnsi="Palatino Linotype" w:cs="Times New Roman"/>
                  <w:sz w:val="16"/>
                  <w:szCs w:val="16"/>
                  <w:highlight w:val="cyan"/>
                  <w:lang w:bidi="en-US"/>
                  <w:rPrChange w:id="4746" w:author="HSY" w:date="2023-03-18T00:19:00Z">
                    <w:rPr>
                      <w:rFonts w:ascii="Times New Roman" w:hAnsi="Times New Roman" w:cs="Times New Roman"/>
                      <w:sz w:val="14"/>
                      <w:lang w:bidi="en-US"/>
                    </w:rPr>
                  </w:rPrChange>
                </w:rPr>
                <w:t>3.7292</w:t>
              </w:r>
            </w:ins>
          </w:p>
        </w:tc>
        <w:tc>
          <w:tcPr>
            <w:tcW w:w="740" w:type="dxa"/>
            <w:tcBorders>
              <w:top w:val="nil"/>
              <w:left w:val="single" w:sz="2" w:space="0" w:color="000000"/>
              <w:bottom w:val="nil"/>
              <w:right w:val="single" w:sz="2" w:space="0" w:color="000000"/>
            </w:tcBorders>
            <w:vAlign w:val="center"/>
          </w:tcPr>
          <w:p w14:paraId="09F52295" w14:textId="77777777" w:rsidR="00126C05" w:rsidRPr="009536F1" w:rsidRDefault="00126C05" w:rsidP="00B25D2D">
            <w:pPr>
              <w:pStyle w:val="af5"/>
              <w:wordWrap/>
              <w:jc w:val="center"/>
              <w:rPr>
                <w:ins w:id="4747" w:author="HSY" w:date="2023-03-18T00:16:00Z"/>
                <w:rFonts w:ascii="Palatino Linotype" w:hAnsi="Palatino Linotype" w:cs="Times New Roman"/>
                <w:sz w:val="16"/>
                <w:szCs w:val="16"/>
                <w:highlight w:val="cyan"/>
                <w:rPrChange w:id="4748" w:author="HSY" w:date="2023-03-18T00:19:00Z">
                  <w:rPr>
                    <w:ins w:id="4749" w:author="HSY" w:date="2023-03-18T00:16:00Z"/>
                    <w:rFonts w:ascii="Times New Roman" w:hAnsi="Times New Roman" w:cs="Times New Roman"/>
                  </w:rPr>
                </w:rPrChange>
              </w:rPr>
            </w:pPr>
            <w:ins w:id="4750" w:author="HSY" w:date="2023-03-18T00:16:00Z">
              <w:r w:rsidRPr="009536F1">
                <w:rPr>
                  <w:rFonts w:ascii="Palatino Linotype" w:hAnsi="Palatino Linotype" w:cs="Times New Roman"/>
                  <w:b/>
                  <w:sz w:val="16"/>
                  <w:szCs w:val="16"/>
                  <w:highlight w:val="cyan"/>
                  <w:u w:val="single"/>
                  <w:lang w:bidi="en-US"/>
                  <w:rPrChange w:id="4751" w:author="HSY" w:date="2023-03-18T00:19:00Z">
                    <w:rPr>
                      <w:rFonts w:ascii="Times New Roman" w:hAnsi="Times New Roman" w:cs="Times New Roman"/>
                      <w:b/>
                      <w:sz w:val="14"/>
                      <w:u w:val="single"/>
                      <w:lang w:bidi="en-US"/>
                    </w:rPr>
                  </w:rPrChange>
                </w:rPr>
                <w:t>4.7572</w:t>
              </w:r>
            </w:ins>
          </w:p>
        </w:tc>
        <w:tc>
          <w:tcPr>
            <w:tcW w:w="740" w:type="dxa"/>
            <w:tcBorders>
              <w:top w:val="nil"/>
              <w:left w:val="single" w:sz="2" w:space="0" w:color="000000"/>
              <w:bottom w:val="nil"/>
              <w:right w:val="single" w:sz="2" w:space="0" w:color="000000"/>
            </w:tcBorders>
            <w:vAlign w:val="center"/>
          </w:tcPr>
          <w:p w14:paraId="1C3C6428" w14:textId="77777777" w:rsidR="00126C05" w:rsidRPr="009536F1" w:rsidRDefault="00126C05" w:rsidP="00B25D2D">
            <w:pPr>
              <w:pStyle w:val="af5"/>
              <w:wordWrap/>
              <w:jc w:val="center"/>
              <w:rPr>
                <w:ins w:id="4752" w:author="HSY" w:date="2023-03-18T00:16:00Z"/>
                <w:rFonts w:ascii="Palatino Linotype" w:hAnsi="Palatino Linotype" w:cs="Times New Roman"/>
                <w:sz w:val="16"/>
                <w:szCs w:val="16"/>
                <w:highlight w:val="cyan"/>
                <w:rPrChange w:id="4753" w:author="HSY" w:date="2023-03-18T00:19:00Z">
                  <w:rPr>
                    <w:ins w:id="4754" w:author="HSY" w:date="2023-03-18T00:16:00Z"/>
                    <w:rFonts w:ascii="Times New Roman" w:hAnsi="Times New Roman" w:cs="Times New Roman"/>
                  </w:rPr>
                </w:rPrChange>
              </w:rPr>
            </w:pPr>
            <w:ins w:id="4755" w:author="HSY" w:date="2023-03-18T00:16:00Z">
              <w:r w:rsidRPr="009536F1">
                <w:rPr>
                  <w:rFonts w:ascii="Palatino Linotype" w:hAnsi="Palatino Linotype" w:cs="Times New Roman"/>
                  <w:sz w:val="16"/>
                  <w:szCs w:val="16"/>
                  <w:highlight w:val="cyan"/>
                  <w:lang w:bidi="en-US"/>
                  <w:rPrChange w:id="4756" w:author="HSY" w:date="2023-03-18T00:19:00Z">
                    <w:rPr>
                      <w:rFonts w:ascii="Times New Roman" w:hAnsi="Times New Roman" w:cs="Times New Roman"/>
                      <w:sz w:val="14"/>
                      <w:lang w:bidi="en-US"/>
                    </w:rPr>
                  </w:rPrChange>
                </w:rPr>
                <w:t>2.3607</w:t>
              </w:r>
            </w:ins>
          </w:p>
        </w:tc>
        <w:tc>
          <w:tcPr>
            <w:tcW w:w="740" w:type="dxa"/>
            <w:tcBorders>
              <w:top w:val="nil"/>
              <w:left w:val="single" w:sz="2" w:space="0" w:color="000000"/>
              <w:bottom w:val="nil"/>
              <w:right w:val="single" w:sz="2" w:space="0" w:color="000000"/>
            </w:tcBorders>
            <w:vAlign w:val="center"/>
          </w:tcPr>
          <w:p w14:paraId="53DB0495" w14:textId="77777777" w:rsidR="00126C05" w:rsidRPr="009536F1" w:rsidRDefault="00126C05" w:rsidP="00B25D2D">
            <w:pPr>
              <w:pStyle w:val="af5"/>
              <w:wordWrap/>
              <w:jc w:val="center"/>
              <w:rPr>
                <w:ins w:id="4757" w:author="HSY" w:date="2023-03-18T00:16:00Z"/>
                <w:rFonts w:ascii="Palatino Linotype" w:hAnsi="Palatino Linotype" w:cs="Times New Roman"/>
                <w:sz w:val="16"/>
                <w:szCs w:val="16"/>
                <w:highlight w:val="cyan"/>
                <w:rPrChange w:id="4758" w:author="HSY" w:date="2023-03-18T00:19:00Z">
                  <w:rPr>
                    <w:ins w:id="4759" w:author="HSY" w:date="2023-03-18T00:16:00Z"/>
                    <w:rFonts w:ascii="Times New Roman" w:hAnsi="Times New Roman" w:cs="Times New Roman"/>
                  </w:rPr>
                </w:rPrChange>
              </w:rPr>
            </w:pPr>
            <w:ins w:id="4760" w:author="HSY" w:date="2023-03-18T00:16:00Z">
              <w:r w:rsidRPr="009536F1">
                <w:rPr>
                  <w:rFonts w:ascii="Palatino Linotype" w:hAnsi="Palatino Linotype" w:cs="Times New Roman"/>
                  <w:sz w:val="16"/>
                  <w:szCs w:val="16"/>
                  <w:highlight w:val="cyan"/>
                  <w:lang w:bidi="en-US"/>
                  <w:rPrChange w:id="4761" w:author="HSY" w:date="2023-03-18T00:19:00Z">
                    <w:rPr>
                      <w:rFonts w:ascii="Times New Roman" w:hAnsi="Times New Roman" w:cs="Times New Roman"/>
                      <w:sz w:val="14"/>
                      <w:lang w:bidi="en-US"/>
                    </w:rPr>
                  </w:rPrChange>
                </w:rPr>
                <w:t>5.4583</w:t>
              </w:r>
            </w:ins>
          </w:p>
        </w:tc>
        <w:tc>
          <w:tcPr>
            <w:tcW w:w="740" w:type="dxa"/>
            <w:tcBorders>
              <w:top w:val="nil"/>
              <w:left w:val="single" w:sz="2" w:space="0" w:color="000000"/>
              <w:bottom w:val="nil"/>
              <w:right w:val="single" w:sz="2" w:space="0" w:color="000000"/>
            </w:tcBorders>
            <w:vAlign w:val="center"/>
          </w:tcPr>
          <w:p w14:paraId="144BAEDC" w14:textId="77777777" w:rsidR="00126C05" w:rsidRPr="009536F1" w:rsidRDefault="00126C05" w:rsidP="00B25D2D">
            <w:pPr>
              <w:pStyle w:val="af5"/>
              <w:wordWrap/>
              <w:jc w:val="center"/>
              <w:rPr>
                <w:ins w:id="4762" w:author="HSY" w:date="2023-03-18T00:16:00Z"/>
                <w:rFonts w:ascii="Palatino Linotype" w:hAnsi="Palatino Linotype" w:cs="Times New Roman"/>
                <w:sz w:val="16"/>
                <w:szCs w:val="16"/>
                <w:highlight w:val="cyan"/>
                <w:rPrChange w:id="4763" w:author="HSY" w:date="2023-03-18T00:19:00Z">
                  <w:rPr>
                    <w:ins w:id="4764" w:author="HSY" w:date="2023-03-18T00:16:00Z"/>
                    <w:rFonts w:ascii="Times New Roman" w:hAnsi="Times New Roman" w:cs="Times New Roman"/>
                  </w:rPr>
                </w:rPrChange>
              </w:rPr>
            </w:pPr>
            <w:ins w:id="4765" w:author="HSY" w:date="2023-03-18T00:16:00Z">
              <w:r w:rsidRPr="009536F1">
                <w:rPr>
                  <w:rFonts w:ascii="Palatino Linotype" w:hAnsi="Palatino Linotype" w:cs="Times New Roman"/>
                  <w:sz w:val="16"/>
                  <w:szCs w:val="16"/>
                  <w:highlight w:val="cyan"/>
                  <w:lang w:bidi="en-US"/>
                  <w:rPrChange w:id="4766" w:author="HSY" w:date="2023-03-18T00:19:00Z">
                    <w:rPr>
                      <w:rFonts w:ascii="Times New Roman" w:hAnsi="Times New Roman" w:cs="Times New Roman"/>
                      <w:sz w:val="14"/>
                      <w:lang w:bidi="en-US"/>
                    </w:rPr>
                  </w:rPrChange>
                </w:rPr>
                <w:t>4.9772</w:t>
              </w:r>
            </w:ins>
          </w:p>
        </w:tc>
        <w:tc>
          <w:tcPr>
            <w:tcW w:w="740" w:type="dxa"/>
            <w:tcBorders>
              <w:top w:val="nil"/>
              <w:left w:val="single" w:sz="2" w:space="0" w:color="000000"/>
              <w:bottom w:val="nil"/>
              <w:right w:val="single" w:sz="2" w:space="0" w:color="000000"/>
            </w:tcBorders>
            <w:vAlign w:val="center"/>
          </w:tcPr>
          <w:p w14:paraId="367FE286" w14:textId="77777777" w:rsidR="00126C05" w:rsidRPr="009536F1" w:rsidRDefault="00126C05" w:rsidP="00B25D2D">
            <w:pPr>
              <w:pStyle w:val="af5"/>
              <w:wordWrap/>
              <w:jc w:val="center"/>
              <w:rPr>
                <w:ins w:id="4767" w:author="HSY" w:date="2023-03-18T00:16:00Z"/>
                <w:rFonts w:ascii="Palatino Linotype" w:hAnsi="Palatino Linotype" w:cs="Times New Roman"/>
                <w:sz w:val="16"/>
                <w:szCs w:val="16"/>
                <w:highlight w:val="cyan"/>
                <w:rPrChange w:id="4768" w:author="HSY" w:date="2023-03-18T00:19:00Z">
                  <w:rPr>
                    <w:ins w:id="4769" w:author="HSY" w:date="2023-03-18T00:16:00Z"/>
                    <w:rFonts w:ascii="Times New Roman" w:hAnsi="Times New Roman" w:cs="Times New Roman"/>
                  </w:rPr>
                </w:rPrChange>
              </w:rPr>
            </w:pPr>
            <w:ins w:id="4770" w:author="HSY" w:date="2023-03-18T00:16:00Z">
              <w:r w:rsidRPr="009536F1">
                <w:rPr>
                  <w:rFonts w:ascii="Palatino Linotype" w:hAnsi="Palatino Linotype" w:cs="Times New Roman"/>
                  <w:b/>
                  <w:sz w:val="16"/>
                  <w:szCs w:val="16"/>
                  <w:highlight w:val="cyan"/>
                  <w:u w:val="single"/>
                  <w:lang w:bidi="en-US"/>
                  <w:rPrChange w:id="4771" w:author="HSY" w:date="2023-03-18T00:19:00Z">
                    <w:rPr>
                      <w:rFonts w:ascii="Times New Roman" w:hAnsi="Times New Roman" w:cs="Times New Roman"/>
                      <w:b/>
                      <w:sz w:val="14"/>
                      <w:u w:val="single"/>
                      <w:lang w:bidi="en-US"/>
                    </w:rPr>
                  </w:rPrChange>
                </w:rPr>
                <w:t>8.4684</w:t>
              </w:r>
            </w:ins>
          </w:p>
        </w:tc>
        <w:tc>
          <w:tcPr>
            <w:tcW w:w="740" w:type="dxa"/>
            <w:tcBorders>
              <w:top w:val="nil"/>
              <w:left w:val="single" w:sz="2" w:space="0" w:color="000000"/>
              <w:bottom w:val="nil"/>
              <w:right w:val="single" w:sz="2" w:space="0" w:color="000000"/>
            </w:tcBorders>
            <w:vAlign w:val="center"/>
          </w:tcPr>
          <w:p w14:paraId="6321F5C9" w14:textId="77777777" w:rsidR="00126C05" w:rsidRPr="009536F1" w:rsidRDefault="00126C05" w:rsidP="00B25D2D">
            <w:pPr>
              <w:pStyle w:val="af5"/>
              <w:wordWrap/>
              <w:jc w:val="center"/>
              <w:rPr>
                <w:ins w:id="4772" w:author="HSY" w:date="2023-03-18T00:16:00Z"/>
                <w:rFonts w:ascii="Palatino Linotype" w:hAnsi="Palatino Linotype" w:cs="Times New Roman"/>
                <w:sz w:val="16"/>
                <w:szCs w:val="16"/>
                <w:highlight w:val="cyan"/>
                <w:rPrChange w:id="4773" w:author="HSY" w:date="2023-03-18T00:19:00Z">
                  <w:rPr>
                    <w:ins w:id="4774" w:author="HSY" w:date="2023-03-18T00:16:00Z"/>
                    <w:rFonts w:ascii="Times New Roman" w:hAnsi="Times New Roman" w:cs="Times New Roman"/>
                  </w:rPr>
                </w:rPrChange>
              </w:rPr>
            </w:pPr>
            <w:ins w:id="4775" w:author="HSY" w:date="2023-03-18T00:16:00Z">
              <w:r w:rsidRPr="009536F1">
                <w:rPr>
                  <w:rFonts w:ascii="Palatino Linotype" w:hAnsi="Palatino Linotype" w:cs="Times New Roman"/>
                  <w:sz w:val="16"/>
                  <w:szCs w:val="16"/>
                  <w:highlight w:val="cyan"/>
                  <w:lang w:bidi="en-US"/>
                  <w:rPrChange w:id="4776" w:author="HSY" w:date="2023-03-18T00:19:00Z">
                    <w:rPr>
                      <w:rFonts w:ascii="Times New Roman" w:hAnsi="Times New Roman" w:cs="Times New Roman"/>
                      <w:sz w:val="14"/>
                      <w:lang w:bidi="en-US"/>
                    </w:rPr>
                  </w:rPrChange>
                </w:rPr>
                <w:t>6.4223</w:t>
              </w:r>
            </w:ins>
          </w:p>
        </w:tc>
        <w:tc>
          <w:tcPr>
            <w:tcW w:w="740" w:type="dxa"/>
            <w:tcBorders>
              <w:top w:val="nil"/>
              <w:left w:val="single" w:sz="2" w:space="0" w:color="000000"/>
              <w:bottom w:val="nil"/>
              <w:right w:val="single" w:sz="2" w:space="0" w:color="000000"/>
            </w:tcBorders>
            <w:vAlign w:val="center"/>
          </w:tcPr>
          <w:p w14:paraId="28DF0852" w14:textId="77777777" w:rsidR="00126C05" w:rsidRPr="009536F1" w:rsidRDefault="00126C05" w:rsidP="00B25D2D">
            <w:pPr>
              <w:pStyle w:val="af5"/>
              <w:wordWrap/>
              <w:jc w:val="center"/>
              <w:rPr>
                <w:ins w:id="4777" w:author="HSY" w:date="2023-03-18T00:16:00Z"/>
                <w:rFonts w:ascii="Palatino Linotype" w:hAnsi="Palatino Linotype" w:cs="Times New Roman"/>
                <w:sz w:val="16"/>
                <w:szCs w:val="16"/>
                <w:highlight w:val="cyan"/>
                <w:rPrChange w:id="4778" w:author="HSY" w:date="2023-03-18T00:19:00Z">
                  <w:rPr>
                    <w:ins w:id="4779" w:author="HSY" w:date="2023-03-18T00:16:00Z"/>
                    <w:rFonts w:ascii="Times New Roman" w:hAnsi="Times New Roman" w:cs="Times New Roman"/>
                  </w:rPr>
                </w:rPrChange>
              </w:rPr>
            </w:pPr>
            <w:ins w:id="4780" w:author="HSY" w:date="2023-03-18T00:16:00Z">
              <w:r w:rsidRPr="009536F1">
                <w:rPr>
                  <w:rFonts w:ascii="Palatino Linotype" w:hAnsi="Palatino Linotype" w:cs="Times New Roman"/>
                  <w:sz w:val="16"/>
                  <w:szCs w:val="16"/>
                  <w:highlight w:val="cyan"/>
                  <w:lang w:bidi="en-US"/>
                  <w:rPrChange w:id="4781" w:author="HSY" w:date="2023-03-18T00:19:00Z">
                    <w:rPr>
                      <w:rFonts w:ascii="Times New Roman" w:hAnsi="Times New Roman" w:cs="Times New Roman"/>
                      <w:sz w:val="14"/>
                      <w:lang w:bidi="en-US"/>
                    </w:rPr>
                  </w:rPrChange>
                </w:rPr>
                <w:t>4.1840</w:t>
              </w:r>
            </w:ins>
          </w:p>
        </w:tc>
        <w:tc>
          <w:tcPr>
            <w:tcW w:w="740" w:type="dxa"/>
            <w:tcBorders>
              <w:top w:val="nil"/>
              <w:left w:val="single" w:sz="2" w:space="0" w:color="000000"/>
              <w:bottom w:val="nil"/>
              <w:right w:val="single" w:sz="2" w:space="0" w:color="000000"/>
            </w:tcBorders>
            <w:vAlign w:val="center"/>
          </w:tcPr>
          <w:p w14:paraId="0F4F05A3" w14:textId="77777777" w:rsidR="00126C05" w:rsidRPr="009536F1" w:rsidRDefault="00126C05" w:rsidP="00B25D2D">
            <w:pPr>
              <w:pStyle w:val="af5"/>
              <w:wordWrap/>
              <w:jc w:val="center"/>
              <w:rPr>
                <w:ins w:id="4782" w:author="HSY" w:date="2023-03-18T00:16:00Z"/>
                <w:rFonts w:ascii="Palatino Linotype" w:hAnsi="Palatino Linotype" w:cs="Times New Roman"/>
                <w:sz w:val="16"/>
                <w:szCs w:val="16"/>
                <w:highlight w:val="cyan"/>
                <w:rPrChange w:id="4783" w:author="HSY" w:date="2023-03-18T00:19:00Z">
                  <w:rPr>
                    <w:ins w:id="4784" w:author="HSY" w:date="2023-03-18T00:16:00Z"/>
                    <w:rFonts w:ascii="Times New Roman" w:hAnsi="Times New Roman" w:cs="Times New Roman"/>
                  </w:rPr>
                </w:rPrChange>
              </w:rPr>
            </w:pPr>
            <w:ins w:id="4785" w:author="HSY" w:date="2023-03-18T00:16:00Z">
              <w:r w:rsidRPr="009536F1">
                <w:rPr>
                  <w:rFonts w:ascii="Palatino Linotype" w:hAnsi="Palatino Linotype" w:cs="Times New Roman"/>
                  <w:sz w:val="16"/>
                  <w:szCs w:val="16"/>
                  <w:highlight w:val="cyan"/>
                  <w:lang w:bidi="en-US"/>
                  <w:rPrChange w:id="4786" w:author="HSY" w:date="2023-03-18T00:19:00Z">
                    <w:rPr>
                      <w:rFonts w:ascii="Times New Roman" w:hAnsi="Times New Roman" w:cs="Times New Roman"/>
                      <w:sz w:val="14"/>
                      <w:lang w:bidi="en-US"/>
                    </w:rPr>
                  </w:rPrChange>
                </w:rPr>
                <w:t>3.5315</w:t>
              </w:r>
            </w:ins>
          </w:p>
        </w:tc>
        <w:tc>
          <w:tcPr>
            <w:tcW w:w="740" w:type="dxa"/>
            <w:tcBorders>
              <w:top w:val="nil"/>
              <w:left w:val="single" w:sz="2" w:space="0" w:color="000000"/>
              <w:bottom w:val="nil"/>
              <w:right w:val="single" w:sz="2" w:space="0" w:color="000000"/>
            </w:tcBorders>
            <w:vAlign w:val="center"/>
          </w:tcPr>
          <w:p w14:paraId="6597FB81" w14:textId="77777777" w:rsidR="00126C05" w:rsidRPr="009536F1" w:rsidRDefault="00126C05" w:rsidP="00B25D2D">
            <w:pPr>
              <w:pStyle w:val="af5"/>
              <w:wordWrap/>
              <w:jc w:val="center"/>
              <w:rPr>
                <w:ins w:id="4787" w:author="HSY" w:date="2023-03-18T00:16:00Z"/>
                <w:rFonts w:ascii="Palatino Linotype" w:hAnsi="Palatino Linotype" w:cs="Times New Roman"/>
                <w:sz w:val="16"/>
                <w:szCs w:val="16"/>
                <w:highlight w:val="cyan"/>
                <w:rPrChange w:id="4788" w:author="HSY" w:date="2023-03-18T00:19:00Z">
                  <w:rPr>
                    <w:ins w:id="4789" w:author="HSY" w:date="2023-03-18T00:16:00Z"/>
                    <w:rFonts w:ascii="Times New Roman" w:hAnsi="Times New Roman" w:cs="Times New Roman"/>
                  </w:rPr>
                </w:rPrChange>
              </w:rPr>
            </w:pPr>
            <w:ins w:id="4790" w:author="HSY" w:date="2023-03-18T00:16:00Z">
              <w:r w:rsidRPr="009536F1">
                <w:rPr>
                  <w:rFonts w:ascii="Palatino Linotype" w:hAnsi="Palatino Linotype" w:cs="Times New Roman"/>
                  <w:sz w:val="16"/>
                  <w:szCs w:val="16"/>
                  <w:highlight w:val="cyan"/>
                  <w:lang w:bidi="en-US"/>
                  <w:rPrChange w:id="4791" w:author="HSY" w:date="2023-03-18T00:19:00Z">
                    <w:rPr>
                      <w:rFonts w:ascii="Times New Roman" w:hAnsi="Times New Roman" w:cs="Times New Roman"/>
                      <w:sz w:val="14"/>
                      <w:lang w:bidi="en-US"/>
                    </w:rPr>
                  </w:rPrChange>
                </w:rPr>
                <w:t>5.1276</w:t>
              </w:r>
            </w:ins>
          </w:p>
        </w:tc>
        <w:tc>
          <w:tcPr>
            <w:tcW w:w="740" w:type="dxa"/>
            <w:tcBorders>
              <w:top w:val="nil"/>
              <w:left w:val="single" w:sz="2" w:space="0" w:color="000000"/>
              <w:bottom w:val="nil"/>
              <w:right w:val="single" w:sz="2" w:space="0" w:color="000000"/>
            </w:tcBorders>
            <w:vAlign w:val="center"/>
          </w:tcPr>
          <w:p w14:paraId="12987409" w14:textId="77777777" w:rsidR="00126C05" w:rsidRPr="009536F1" w:rsidRDefault="00126C05" w:rsidP="00B25D2D">
            <w:pPr>
              <w:pStyle w:val="af5"/>
              <w:wordWrap/>
              <w:jc w:val="center"/>
              <w:rPr>
                <w:ins w:id="4792" w:author="HSY" w:date="2023-03-18T00:16:00Z"/>
                <w:rFonts w:ascii="Palatino Linotype" w:hAnsi="Palatino Linotype" w:cs="Times New Roman"/>
                <w:sz w:val="16"/>
                <w:szCs w:val="16"/>
                <w:highlight w:val="cyan"/>
                <w:rPrChange w:id="4793" w:author="HSY" w:date="2023-03-18T00:19:00Z">
                  <w:rPr>
                    <w:ins w:id="4794" w:author="HSY" w:date="2023-03-18T00:16:00Z"/>
                    <w:rFonts w:ascii="Times New Roman" w:hAnsi="Times New Roman" w:cs="Times New Roman"/>
                  </w:rPr>
                </w:rPrChange>
              </w:rPr>
            </w:pPr>
            <w:ins w:id="4795" w:author="HSY" w:date="2023-03-18T00:16:00Z">
              <w:r w:rsidRPr="009536F1">
                <w:rPr>
                  <w:rFonts w:ascii="Palatino Linotype" w:hAnsi="Palatino Linotype" w:cs="Times New Roman"/>
                  <w:sz w:val="16"/>
                  <w:szCs w:val="16"/>
                  <w:highlight w:val="cyan"/>
                  <w:lang w:bidi="en-US"/>
                  <w:rPrChange w:id="4796" w:author="HSY" w:date="2023-03-18T00:19:00Z">
                    <w:rPr>
                      <w:rFonts w:ascii="Times New Roman" w:hAnsi="Times New Roman" w:cs="Times New Roman"/>
                      <w:sz w:val="14"/>
                      <w:lang w:bidi="en-US"/>
                    </w:rPr>
                  </w:rPrChange>
                </w:rPr>
                <w:t>4.0014</w:t>
              </w:r>
            </w:ins>
          </w:p>
        </w:tc>
        <w:tc>
          <w:tcPr>
            <w:tcW w:w="740" w:type="dxa"/>
            <w:tcBorders>
              <w:top w:val="nil"/>
              <w:left w:val="single" w:sz="2" w:space="0" w:color="000000"/>
              <w:bottom w:val="nil"/>
              <w:right w:val="single" w:sz="2" w:space="0" w:color="000000"/>
            </w:tcBorders>
            <w:vAlign w:val="center"/>
          </w:tcPr>
          <w:p w14:paraId="7DA82D85" w14:textId="77777777" w:rsidR="00126C05" w:rsidRPr="009536F1" w:rsidRDefault="00126C05" w:rsidP="00B25D2D">
            <w:pPr>
              <w:pStyle w:val="af5"/>
              <w:wordWrap/>
              <w:jc w:val="center"/>
              <w:rPr>
                <w:ins w:id="4797" w:author="HSY" w:date="2023-03-18T00:16:00Z"/>
                <w:rFonts w:ascii="Palatino Linotype" w:hAnsi="Palatino Linotype" w:cs="Times New Roman"/>
                <w:sz w:val="16"/>
                <w:szCs w:val="16"/>
                <w:highlight w:val="cyan"/>
                <w:rPrChange w:id="4798" w:author="HSY" w:date="2023-03-18T00:19:00Z">
                  <w:rPr>
                    <w:ins w:id="4799" w:author="HSY" w:date="2023-03-18T00:16:00Z"/>
                    <w:rFonts w:ascii="Times New Roman" w:hAnsi="Times New Roman" w:cs="Times New Roman"/>
                  </w:rPr>
                </w:rPrChange>
              </w:rPr>
            </w:pPr>
            <w:ins w:id="4800" w:author="HSY" w:date="2023-03-18T00:16:00Z">
              <w:r w:rsidRPr="009536F1">
                <w:rPr>
                  <w:rFonts w:ascii="Palatino Linotype" w:hAnsi="Palatino Linotype" w:cs="Times New Roman"/>
                  <w:sz w:val="16"/>
                  <w:szCs w:val="16"/>
                  <w:highlight w:val="cyan"/>
                  <w:lang w:bidi="en-US"/>
                  <w:rPrChange w:id="4801" w:author="HSY" w:date="2023-03-18T00:19:00Z">
                    <w:rPr>
                      <w:rFonts w:ascii="Times New Roman" w:hAnsi="Times New Roman" w:cs="Times New Roman"/>
                      <w:sz w:val="14"/>
                      <w:lang w:bidi="en-US"/>
                    </w:rPr>
                  </w:rPrChange>
                </w:rPr>
                <w:t>6.4564</w:t>
              </w:r>
            </w:ins>
          </w:p>
        </w:tc>
        <w:tc>
          <w:tcPr>
            <w:tcW w:w="740" w:type="dxa"/>
            <w:tcBorders>
              <w:top w:val="nil"/>
              <w:left w:val="single" w:sz="2" w:space="0" w:color="000000"/>
              <w:bottom w:val="nil"/>
              <w:right w:val="single" w:sz="2" w:space="0" w:color="000000"/>
            </w:tcBorders>
            <w:vAlign w:val="center"/>
          </w:tcPr>
          <w:p w14:paraId="37E7469F" w14:textId="77777777" w:rsidR="00126C05" w:rsidRPr="009536F1" w:rsidRDefault="00126C05" w:rsidP="00B25D2D">
            <w:pPr>
              <w:pStyle w:val="af5"/>
              <w:wordWrap/>
              <w:jc w:val="center"/>
              <w:rPr>
                <w:ins w:id="4802" w:author="HSY" w:date="2023-03-18T00:16:00Z"/>
                <w:rFonts w:ascii="Palatino Linotype" w:hAnsi="Palatino Linotype" w:cs="Times New Roman"/>
                <w:sz w:val="16"/>
                <w:szCs w:val="16"/>
                <w:highlight w:val="cyan"/>
                <w:rPrChange w:id="4803" w:author="HSY" w:date="2023-03-18T00:19:00Z">
                  <w:rPr>
                    <w:ins w:id="4804" w:author="HSY" w:date="2023-03-18T00:16:00Z"/>
                    <w:rFonts w:ascii="Times New Roman" w:hAnsi="Times New Roman" w:cs="Times New Roman"/>
                  </w:rPr>
                </w:rPrChange>
              </w:rPr>
            </w:pPr>
            <w:ins w:id="4805" w:author="HSY" w:date="2023-03-18T00:16:00Z">
              <w:r w:rsidRPr="009536F1">
                <w:rPr>
                  <w:rFonts w:ascii="Palatino Linotype" w:hAnsi="Palatino Linotype" w:cs="Times New Roman"/>
                  <w:sz w:val="16"/>
                  <w:szCs w:val="16"/>
                  <w:highlight w:val="cyan"/>
                  <w:lang w:bidi="en-US"/>
                  <w:rPrChange w:id="4806" w:author="HSY" w:date="2023-03-18T00:19:00Z">
                    <w:rPr>
                      <w:rFonts w:ascii="Times New Roman" w:hAnsi="Times New Roman" w:cs="Times New Roman"/>
                      <w:sz w:val="14"/>
                      <w:lang w:bidi="en-US"/>
                    </w:rPr>
                  </w:rPrChange>
                </w:rPr>
                <w:t>4.5444</w:t>
              </w:r>
            </w:ins>
          </w:p>
        </w:tc>
        <w:tc>
          <w:tcPr>
            <w:tcW w:w="740" w:type="dxa"/>
            <w:tcBorders>
              <w:top w:val="nil"/>
              <w:left w:val="single" w:sz="2" w:space="0" w:color="000000"/>
              <w:bottom w:val="nil"/>
              <w:right w:val="single" w:sz="2" w:space="0" w:color="000000"/>
            </w:tcBorders>
            <w:vAlign w:val="center"/>
          </w:tcPr>
          <w:p w14:paraId="3E8D0C9E" w14:textId="77777777" w:rsidR="00126C05" w:rsidRPr="009536F1" w:rsidRDefault="00126C05" w:rsidP="00B25D2D">
            <w:pPr>
              <w:pStyle w:val="af5"/>
              <w:wordWrap/>
              <w:jc w:val="center"/>
              <w:rPr>
                <w:ins w:id="4807" w:author="HSY" w:date="2023-03-18T00:16:00Z"/>
                <w:rFonts w:ascii="Palatino Linotype" w:hAnsi="Palatino Linotype" w:cs="Times New Roman"/>
                <w:sz w:val="16"/>
                <w:szCs w:val="16"/>
                <w:highlight w:val="cyan"/>
                <w:rPrChange w:id="4808" w:author="HSY" w:date="2023-03-18T00:19:00Z">
                  <w:rPr>
                    <w:ins w:id="4809" w:author="HSY" w:date="2023-03-18T00:16:00Z"/>
                    <w:rFonts w:ascii="Times New Roman" w:hAnsi="Times New Roman" w:cs="Times New Roman"/>
                  </w:rPr>
                </w:rPrChange>
              </w:rPr>
            </w:pPr>
            <w:ins w:id="4810" w:author="HSY" w:date="2023-03-18T00:16:00Z">
              <w:r w:rsidRPr="009536F1">
                <w:rPr>
                  <w:rFonts w:ascii="Palatino Linotype" w:hAnsi="Palatino Linotype" w:cs="Times New Roman"/>
                  <w:sz w:val="16"/>
                  <w:szCs w:val="16"/>
                  <w:highlight w:val="cyan"/>
                  <w:lang w:bidi="en-US"/>
                  <w:rPrChange w:id="4811" w:author="HSY" w:date="2023-03-18T00:19:00Z">
                    <w:rPr>
                      <w:rFonts w:ascii="Times New Roman" w:hAnsi="Times New Roman" w:cs="Times New Roman"/>
                      <w:sz w:val="14"/>
                      <w:lang w:bidi="en-US"/>
                    </w:rPr>
                  </w:rPrChange>
                </w:rPr>
                <w:t>4.7248</w:t>
              </w:r>
            </w:ins>
          </w:p>
        </w:tc>
        <w:tc>
          <w:tcPr>
            <w:tcW w:w="740" w:type="dxa"/>
            <w:tcBorders>
              <w:top w:val="nil"/>
              <w:left w:val="single" w:sz="2" w:space="0" w:color="000000"/>
              <w:bottom w:val="nil"/>
              <w:right w:val="nil"/>
            </w:tcBorders>
            <w:vAlign w:val="center"/>
          </w:tcPr>
          <w:p w14:paraId="4429CE7B" w14:textId="77777777" w:rsidR="00126C05" w:rsidRPr="009536F1" w:rsidRDefault="00126C05" w:rsidP="00B25D2D">
            <w:pPr>
              <w:pStyle w:val="af5"/>
              <w:wordWrap/>
              <w:jc w:val="center"/>
              <w:rPr>
                <w:ins w:id="4812" w:author="HSY" w:date="2023-03-18T00:16:00Z"/>
                <w:rFonts w:ascii="Palatino Linotype" w:hAnsi="Palatino Linotype" w:cs="Times New Roman"/>
                <w:sz w:val="16"/>
                <w:szCs w:val="16"/>
                <w:highlight w:val="cyan"/>
                <w:rPrChange w:id="4813" w:author="HSY" w:date="2023-03-18T00:19:00Z">
                  <w:rPr>
                    <w:ins w:id="4814" w:author="HSY" w:date="2023-03-18T00:16:00Z"/>
                    <w:rFonts w:ascii="Times New Roman" w:hAnsi="Times New Roman" w:cs="Times New Roman"/>
                  </w:rPr>
                </w:rPrChange>
              </w:rPr>
            </w:pPr>
            <w:ins w:id="4815" w:author="HSY" w:date="2023-03-18T00:16:00Z">
              <w:r w:rsidRPr="009536F1">
                <w:rPr>
                  <w:rFonts w:ascii="Palatino Linotype" w:hAnsi="Palatino Linotype" w:cs="Times New Roman"/>
                  <w:sz w:val="16"/>
                  <w:szCs w:val="16"/>
                  <w:highlight w:val="cyan"/>
                  <w:lang w:bidi="en-US"/>
                  <w:rPrChange w:id="4816" w:author="HSY" w:date="2023-03-18T00:19:00Z">
                    <w:rPr>
                      <w:rFonts w:ascii="Times New Roman" w:hAnsi="Times New Roman" w:cs="Times New Roman"/>
                      <w:sz w:val="14"/>
                      <w:lang w:bidi="en-US"/>
                    </w:rPr>
                  </w:rPrChange>
                </w:rPr>
                <w:t>3.4153</w:t>
              </w:r>
            </w:ins>
          </w:p>
        </w:tc>
      </w:tr>
      <w:tr w:rsidR="00126C05" w:rsidRPr="009536F1" w14:paraId="085531A3" w14:textId="77777777" w:rsidTr="00B25D2D">
        <w:trPr>
          <w:trHeight w:val="386"/>
          <w:ins w:id="4817" w:author="HSY" w:date="2023-03-18T00:16:00Z"/>
        </w:trPr>
        <w:tc>
          <w:tcPr>
            <w:tcW w:w="1537" w:type="dxa"/>
            <w:tcBorders>
              <w:top w:val="nil"/>
              <w:left w:val="nil"/>
              <w:bottom w:val="nil"/>
              <w:right w:val="single" w:sz="2" w:space="0" w:color="000000"/>
            </w:tcBorders>
            <w:vAlign w:val="center"/>
          </w:tcPr>
          <w:p w14:paraId="30CE6D0E" w14:textId="77777777" w:rsidR="00126C05" w:rsidRPr="009536F1" w:rsidRDefault="00126C05" w:rsidP="00B25D2D">
            <w:pPr>
              <w:pStyle w:val="af5"/>
              <w:wordWrap/>
              <w:jc w:val="center"/>
              <w:rPr>
                <w:ins w:id="4818" w:author="HSY" w:date="2023-03-18T00:16:00Z"/>
                <w:rFonts w:ascii="Palatino Linotype" w:hAnsi="Palatino Linotype" w:cs="Times New Roman"/>
                <w:sz w:val="16"/>
                <w:szCs w:val="16"/>
                <w:highlight w:val="cyan"/>
                <w:rPrChange w:id="4819" w:author="HSY" w:date="2023-03-18T00:19:00Z">
                  <w:rPr>
                    <w:ins w:id="4820" w:author="HSY" w:date="2023-03-18T00:16:00Z"/>
                    <w:rFonts w:ascii="Times New Roman" w:hAnsi="Times New Roman" w:cs="Times New Roman"/>
                  </w:rPr>
                </w:rPrChange>
              </w:rPr>
            </w:pPr>
            <w:ins w:id="4821" w:author="HSY" w:date="2023-03-18T00:16:00Z">
              <w:r w:rsidRPr="009536F1">
                <w:rPr>
                  <w:rFonts w:ascii="Palatino Linotype" w:hAnsi="Palatino Linotype" w:cs="Times New Roman"/>
                  <w:b/>
                  <w:sz w:val="16"/>
                  <w:szCs w:val="16"/>
                  <w:highlight w:val="cyan"/>
                  <w:lang w:bidi="en-US"/>
                  <w:rPrChange w:id="4822" w:author="HSY" w:date="2023-03-18T00:19:00Z">
                    <w:rPr>
                      <w:rFonts w:ascii="Times New Roman" w:hAnsi="Times New Roman" w:cs="Times New Roman"/>
                      <w:b/>
                      <w:sz w:val="16"/>
                      <w:lang w:bidi="en-US"/>
                    </w:rPr>
                  </w:rPrChange>
                </w:rPr>
                <w:t>pH</w:t>
              </w:r>
            </w:ins>
          </w:p>
        </w:tc>
        <w:tc>
          <w:tcPr>
            <w:tcW w:w="740" w:type="dxa"/>
            <w:tcBorders>
              <w:top w:val="nil"/>
              <w:left w:val="single" w:sz="2" w:space="0" w:color="000000"/>
              <w:bottom w:val="nil"/>
              <w:right w:val="single" w:sz="2" w:space="0" w:color="000000"/>
            </w:tcBorders>
            <w:vAlign w:val="center"/>
          </w:tcPr>
          <w:p w14:paraId="7A3A8B9F" w14:textId="77777777" w:rsidR="00126C05" w:rsidRPr="009536F1" w:rsidRDefault="00126C05" w:rsidP="00B25D2D">
            <w:pPr>
              <w:pStyle w:val="af5"/>
              <w:wordWrap/>
              <w:jc w:val="center"/>
              <w:rPr>
                <w:ins w:id="4823" w:author="HSY" w:date="2023-03-18T00:16:00Z"/>
                <w:rFonts w:ascii="Palatino Linotype" w:hAnsi="Palatino Linotype" w:cs="Times New Roman"/>
                <w:sz w:val="16"/>
                <w:szCs w:val="16"/>
                <w:highlight w:val="cyan"/>
                <w:rPrChange w:id="4824" w:author="HSY" w:date="2023-03-18T00:19:00Z">
                  <w:rPr>
                    <w:ins w:id="4825" w:author="HSY" w:date="2023-03-18T00:16:00Z"/>
                    <w:rFonts w:ascii="Times New Roman" w:hAnsi="Times New Roman" w:cs="Times New Roman"/>
                  </w:rPr>
                </w:rPrChange>
              </w:rPr>
            </w:pPr>
            <w:ins w:id="4826" w:author="HSY" w:date="2023-03-18T00:16:00Z">
              <w:r w:rsidRPr="009536F1">
                <w:rPr>
                  <w:rFonts w:ascii="Palatino Linotype" w:hAnsi="Palatino Linotype" w:cs="Times New Roman"/>
                  <w:sz w:val="16"/>
                  <w:szCs w:val="16"/>
                  <w:highlight w:val="cyan"/>
                  <w:lang w:bidi="en-US"/>
                  <w:rPrChange w:id="4827" w:author="HSY" w:date="2023-03-18T00:19:00Z">
                    <w:rPr>
                      <w:rFonts w:ascii="Times New Roman" w:hAnsi="Times New Roman" w:cs="Times New Roman"/>
                      <w:sz w:val="14"/>
                      <w:lang w:bidi="en-US"/>
                    </w:rPr>
                  </w:rPrChange>
                </w:rPr>
                <w:t>4.7826</w:t>
              </w:r>
            </w:ins>
          </w:p>
        </w:tc>
        <w:tc>
          <w:tcPr>
            <w:tcW w:w="740" w:type="dxa"/>
            <w:tcBorders>
              <w:top w:val="nil"/>
              <w:left w:val="single" w:sz="2" w:space="0" w:color="000000"/>
              <w:bottom w:val="nil"/>
              <w:right w:val="single" w:sz="2" w:space="0" w:color="000000"/>
            </w:tcBorders>
            <w:vAlign w:val="center"/>
          </w:tcPr>
          <w:p w14:paraId="330B554A" w14:textId="77777777" w:rsidR="00126C05" w:rsidRPr="009536F1" w:rsidRDefault="00126C05" w:rsidP="00B25D2D">
            <w:pPr>
              <w:pStyle w:val="af5"/>
              <w:wordWrap/>
              <w:jc w:val="center"/>
              <w:rPr>
                <w:ins w:id="4828" w:author="HSY" w:date="2023-03-18T00:16:00Z"/>
                <w:rFonts w:ascii="Palatino Linotype" w:hAnsi="Palatino Linotype" w:cs="Times New Roman"/>
                <w:sz w:val="16"/>
                <w:szCs w:val="16"/>
                <w:highlight w:val="cyan"/>
                <w:rPrChange w:id="4829" w:author="HSY" w:date="2023-03-18T00:19:00Z">
                  <w:rPr>
                    <w:ins w:id="4830" w:author="HSY" w:date="2023-03-18T00:16:00Z"/>
                    <w:rFonts w:ascii="Times New Roman" w:hAnsi="Times New Roman" w:cs="Times New Roman"/>
                  </w:rPr>
                </w:rPrChange>
              </w:rPr>
            </w:pPr>
            <w:ins w:id="4831" w:author="HSY" w:date="2023-03-18T00:16:00Z">
              <w:r w:rsidRPr="009536F1">
                <w:rPr>
                  <w:rFonts w:ascii="Palatino Linotype" w:hAnsi="Palatino Linotype" w:cs="Times New Roman"/>
                  <w:sz w:val="16"/>
                  <w:szCs w:val="16"/>
                  <w:highlight w:val="cyan"/>
                  <w:lang w:bidi="en-US"/>
                  <w:rPrChange w:id="4832" w:author="HSY" w:date="2023-03-18T00:19:00Z">
                    <w:rPr>
                      <w:rFonts w:ascii="Times New Roman" w:hAnsi="Times New Roman" w:cs="Times New Roman"/>
                      <w:sz w:val="14"/>
                      <w:lang w:bidi="en-US"/>
                    </w:rPr>
                  </w:rPrChange>
                </w:rPr>
                <w:t>4.8354</w:t>
              </w:r>
            </w:ins>
          </w:p>
        </w:tc>
        <w:tc>
          <w:tcPr>
            <w:tcW w:w="740" w:type="dxa"/>
            <w:tcBorders>
              <w:top w:val="nil"/>
              <w:left w:val="single" w:sz="3" w:space="0" w:color="000000"/>
              <w:bottom w:val="nil"/>
              <w:right w:val="single" w:sz="3" w:space="0" w:color="000000"/>
            </w:tcBorders>
            <w:vAlign w:val="center"/>
          </w:tcPr>
          <w:p w14:paraId="54D3BB8B" w14:textId="77777777" w:rsidR="00126C05" w:rsidRPr="009536F1" w:rsidRDefault="00126C05" w:rsidP="00B25D2D">
            <w:pPr>
              <w:pStyle w:val="af5"/>
              <w:wordWrap/>
              <w:jc w:val="center"/>
              <w:rPr>
                <w:ins w:id="4833" w:author="HSY" w:date="2023-03-18T00:16:00Z"/>
                <w:rFonts w:ascii="Palatino Linotype" w:hAnsi="Palatino Linotype" w:cs="Times New Roman"/>
                <w:sz w:val="16"/>
                <w:szCs w:val="16"/>
                <w:highlight w:val="cyan"/>
                <w:rPrChange w:id="4834" w:author="HSY" w:date="2023-03-18T00:19:00Z">
                  <w:rPr>
                    <w:ins w:id="4835" w:author="HSY" w:date="2023-03-18T00:16:00Z"/>
                    <w:rFonts w:ascii="Times New Roman" w:hAnsi="Times New Roman" w:cs="Times New Roman"/>
                  </w:rPr>
                </w:rPrChange>
              </w:rPr>
            </w:pPr>
            <w:ins w:id="4836" w:author="HSY" w:date="2023-03-18T00:16:00Z">
              <w:r w:rsidRPr="009536F1">
                <w:rPr>
                  <w:rFonts w:ascii="Palatino Linotype" w:hAnsi="Palatino Linotype" w:cs="Times New Roman"/>
                  <w:sz w:val="16"/>
                  <w:szCs w:val="16"/>
                  <w:highlight w:val="cyan"/>
                  <w:lang w:bidi="en-US"/>
                  <w:rPrChange w:id="4837" w:author="HSY" w:date="2023-03-18T00:19:00Z">
                    <w:rPr>
                      <w:rFonts w:ascii="Times New Roman" w:hAnsi="Times New Roman" w:cs="Times New Roman"/>
                      <w:sz w:val="14"/>
                      <w:lang w:bidi="en-US"/>
                    </w:rPr>
                  </w:rPrChange>
                </w:rPr>
                <w:t>0.6660</w:t>
              </w:r>
            </w:ins>
          </w:p>
        </w:tc>
        <w:tc>
          <w:tcPr>
            <w:tcW w:w="740" w:type="dxa"/>
            <w:tcBorders>
              <w:top w:val="nil"/>
              <w:left w:val="single" w:sz="2" w:space="0" w:color="000000"/>
              <w:bottom w:val="nil"/>
              <w:right w:val="single" w:sz="2" w:space="0" w:color="000000"/>
            </w:tcBorders>
            <w:vAlign w:val="center"/>
          </w:tcPr>
          <w:p w14:paraId="59CE9E28" w14:textId="77777777" w:rsidR="00126C05" w:rsidRPr="009536F1" w:rsidRDefault="00126C05" w:rsidP="00B25D2D">
            <w:pPr>
              <w:pStyle w:val="af5"/>
              <w:wordWrap/>
              <w:jc w:val="center"/>
              <w:rPr>
                <w:ins w:id="4838" w:author="HSY" w:date="2023-03-18T00:16:00Z"/>
                <w:rFonts w:ascii="Palatino Linotype" w:hAnsi="Palatino Linotype" w:cs="Times New Roman"/>
                <w:sz w:val="16"/>
                <w:szCs w:val="16"/>
                <w:highlight w:val="cyan"/>
                <w:rPrChange w:id="4839" w:author="HSY" w:date="2023-03-18T00:19:00Z">
                  <w:rPr>
                    <w:ins w:id="4840" w:author="HSY" w:date="2023-03-18T00:16:00Z"/>
                    <w:rFonts w:ascii="Times New Roman" w:hAnsi="Times New Roman" w:cs="Times New Roman"/>
                  </w:rPr>
                </w:rPrChange>
              </w:rPr>
            </w:pPr>
            <w:ins w:id="4841" w:author="HSY" w:date="2023-03-18T00:16:00Z">
              <w:r w:rsidRPr="009536F1">
                <w:rPr>
                  <w:rFonts w:ascii="Palatino Linotype" w:hAnsi="Palatino Linotype" w:cs="Times New Roman"/>
                  <w:sz w:val="16"/>
                  <w:szCs w:val="16"/>
                  <w:highlight w:val="cyan"/>
                  <w:lang w:bidi="en-US"/>
                  <w:rPrChange w:id="4842" w:author="HSY" w:date="2023-03-18T00:19:00Z">
                    <w:rPr>
                      <w:rFonts w:ascii="Times New Roman" w:hAnsi="Times New Roman" w:cs="Times New Roman"/>
                      <w:sz w:val="14"/>
                      <w:lang w:bidi="en-US"/>
                    </w:rPr>
                  </w:rPrChange>
                </w:rPr>
                <w:t>0.5151</w:t>
              </w:r>
            </w:ins>
          </w:p>
        </w:tc>
        <w:tc>
          <w:tcPr>
            <w:tcW w:w="740" w:type="dxa"/>
            <w:tcBorders>
              <w:top w:val="nil"/>
              <w:left w:val="single" w:sz="3" w:space="0" w:color="000000"/>
              <w:bottom w:val="nil"/>
              <w:right w:val="single" w:sz="3" w:space="0" w:color="000000"/>
            </w:tcBorders>
            <w:vAlign w:val="center"/>
          </w:tcPr>
          <w:p w14:paraId="66965C7D" w14:textId="77777777" w:rsidR="00126C05" w:rsidRPr="009536F1" w:rsidRDefault="00126C05" w:rsidP="00B25D2D">
            <w:pPr>
              <w:pStyle w:val="af5"/>
              <w:wordWrap/>
              <w:jc w:val="center"/>
              <w:rPr>
                <w:ins w:id="4843" w:author="HSY" w:date="2023-03-18T00:16:00Z"/>
                <w:rFonts w:ascii="Palatino Linotype" w:hAnsi="Palatino Linotype" w:cs="Times New Roman"/>
                <w:sz w:val="16"/>
                <w:szCs w:val="16"/>
                <w:highlight w:val="cyan"/>
                <w:rPrChange w:id="4844" w:author="HSY" w:date="2023-03-18T00:19:00Z">
                  <w:rPr>
                    <w:ins w:id="4845" w:author="HSY" w:date="2023-03-18T00:16:00Z"/>
                    <w:rFonts w:ascii="Times New Roman" w:hAnsi="Times New Roman" w:cs="Times New Roman"/>
                  </w:rPr>
                </w:rPrChange>
              </w:rPr>
            </w:pPr>
            <w:ins w:id="4846" w:author="HSY" w:date="2023-03-18T00:16:00Z">
              <w:r w:rsidRPr="009536F1">
                <w:rPr>
                  <w:rFonts w:ascii="Palatino Linotype" w:hAnsi="Palatino Linotype" w:cs="Times New Roman"/>
                  <w:sz w:val="16"/>
                  <w:szCs w:val="16"/>
                  <w:highlight w:val="cyan"/>
                  <w:lang w:bidi="en-US"/>
                  <w:rPrChange w:id="4847" w:author="HSY" w:date="2023-03-18T00:19:00Z">
                    <w:rPr>
                      <w:rFonts w:ascii="Times New Roman" w:hAnsi="Times New Roman" w:cs="Times New Roman"/>
                      <w:sz w:val="14"/>
                      <w:lang w:bidi="en-US"/>
                    </w:rPr>
                  </w:rPrChange>
                </w:rPr>
                <w:t>4.7689</w:t>
              </w:r>
            </w:ins>
          </w:p>
        </w:tc>
        <w:tc>
          <w:tcPr>
            <w:tcW w:w="740" w:type="dxa"/>
            <w:tcBorders>
              <w:top w:val="nil"/>
              <w:left w:val="single" w:sz="2" w:space="0" w:color="000000"/>
              <w:bottom w:val="nil"/>
              <w:right w:val="single" w:sz="2" w:space="0" w:color="000000"/>
            </w:tcBorders>
            <w:vAlign w:val="center"/>
          </w:tcPr>
          <w:p w14:paraId="31672032" w14:textId="77777777" w:rsidR="00126C05" w:rsidRPr="009536F1" w:rsidRDefault="00126C05" w:rsidP="00B25D2D">
            <w:pPr>
              <w:pStyle w:val="af5"/>
              <w:wordWrap/>
              <w:jc w:val="center"/>
              <w:rPr>
                <w:ins w:id="4848" w:author="HSY" w:date="2023-03-18T00:16:00Z"/>
                <w:rFonts w:ascii="Palatino Linotype" w:hAnsi="Palatino Linotype" w:cs="Times New Roman"/>
                <w:sz w:val="16"/>
                <w:szCs w:val="16"/>
                <w:highlight w:val="cyan"/>
                <w:rPrChange w:id="4849" w:author="HSY" w:date="2023-03-18T00:19:00Z">
                  <w:rPr>
                    <w:ins w:id="4850" w:author="HSY" w:date="2023-03-18T00:16:00Z"/>
                    <w:rFonts w:ascii="Times New Roman" w:hAnsi="Times New Roman" w:cs="Times New Roman"/>
                  </w:rPr>
                </w:rPrChange>
              </w:rPr>
            </w:pPr>
            <w:ins w:id="4851" w:author="HSY" w:date="2023-03-18T00:16:00Z">
              <w:r w:rsidRPr="009536F1">
                <w:rPr>
                  <w:rFonts w:ascii="Palatino Linotype" w:hAnsi="Palatino Linotype" w:cs="Times New Roman"/>
                  <w:b/>
                  <w:sz w:val="16"/>
                  <w:szCs w:val="16"/>
                  <w:highlight w:val="cyan"/>
                  <w:u w:val="single"/>
                  <w:lang w:bidi="en-US"/>
                  <w:rPrChange w:id="4852" w:author="HSY" w:date="2023-03-18T00:19:00Z">
                    <w:rPr>
                      <w:rFonts w:ascii="Times New Roman" w:hAnsi="Times New Roman" w:cs="Times New Roman"/>
                      <w:b/>
                      <w:sz w:val="14"/>
                      <w:u w:val="single"/>
                      <w:lang w:bidi="en-US"/>
                    </w:rPr>
                  </w:rPrChange>
                </w:rPr>
                <w:t>9.6268</w:t>
              </w:r>
            </w:ins>
          </w:p>
        </w:tc>
        <w:tc>
          <w:tcPr>
            <w:tcW w:w="740" w:type="dxa"/>
            <w:tcBorders>
              <w:top w:val="nil"/>
              <w:left w:val="single" w:sz="3" w:space="0" w:color="000000"/>
              <w:bottom w:val="nil"/>
              <w:right w:val="single" w:sz="3" w:space="0" w:color="000000"/>
            </w:tcBorders>
            <w:vAlign w:val="center"/>
          </w:tcPr>
          <w:p w14:paraId="5C4AF082" w14:textId="77777777" w:rsidR="00126C05" w:rsidRPr="009536F1" w:rsidRDefault="00126C05" w:rsidP="00B25D2D">
            <w:pPr>
              <w:pStyle w:val="af5"/>
              <w:wordWrap/>
              <w:jc w:val="center"/>
              <w:rPr>
                <w:ins w:id="4853" w:author="HSY" w:date="2023-03-18T00:16:00Z"/>
                <w:rFonts w:ascii="Palatino Linotype" w:hAnsi="Palatino Linotype" w:cs="Times New Roman"/>
                <w:sz w:val="16"/>
                <w:szCs w:val="16"/>
                <w:highlight w:val="cyan"/>
                <w:rPrChange w:id="4854" w:author="HSY" w:date="2023-03-18T00:19:00Z">
                  <w:rPr>
                    <w:ins w:id="4855" w:author="HSY" w:date="2023-03-18T00:16:00Z"/>
                    <w:rFonts w:ascii="Times New Roman" w:hAnsi="Times New Roman" w:cs="Times New Roman"/>
                  </w:rPr>
                </w:rPrChange>
              </w:rPr>
            </w:pPr>
            <w:ins w:id="4856" w:author="HSY" w:date="2023-03-18T00:16:00Z">
              <w:r w:rsidRPr="009536F1">
                <w:rPr>
                  <w:rFonts w:ascii="Palatino Linotype" w:hAnsi="Palatino Linotype" w:cs="Times New Roman"/>
                  <w:sz w:val="16"/>
                  <w:szCs w:val="16"/>
                  <w:highlight w:val="cyan"/>
                  <w:lang w:bidi="en-US"/>
                  <w:rPrChange w:id="4857" w:author="HSY" w:date="2023-03-18T00:19:00Z">
                    <w:rPr>
                      <w:rFonts w:ascii="Times New Roman" w:hAnsi="Times New Roman" w:cs="Times New Roman"/>
                      <w:sz w:val="14"/>
                      <w:lang w:bidi="en-US"/>
                    </w:rPr>
                  </w:rPrChange>
                </w:rPr>
                <w:t>3.5256</w:t>
              </w:r>
            </w:ins>
          </w:p>
        </w:tc>
        <w:tc>
          <w:tcPr>
            <w:tcW w:w="740" w:type="dxa"/>
            <w:tcBorders>
              <w:top w:val="nil"/>
              <w:left w:val="single" w:sz="2" w:space="0" w:color="000000"/>
              <w:bottom w:val="nil"/>
              <w:right w:val="single" w:sz="2" w:space="0" w:color="000000"/>
            </w:tcBorders>
            <w:vAlign w:val="center"/>
          </w:tcPr>
          <w:p w14:paraId="41F99CF8" w14:textId="77777777" w:rsidR="00126C05" w:rsidRPr="009536F1" w:rsidRDefault="00126C05" w:rsidP="00B25D2D">
            <w:pPr>
              <w:pStyle w:val="af5"/>
              <w:wordWrap/>
              <w:jc w:val="center"/>
              <w:rPr>
                <w:ins w:id="4858" w:author="HSY" w:date="2023-03-18T00:16:00Z"/>
                <w:rFonts w:ascii="Palatino Linotype" w:hAnsi="Palatino Linotype" w:cs="Times New Roman"/>
                <w:sz w:val="16"/>
                <w:szCs w:val="16"/>
                <w:highlight w:val="cyan"/>
                <w:rPrChange w:id="4859" w:author="HSY" w:date="2023-03-18T00:19:00Z">
                  <w:rPr>
                    <w:ins w:id="4860" w:author="HSY" w:date="2023-03-18T00:16:00Z"/>
                    <w:rFonts w:ascii="Times New Roman" w:hAnsi="Times New Roman" w:cs="Times New Roman"/>
                  </w:rPr>
                </w:rPrChange>
              </w:rPr>
            </w:pPr>
            <w:ins w:id="4861" w:author="HSY" w:date="2023-03-18T00:16:00Z">
              <w:r w:rsidRPr="009536F1">
                <w:rPr>
                  <w:rFonts w:ascii="Palatino Linotype" w:hAnsi="Palatino Linotype" w:cs="Times New Roman"/>
                  <w:sz w:val="16"/>
                  <w:szCs w:val="16"/>
                  <w:highlight w:val="cyan"/>
                  <w:lang w:bidi="en-US"/>
                  <w:rPrChange w:id="4862" w:author="HSY" w:date="2023-03-18T00:19:00Z">
                    <w:rPr>
                      <w:rFonts w:ascii="Times New Roman" w:hAnsi="Times New Roman" w:cs="Times New Roman"/>
                      <w:sz w:val="14"/>
                      <w:lang w:bidi="en-US"/>
                    </w:rPr>
                  </w:rPrChange>
                </w:rPr>
                <w:t>5.3030</w:t>
              </w:r>
            </w:ins>
          </w:p>
        </w:tc>
        <w:tc>
          <w:tcPr>
            <w:tcW w:w="740" w:type="dxa"/>
            <w:tcBorders>
              <w:top w:val="nil"/>
              <w:left w:val="single" w:sz="3" w:space="0" w:color="000000"/>
              <w:bottom w:val="nil"/>
              <w:right w:val="single" w:sz="3" w:space="0" w:color="000000"/>
            </w:tcBorders>
            <w:vAlign w:val="center"/>
          </w:tcPr>
          <w:p w14:paraId="2007A598" w14:textId="77777777" w:rsidR="00126C05" w:rsidRPr="009536F1" w:rsidRDefault="00126C05" w:rsidP="00B25D2D">
            <w:pPr>
              <w:pStyle w:val="af5"/>
              <w:wordWrap/>
              <w:jc w:val="center"/>
              <w:rPr>
                <w:ins w:id="4863" w:author="HSY" w:date="2023-03-18T00:16:00Z"/>
                <w:rFonts w:ascii="Palatino Linotype" w:hAnsi="Palatino Linotype" w:cs="Times New Roman"/>
                <w:sz w:val="16"/>
                <w:szCs w:val="16"/>
                <w:highlight w:val="cyan"/>
                <w:rPrChange w:id="4864" w:author="HSY" w:date="2023-03-18T00:19:00Z">
                  <w:rPr>
                    <w:ins w:id="4865" w:author="HSY" w:date="2023-03-18T00:16:00Z"/>
                    <w:rFonts w:ascii="Times New Roman" w:hAnsi="Times New Roman" w:cs="Times New Roman"/>
                  </w:rPr>
                </w:rPrChange>
              </w:rPr>
            </w:pPr>
            <w:ins w:id="4866" w:author="HSY" w:date="2023-03-18T00:16:00Z">
              <w:r w:rsidRPr="009536F1">
                <w:rPr>
                  <w:rFonts w:ascii="Palatino Linotype" w:hAnsi="Palatino Linotype" w:cs="Times New Roman"/>
                  <w:sz w:val="16"/>
                  <w:szCs w:val="16"/>
                  <w:highlight w:val="cyan"/>
                  <w:lang w:bidi="en-US"/>
                  <w:rPrChange w:id="4867" w:author="HSY" w:date="2023-03-18T00:19:00Z">
                    <w:rPr>
                      <w:rFonts w:ascii="Times New Roman" w:hAnsi="Times New Roman" w:cs="Times New Roman"/>
                      <w:sz w:val="14"/>
                      <w:lang w:bidi="en-US"/>
                    </w:rPr>
                  </w:rPrChange>
                </w:rPr>
                <w:t>5.3392</w:t>
              </w:r>
            </w:ins>
          </w:p>
        </w:tc>
        <w:tc>
          <w:tcPr>
            <w:tcW w:w="740" w:type="dxa"/>
            <w:tcBorders>
              <w:top w:val="nil"/>
              <w:left w:val="single" w:sz="2" w:space="0" w:color="000000"/>
              <w:bottom w:val="nil"/>
              <w:right w:val="single" w:sz="2" w:space="0" w:color="000000"/>
            </w:tcBorders>
            <w:vAlign w:val="center"/>
          </w:tcPr>
          <w:p w14:paraId="60688757" w14:textId="77777777" w:rsidR="00126C05" w:rsidRPr="009536F1" w:rsidRDefault="00126C05" w:rsidP="00B25D2D">
            <w:pPr>
              <w:pStyle w:val="af5"/>
              <w:wordWrap/>
              <w:jc w:val="center"/>
              <w:rPr>
                <w:ins w:id="4868" w:author="HSY" w:date="2023-03-18T00:16:00Z"/>
                <w:rFonts w:ascii="Palatino Linotype" w:hAnsi="Palatino Linotype" w:cs="Times New Roman"/>
                <w:sz w:val="16"/>
                <w:szCs w:val="16"/>
                <w:highlight w:val="cyan"/>
                <w:rPrChange w:id="4869" w:author="HSY" w:date="2023-03-18T00:19:00Z">
                  <w:rPr>
                    <w:ins w:id="4870" w:author="HSY" w:date="2023-03-18T00:16:00Z"/>
                    <w:rFonts w:ascii="Times New Roman" w:hAnsi="Times New Roman" w:cs="Times New Roman"/>
                  </w:rPr>
                </w:rPrChange>
              </w:rPr>
            </w:pPr>
            <w:ins w:id="4871" w:author="HSY" w:date="2023-03-18T00:16:00Z">
              <w:r w:rsidRPr="009536F1">
                <w:rPr>
                  <w:rFonts w:ascii="Palatino Linotype" w:hAnsi="Palatino Linotype" w:cs="Times New Roman"/>
                  <w:sz w:val="16"/>
                  <w:szCs w:val="16"/>
                  <w:highlight w:val="cyan"/>
                  <w:lang w:bidi="en-US"/>
                  <w:rPrChange w:id="4872" w:author="HSY" w:date="2023-03-18T00:19:00Z">
                    <w:rPr>
                      <w:rFonts w:ascii="Times New Roman" w:hAnsi="Times New Roman" w:cs="Times New Roman"/>
                      <w:sz w:val="14"/>
                      <w:lang w:bidi="en-US"/>
                    </w:rPr>
                  </w:rPrChange>
                </w:rPr>
                <w:t>5.3432</w:t>
              </w:r>
            </w:ins>
          </w:p>
        </w:tc>
        <w:tc>
          <w:tcPr>
            <w:tcW w:w="740" w:type="dxa"/>
            <w:tcBorders>
              <w:top w:val="nil"/>
              <w:left w:val="single" w:sz="3" w:space="0" w:color="000000"/>
              <w:bottom w:val="nil"/>
              <w:right w:val="single" w:sz="3" w:space="0" w:color="000000"/>
            </w:tcBorders>
            <w:vAlign w:val="center"/>
          </w:tcPr>
          <w:p w14:paraId="251D0D9E" w14:textId="77777777" w:rsidR="00126C05" w:rsidRPr="009536F1" w:rsidRDefault="00126C05" w:rsidP="00B25D2D">
            <w:pPr>
              <w:pStyle w:val="af5"/>
              <w:wordWrap/>
              <w:jc w:val="center"/>
              <w:rPr>
                <w:ins w:id="4873" w:author="HSY" w:date="2023-03-18T00:16:00Z"/>
                <w:rFonts w:ascii="Palatino Linotype" w:hAnsi="Palatino Linotype" w:cs="Times New Roman"/>
                <w:sz w:val="16"/>
                <w:szCs w:val="16"/>
                <w:highlight w:val="cyan"/>
                <w:rPrChange w:id="4874" w:author="HSY" w:date="2023-03-18T00:19:00Z">
                  <w:rPr>
                    <w:ins w:id="4875" w:author="HSY" w:date="2023-03-18T00:16:00Z"/>
                    <w:rFonts w:ascii="Times New Roman" w:hAnsi="Times New Roman" w:cs="Times New Roman"/>
                  </w:rPr>
                </w:rPrChange>
              </w:rPr>
            </w:pPr>
            <w:ins w:id="4876" w:author="HSY" w:date="2023-03-18T00:16:00Z">
              <w:r w:rsidRPr="009536F1">
                <w:rPr>
                  <w:rFonts w:ascii="Palatino Linotype" w:hAnsi="Palatino Linotype" w:cs="Times New Roman"/>
                  <w:sz w:val="16"/>
                  <w:szCs w:val="16"/>
                  <w:highlight w:val="cyan"/>
                  <w:lang w:bidi="en-US"/>
                  <w:rPrChange w:id="4877" w:author="HSY" w:date="2023-03-18T00:19:00Z">
                    <w:rPr>
                      <w:rFonts w:ascii="Times New Roman" w:hAnsi="Times New Roman" w:cs="Times New Roman"/>
                      <w:sz w:val="14"/>
                      <w:lang w:bidi="en-US"/>
                    </w:rPr>
                  </w:rPrChange>
                </w:rPr>
                <w:t>1.4144</w:t>
              </w:r>
            </w:ins>
          </w:p>
        </w:tc>
        <w:tc>
          <w:tcPr>
            <w:tcW w:w="740" w:type="dxa"/>
            <w:tcBorders>
              <w:top w:val="nil"/>
              <w:left w:val="single" w:sz="2" w:space="0" w:color="000000"/>
              <w:bottom w:val="nil"/>
              <w:right w:val="single" w:sz="2" w:space="0" w:color="000000"/>
            </w:tcBorders>
            <w:vAlign w:val="center"/>
          </w:tcPr>
          <w:p w14:paraId="66A02749" w14:textId="77777777" w:rsidR="00126C05" w:rsidRPr="009536F1" w:rsidRDefault="00126C05" w:rsidP="00B25D2D">
            <w:pPr>
              <w:pStyle w:val="af5"/>
              <w:wordWrap/>
              <w:jc w:val="center"/>
              <w:rPr>
                <w:ins w:id="4878" w:author="HSY" w:date="2023-03-18T00:16:00Z"/>
                <w:rFonts w:ascii="Palatino Linotype" w:hAnsi="Palatino Linotype" w:cs="Times New Roman"/>
                <w:sz w:val="16"/>
                <w:szCs w:val="16"/>
                <w:highlight w:val="cyan"/>
                <w:rPrChange w:id="4879" w:author="HSY" w:date="2023-03-18T00:19:00Z">
                  <w:rPr>
                    <w:ins w:id="4880" w:author="HSY" w:date="2023-03-18T00:16:00Z"/>
                    <w:rFonts w:ascii="Times New Roman" w:hAnsi="Times New Roman" w:cs="Times New Roman"/>
                  </w:rPr>
                </w:rPrChange>
              </w:rPr>
            </w:pPr>
            <w:ins w:id="4881" w:author="HSY" w:date="2023-03-18T00:16:00Z">
              <w:r w:rsidRPr="009536F1">
                <w:rPr>
                  <w:rFonts w:ascii="Palatino Linotype" w:hAnsi="Palatino Linotype" w:cs="Times New Roman"/>
                  <w:sz w:val="16"/>
                  <w:szCs w:val="16"/>
                  <w:highlight w:val="cyan"/>
                  <w:lang w:bidi="en-US"/>
                  <w:rPrChange w:id="4882" w:author="HSY" w:date="2023-03-18T00:19:00Z">
                    <w:rPr>
                      <w:rFonts w:ascii="Times New Roman" w:hAnsi="Times New Roman" w:cs="Times New Roman"/>
                      <w:sz w:val="14"/>
                      <w:lang w:bidi="en-US"/>
                    </w:rPr>
                  </w:rPrChange>
                </w:rPr>
                <w:t>1.7538</w:t>
              </w:r>
            </w:ins>
          </w:p>
        </w:tc>
        <w:tc>
          <w:tcPr>
            <w:tcW w:w="740" w:type="dxa"/>
            <w:tcBorders>
              <w:top w:val="nil"/>
              <w:left w:val="single" w:sz="3" w:space="0" w:color="000000"/>
              <w:bottom w:val="nil"/>
              <w:right w:val="single" w:sz="3" w:space="0" w:color="000000"/>
            </w:tcBorders>
            <w:vAlign w:val="center"/>
          </w:tcPr>
          <w:p w14:paraId="291000E6" w14:textId="77777777" w:rsidR="00126C05" w:rsidRPr="009536F1" w:rsidRDefault="00126C05" w:rsidP="00B25D2D">
            <w:pPr>
              <w:pStyle w:val="af5"/>
              <w:wordWrap/>
              <w:jc w:val="center"/>
              <w:rPr>
                <w:ins w:id="4883" w:author="HSY" w:date="2023-03-18T00:16:00Z"/>
                <w:rFonts w:ascii="Palatino Linotype" w:hAnsi="Palatino Linotype" w:cs="Times New Roman"/>
                <w:sz w:val="16"/>
                <w:szCs w:val="16"/>
                <w:highlight w:val="cyan"/>
                <w:rPrChange w:id="4884" w:author="HSY" w:date="2023-03-18T00:19:00Z">
                  <w:rPr>
                    <w:ins w:id="4885" w:author="HSY" w:date="2023-03-18T00:16:00Z"/>
                    <w:rFonts w:ascii="Times New Roman" w:hAnsi="Times New Roman" w:cs="Times New Roman"/>
                  </w:rPr>
                </w:rPrChange>
              </w:rPr>
            </w:pPr>
            <w:ins w:id="4886" w:author="HSY" w:date="2023-03-18T00:16:00Z">
              <w:r w:rsidRPr="009536F1">
                <w:rPr>
                  <w:rFonts w:ascii="Palatino Linotype" w:hAnsi="Palatino Linotype" w:cs="Times New Roman"/>
                  <w:sz w:val="16"/>
                  <w:szCs w:val="16"/>
                  <w:highlight w:val="cyan"/>
                  <w:lang w:bidi="en-US"/>
                  <w:rPrChange w:id="4887" w:author="HSY" w:date="2023-03-18T00:19:00Z">
                    <w:rPr>
                      <w:rFonts w:ascii="Times New Roman" w:hAnsi="Times New Roman" w:cs="Times New Roman"/>
                      <w:sz w:val="14"/>
                      <w:lang w:bidi="en-US"/>
                    </w:rPr>
                  </w:rPrChange>
                </w:rPr>
                <w:t>5.1586</w:t>
              </w:r>
            </w:ins>
          </w:p>
        </w:tc>
        <w:tc>
          <w:tcPr>
            <w:tcW w:w="740" w:type="dxa"/>
            <w:tcBorders>
              <w:top w:val="nil"/>
              <w:left w:val="single" w:sz="2" w:space="0" w:color="000000"/>
              <w:bottom w:val="nil"/>
              <w:right w:val="single" w:sz="2" w:space="0" w:color="000000"/>
            </w:tcBorders>
            <w:vAlign w:val="center"/>
          </w:tcPr>
          <w:p w14:paraId="65FF482D" w14:textId="77777777" w:rsidR="00126C05" w:rsidRPr="009536F1" w:rsidRDefault="00126C05" w:rsidP="00B25D2D">
            <w:pPr>
              <w:pStyle w:val="af5"/>
              <w:wordWrap/>
              <w:jc w:val="center"/>
              <w:rPr>
                <w:ins w:id="4888" w:author="HSY" w:date="2023-03-18T00:16:00Z"/>
                <w:rFonts w:ascii="Palatino Linotype" w:hAnsi="Palatino Linotype" w:cs="Times New Roman"/>
                <w:sz w:val="16"/>
                <w:szCs w:val="16"/>
                <w:highlight w:val="cyan"/>
                <w:rPrChange w:id="4889" w:author="HSY" w:date="2023-03-18T00:19:00Z">
                  <w:rPr>
                    <w:ins w:id="4890" w:author="HSY" w:date="2023-03-18T00:16:00Z"/>
                    <w:rFonts w:ascii="Times New Roman" w:hAnsi="Times New Roman" w:cs="Times New Roman"/>
                  </w:rPr>
                </w:rPrChange>
              </w:rPr>
            </w:pPr>
            <w:ins w:id="4891" w:author="HSY" w:date="2023-03-18T00:16:00Z">
              <w:r w:rsidRPr="009536F1">
                <w:rPr>
                  <w:rFonts w:ascii="Palatino Linotype" w:hAnsi="Palatino Linotype" w:cs="Times New Roman"/>
                  <w:sz w:val="16"/>
                  <w:szCs w:val="16"/>
                  <w:highlight w:val="cyan"/>
                  <w:lang w:bidi="en-US"/>
                  <w:rPrChange w:id="4892" w:author="HSY" w:date="2023-03-18T00:19:00Z">
                    <w:rPr>
                      <w:rFonts w:ascii="Times New Roman" w:hAnsi="Times New Roman" w:cs="Times New Roman"/>
                      <w:sz w:val="14"/>
                      <w:lang w:bidi="en-US"/>
                    </w:rPr>
                  </w:rPrChange>
                </w:rPr>
                <w:t>5.6326</w:t>
              </w:r>
            </w:ins>
          </w:p>
        </w:tc>
        <w:tc>
          <w:tcPr>
            <w:tcW w:w="740" w:type="dxa"/>
            <w:tcBorders>
              <w:top w:val="nil"/>
              <w:left w:val="single" w:sz="3" w:space="0" w:color="000000"/>
              <w:bottom w:val="nil"/>
              <w:right w:val="single" w:sz="2" w:space="0" w:color="000000"/>
            </w:tcBorders>
            <w:vAlign w:val="center"/>
          </w:tcPr>
          <w:p w14:paraId="0D80D146" w14:textId="77777777" w:rsidR="00126C05" w:rsidRPr="009536F1" w:rsidRDefault="00126C05" w:rsidP="00B25D2D">
            <w:pPr>
              <w:pStyle w:val="af5"/>
              <w:wordWrap/>
              <w:jc w:val="center"/>
              <w:rPr>
                <w:ins w:id="4893" w:author="HSY" w:date="2023-03-18T00:16:00Z"/>
                <w:rFonts w:ascii="Palatino Linotype" w:hAnsi="Palatino Linotype" w:cs="Times New Roman"/>
                <w:sz w:val="16"/>
                <w:szCs w:val="16"/>
                <w:highlight w:val="cyan"/>
                <w:rPrChange w:id="4894" w:author="HSY" w:date="2023-03-18T00:19:00Z">
                  <w:rPr>
                    <w:ins w:id="4895" w:author="HSY" w:date="2023-03-18T00:16:00Z"/>
                    <w:rFonts w:ascii="Times New Roman" w:hAnsi="Times New Roman" w:cs="Times New Roman"/>
                  </w:rPr>
                </w:rPrChange>
              </w:rPr>
            </w:pPr>
            <w:ins w:id="4896" w:author="HSY" w:date="2023-03-18T00:16:00Z">
              <w:r w:rsidRPr="009536F1">
                <w:rPr>
                  <w:rFonts w:ascii="Palatino Linotype" w:hAnsi="Palatino Linotype" w:cs="Times New Roman"/>
                  <w:sz w:val="16"/>
                  <w:szCs w:val="16"/>
                  <w:highlight w:val="cyan"/>
                  <w:lang w:bidi="en-US"/>
                  <w:rPrChange w:id="4897" w:author="HSY" w:date="2023-03-18T00:19:00Z">
                    <w:rPr>
                      <w:rFonts w:ascii="Times New Roman" w:hAnsi="Times New Roman" w:cs="Times New Roman"/>
                      <w:sz w:val="14"/>
                      <w:lang w:bidi="en-US"/>
                    </w:rPr>
                  </w:rPrChange>
                </w:rPr>
                <w:t>2.6790</w:t>
              </w:r>
            </w:ins>
          </w:p>
        </w:tc>
        <w:tc>
          <w:tcPr>
            <w:tcW w:w="740" w:type="dxa"/>
            <w:tcBorders>
              <w:top w:val="nil"/>
              <w:left w:val="single" w:sz="2" w:space="0" w:color="000000"/>
              <w:bottom w:val="nil"/>
              <w:right w:val="nil"/>
            </w:tcBorders>
            <w:vAlign w:val="center"/>
          </w:tcPr>
          <w:p w14:paraId="21E925A0" w14:textId="77777777" w:rsidR="00126C05" w:rsidRPr="009536F1" w:rsidRDefault="00126C05" w:rsidP="00B25D2D">
            <w:pPr>
              <w:pStyle w:val="af5"/>
              <w:wordWrap/>
              <w:jc w:val="center"/>
              <w:rPr>
                <w:ins w:id="4898" w:author="HSY" w:date="2023-03-18T00:16:00Z"/>
                <w:rFonts w:ascii="Palatino Linotype" w:hAnsi="Palatino Linotype" w:cs="Times New Roman"/>
                <w:sz w:val="16"/>
                <w:szCs w:val="16"/>
                <w:highlight w:val="cyan"/>
                <w:rPrChange w:id="4899" w:author="HSY" w:date="2023-03-18T00:19:00Z">
                  <w:rPr>
                    <w:ins w:id="4900" w:author="HSY" w:date="2023-03-18T00:16:00Z"/>
                    <w:rFonts w:ascii="Times New Roman" w:hAnsi="Times New Roman" w:cs="Times New Roman"/>
                  </w:rPr>
                </w:rPrChange>
              </w:rPr>
            </w:pPr>
            <w:ins w:id="4901" w:author="HSY" w:date="2023-03-18T00:16:00Z">
              <w:r w:rsidRPr="009536F1">
                <w:rPr>
                  <w:rFonts w:ascii="Palatino Linotype" w:hAnsi="Palatino Linotype" w:cs="Times New Roman"/>
                  <w:sz w:val="16"/>
                  <w:szCs w:val="16"/>
                  <w:highlight w:val="cyan"/>
                  <w:lang w:bidi="en-US"/>
                  <w:rPrChange w:id="4902" w:author="HSY" w:date="2023-03-18T00:19:00Z">
                    <w:rPr>
                      <w:rFonts w:ascii="Times New Roman" w:hAnsi="Times New Roman" w:cs="Times New Roman"/>
                      <w:sz w:val="14"/>
                      <w:lang w:bidi="en-US"/>
                    </w:rPr>
                  </w:rPrChange>
                </w:rPr>
                <w:t>3.1063</w:t>
              </w:r>
            </w:ins>
          </w:p>
        </w:tc>
      </w:tr>
      <w:tr w:rsidR="00126C05" w:rsidRPr="009536F1" w14:paraId="48A1EFF8" w14:textId="77777777" w:rsidTr="00B25D2D">
        <w:trPr>
          <w:trHeight w:val="386"/>
          <w:ins w:id="4903" w:author="HSY" w:date="2023-03-18T00:16:00Z"/>
        </w:trPr>
        <w:tc>
          <w:tcPr>
            <w:tcW w:w="1537" w:type="dxa"/>
            <w:tcBorders>
              <w:top w:val="nil"/>
              <w:left w:val="nil"/>
              <w:bottom w:val="nil"/>
              <w:right w:val="single" w:sz="2" w:space="0" w:color="000000"/>
            </w:tcBorders>
            <w:vAlign w:val="center"/>
          </w:tcPr>
          <w:p w14:paraId="475DEAC5" w14:textId="77777777" w:rsidR="00126C05" w:rsidRPr="009536F1" w:rsidRDefault="00126C05" w:rsidP="00B25D2D">
            <w:pPr>
              <w:pStyle w:val="af5"/>
              <w:wordWrap/>
              <w:jc w:val="center"/>
              <w:rPr>
                <w:ins w:id="4904" w:author="HSY" w:date="2023-03-18T00:16:00Z"/>
                <w:rFonts w:ascii="Palatino Linotype" w:hAnsi="Palatino Linotype" w:cs="Times New Roman"/>
                <w:sz w:val="16"/>
                <w:szCs w:val="16"/>
                <w:highlight w:val="cyan"/>
                <w:rPrChange w:id="4905" w:author="HSY" w:date="2023-03-18T00:19:00Z">
                  <w:rPr>
                    <w:ins w:id="4906" w:author="HSY" w:date="2023-03-18T00:16:00Z"/>
                    <w:rFonts w:ascii="Times New Roman" w:hAnsi="Times New Roman" w:cs="Times New Roman"/>
                  </w:rPr>
                </w:rPrChange>
              </w:rPr>
            </w:pPr>
            <w:ins w:id="4907" w:author="HSY" w:date="2023-03-18T00:16:00Z">
              <w:r w:rsidRPr="009536F1">
                <w:rPr>
                  <w:rFonts w:ascii="Palatino Linotype" w:hAnsi="Palatino Linotype" w:cs="Times New Roman"/>
                  <w:b/>
                  <w:sz w:val="16"/>
                  <w:szCs w:val="16"/>
                  <w:highlight w:val="cyan"/>
                  <w:lang w:bidi="en-US"/>
                  <w:rPrChange w:id="4908" w:author="HSY" w:date="2023-03-18T00:19:00Z">
                    <w:rPr>
                      <w:rFonts w:ascii="Times New Roman" w:hAnsi="Times New Roman" w:cs="Times New Roman"/>
                      <w:b/>
                      <w:sz w:val="16"/>
                      <w:lang w:bidi="en-US"/>
                    </w:rPr>
                  </w:rPrChange>
                </w:rPr>
                <w:t>DO</w:t>
              </w:r>
            </w:ins>
          </w:p>
        </w:tc>
        <w:tc>
          <w:tcPr>
            <w:tcW w:w="740" w:type="dxa"/>
            <w:tcBorders>
              <w:top w:val="nil"/>
              <w:left w:val="single" w:sz="2" w:space="0" w:color="000000"/>
              <w:bottom w:val="nil"/>
              <w:right w:val="single" w:sz="2" w:space="0" w:color="000000"/>
            </w:tcBorders>
            <w:vAlign w:val="center"/>
          </w:tcPr>
          <w:p w14:paraId="79045603" w14:textId="77777777" w:rsidR="00126C05" w:rsidRPr="009536F1" w:rsidRDefault="00126C05" w:rsidP="00B25D2D">
            <w:pPr>
              <w:pStyle w:val="af5"/>
              <w:wordWrap/>
              <w:jc w:val="center"/>
              <w:rPr>
                <w:ins w:id="4909" w:author="HSY" w:date="2023-03-18T00:16:00Z"/>
                <w:rFonts w:ascii="Palatino Linotype" w:hAnsi="Palatino Linotype" w:cs="Times New Roman"/>
                <w:sz w:val="16"/>
                <w:szCs w:val="16"/>
                <w:highlight w:val="cyan"/>
                <w:rPrChange w:id="4910" w:author="HSY" w:date="2023-03-18T00:19:00Z">
                  <w:rPr>
                    <w:ins w:id="4911" w:author="HSY" w:date="2023-03-18T00:16:00Z"/>
                    <w:rFonts w:ascii="Times New Roman" w:hAnsi="Times New Roman" w:cs="Times New Roman"/>
                  </w:rPr>
                </w:rPrChange>
              </w:rPr>
            </w:pPr>
            <w:ins w:id="4912" w:author="HSY" w:date="2023-03-18T00:16:00Z">
              <w:r w:rsidRPr="009536F1">
                <w:rPr>
                  <w:rFonts w:ascii="Palatino Linotype" w:hAnsi="Palatino Linotype" w:cs="Times New Roman"/>
                  <w:b/>
                  <w:sz w:val="16"/>
                  <w:szCs w:val="16"/>
                  <w:highlight w:val="cyan"/>
                  <w:u w:val="single"/>
                  <w:lang w:bidi="en-US"/>
                  <w:rPrChange w:id="4913" w:author="HSY" w:date="2023-03-18T00:19:00Z">
                    <w:rPr>
                      <w:rFonts w:ascii="Times New Roman" w:hAnsi="Times New Roman" w:cs="Times New Roman"/>
                      <w:b/>
                      <w:sz w:val="14"/>
                      <w:u w:val="single"/>
                      <w:lang w:bidi="en-US"/>
                    </w:rPr>
                  </w:rPrChange>
                </w:rPr>
                <w:t>28.3646</w:t>
              </w:r>
            </w:ins>
          </w:p>
        </w:tc>
        <w:tc>
          <w:tcPr>
            <w:tcW w:w="740" w:type="dxa"/>
            <w:tcBorders>
              <w:top w:val="nil"/>
              <w:left w:val="single" w:sz="2" w:space="0" w:color="000000"/>
              <w:bottom w:val="nil"/>
              <w:right w:val="single" w:sz="2" w:space="0" w:color="000000"/>
            </w:tcBorders>
            <w:vAlign w:val="center"/>
          </w:tcPr>
          <w:p w14:paraId="3664B81D" w14:textId="77777777" w:rsidR="00126C05" w:rsidRPr="009536F1" w:rsidRDefault="00126C05" w:rsidP="00B25D2D">
            <w:pPr>
              <w:pStyle w:val="af5"/>
              <w:wordWrap/>
              <w:jc w:val="center"/>
              <w:rPr>
                <w:ins w:id="4914" w:author="HSY" w:date="2023-03-18T00:16:00Z"/>
                <w:rFonts w:ascii="Palatino Linotype" w:hAnsi="Palatino Linotype" w:cs="Times New Roman"/>
                <w:sz w:val="16"/>
                <w:szCs w:val="16"/>
                <w:highlight w:val="cyan"/>
                <w:rPrChange w:id="4915" w:author="HSY" w:date="2023-03-18T00:19:00Z">
                  <w:rPr>
                    <w:ins w:id="4916" w:author="HSY" w:date="2023-03-18T00:16:00Z"/>
                    <w:rFonts w:ascii="Times New Roman" w:hAnsi="Times New Roman" w:cs="Times New Roman"/>
                  </w:rPr>
                </w:rPrChange>
              </w:rPr>
            </w:pPr>
            <w:ins w:id="4917" w:author="HSY" w:date="2023-03-18T00:16:00Z">
              <w:r w:rsidRPr="009536F1">
                <w:rPr>
                  <w:rFonts w:ascii="Palatino Linotype" w:hAnsi="Palatino Linotype" w:cs="Times New Roman"/>
                  <w:sz w:val="16"/>
                  <w:szCs w:val="16"/>
                  <w:highlight w:val="cyan"/>
                  <w:lang w:bidi="en-US"/>
                  <w:rPrChange w:id="4918" w:author="HSY" w:date="2023-03-18T00:19:00Z">
                    <w:rPr>
                      <w:rFonts w:ascii="Times New Roman" w:hAnsi="Times New Roman" w:cs="Times New Roman"/>
                      <w:sz w:val="14"/>
                      <w:lang w:bidi="en-US"/>
                    </w:rPr>
                  </w:rPrChange>
                </w:rPr>
                <w:t>3.9285</w:t>
              </w:r>
            </w:ins>
          </w:p>
        </w:tc>
        <w:tc>
          <w:tcPr>
            <w:tcW w:w="740" w:type="dxa"/>
            <w:tcBorders>
              <w:top w:val="nil"/>
              <w:left w:val="single" w:sz="2" w:space="0" w:color="000000"/>
              <w:bottom w:val="nil"/>
              <w:right w:val="single" w:sz="2" w:space="0" w:color="000000"/>
            </w:tcBorders>
            <w:vAlign w:val="center"/>
          </w:tcPr>
          <w:p w14:paraId="50F7F04C" w14:textId="77777777" w:rsidR="00126C05" w:rsidRPr="009536F1" w:rsidRDefault="00126C05" w:rsidP="00B25D2D">
            <w:pPr>
              <w:pStyle w:val="af5"/>
              <w:wordWrap/>
              <w:jc w:val="center"/>
              <w:rPr>
                <w:ins w:id="4919" w:author="HSY" w:date="2023-03-18T00:16:00Z"/>
                <w:rFonts w:ascii="Palatino Linotype" w:hAnsi="Palatino Linotype" w:cs="Times New Roman"/>
                <w:sz w:val="16"/>
                <w:szCs w:val="16"/>
                <w:highlight w:val="cyan"/>
                <w:rPrChange w:id="4920" w:author="HSY" w:date="2023-03-18T00:19:00Z">
                  <w:rPr>
                    <w:ins w:id="4921" w:author="HSY" w:date="2023-03-18T00:16:00Z"/>
                    <w:rFonts w:ascii="Times New Roman" w:hAnsi="Times New Roman" w:cs="Times New Roman"/>
                  </w:rPr>
                </w:rPrChange>
              </w:rPr>
            </w:pPr>
            <w:ins w:id="4922" w:author="HSY" w:date="2023-03-18T00:16:00Z">
              <w:r w:rsidRPr="009536F1">
                <w:rPr>
                  <w:rFonts w:ascii="Palatino Linotype" w:hAnsi="Palatino Linotype" w:cs="Times New Roman"/>
                  <w:b/>
                  <w:sz w:val="16"/>
                  <w:szCs w:val="16"/>
                  <w:highlight w:val="cyan"/>
                  <w:u w:val="single"/>
                  <w:lang w:bidi="en-US"/>
                  <w:rPrChange w:id="4923" w:author="HSY" w:date="2023-03-18T00:19:00Z">
                    <w:rPr>
                      <w:rFonts w:ascii="Times New Roman" w:hAnsi="Times New Roman" w:cs="Times New Roman"/>
                      <w:b/>
                      <w:sz w:val="14"/>
                      <w:u w:val="single"/>
                      <w:lang w:bidi="en-US"/>
                    </w:rPr>
                  </w:rPrChange>
                </w:rPr>
                <w:t>37.4578</w:t>
              </w:r>
            </w:ins>
          </w:p>
        </w:tc>
        <w:tc>
          <w:tcPr>
            <w:tcW w:w="740" w:type="dxa"/>
            <w:tcBorders>
              <w:top w:val="nil"/>
              <w:left w:val="single" w:sz="2" w:space="0" w:color="000000"/>
              <w:bottom w:val="nil"/>
              <w:right w:val="single" w:sz="2" w:space="0" w:color="000000"/>
            </w:tcBorders>
            <w:vAlign w:val="center"/>
          </w:tcPr>
          <w:p w14:paraId="52CA838D" w14:textId="77777777" w:rsidR="00126C05" w:rsidRPr="009536F1" w:rsidRDefault="00126C05" w:rsidP="00B25D2D">
            <w:pPr>
              <w:pStyle w:val="af5"/>
              <w:wordWrap/>
              <w:jc w:val="center"/>
              <w:rPr>
                <w:ins w:id="4924" w:author="HSY" w:date="2023-03-18T00:16:00Z"/>
                <w:rFonts w:ascii="Palatino Linotype" w:hAnsi="Palatino Linotype" w:cs="Times New Roman"/>
                <w:sz w:val="16"/>
                <w:szCs w:val="16"/>
                <w:highlight w:val="cyan"/>
                <w:rPrChange w:id="4925" w:author="HSY" w:date="2023-03-18T00:19:00Z">
                  <w:rPr>
                    <w:ins w:id="4926" w:author="HSY" w:date="2023-03-18T00:16:00Z"/>
                    <w:rFonts w:ascii="Times New Roman" w:hAnsi="Times New Roman" w:cs="Times New Roman"/>
                  </w:rPr>
                </w:rPrChange>
              </w:rPr>
            </w:pPr>
            <w:ins w:id="4927" w:author="HSY" w:date="2023-03-18T00:16:00Z">
              <w:r w:rsidRPr="009536F1">
                <w:rPr>
                  <w:rFonts w:ascii="Palatino Linotype" w:hAnsi="Palatino Linotype" w:cs="Times New Roman"/>
                  <w:sz w:val="16"/>
                  <w:szCs w:val="16"/>
                  <w:highlight w:val="cyan"/>
                  <w:lang w:bidi="en-US"/>
                  <w:rPrChange w:id="4928" w:author="HSY" w:date="2023-03-18T00:19:00Z">
                    <w:rPr>
                      <w:rFonts w:ascii="Times New Roman" w:hAnsi="Times New Roman" w:cs="Times New Roman"/>
                      <w:sz w:val="14"/>
                      <w:lang w:bidi="en-US"/>
                    </w:rPr>
                  </w:rPrChange>
                </w:rPr>
                <w:t>1.2421</w:t>
              </w:r>
            </w:ins>
          </w:p>
        </w:tc>
        <w:tc>
          <w:tcPr>
            <w:tcW w:w="740" w:type="dxa"/>
            <w:tcBorders>
              <w:top w:val="nil"/>
              <w:left w:val="single" w:sz="2" w:space="0" w:color="000000"/>
              <w:bottom w:val="nil"/>
              <w:right w:val="single" w:sz="2" w:space="0" w:color="000000"/>
            </w:tcBorders>
            <w:vAlign w:val="center"/>
          </w:tcPr>
          <w:p w14:paraId="3E25A04C" w14:textId="77777777" w:rsidR="00126C05" w:rsidRPr="009536F1" w:rsidRDefault="00126C05" w:rsidP="00B25D2D">
            <w:pPr>
              <w:pStyle w:val="af5"/>
              <w:wordWrap/>
              <w:jc w:val="center"/>
              <w:rPr>
                <w:ins w:id="4929" w:author="HSY" w:date="2023-03-18T00:16:00Z"/>
                <w:rFonts w:ascii="Palatino Linotype" w:hAnsi="Palatino Linotype" w:cs="Times New Roman"/>
                <w:sz w:val="16"/>
                <w:szCs w:val="16"/>
                <w:highlight w:val="cyan"/>
                <w:rPrChange w:id="4930" w:author="HSY" w:date="2023-03-18T00:19:00Z">
                  <w:rPr>
                    <w:ins w:id="4931" w:author="HSY" w:date="2023-03-18T00:16:00Z"/>
                    <w:rFonts w:ascii="Times New Roman" w:hAnsi="Times New Roman" w:cs="Times New Roman"/>
                  </w:rPr>
                </w:rPrChange>
              </w:rPr>
            </w:pPr>
            <w:ins w:id="4932" w:author="HSY" w:date="2023-03-18T00:16:00Z">
              <w:r w:rsidRPr="009536F1">
                <w:rPr>
                  <w:rFonts w:ascii="Palatino Linotype" w:hAnsi="Palatino Linotype" w:cs="Times New Roman"/>
                  <w:b/>
                  <w:sz w:val="16"/>
                  <w:szCs w:val="16"/>
                  <w:highlight w:val="cyan"/>
                  <w:u w:val="single"/>
                  <w:lang w:bidi="en-US"/>
                  <w:rPrChange w:id="4933" w:author="HSY" w:date="2023-03-18T00:19:00Z">
                    <w:rPr>
                      <w:rFonts w:ascii="Times New Roman" w:hAnsi="Times New Roman" w:cs="Times New Roman"/>
                      <w:b/>
                      <w:sz w:val="14"/>
                      <w:u w:val="single"/>
                      <w:lang w:bidi="en-US"/>
                    </w:rPr>
                  </w:rPrChange>
                </w:rPr>
                <w:t>10.3830</w:t>
              </w:r>
            </w:ins>
          </w:p>
        </w:tc>
        <w:tc>
          <w:tcPr>
            <w:tcW w:w="740" w:type="dxa"/>
            <w:tcBorders>
              <w:top w:val="nil"/>
              <w:left w:val="single" w:sz="2" w:space="0" w:color="000000"/>
              <w:bottom w:val="nil"/>
              <w:right w:val="single" w:sz="2" w:space="0" w:color="000000"/>
            </w:tcBorders>
            <w:vAlign w:val="center"/>
          </w:tcPr>
          <w:p w14:paraId="448368EA" w14:textId="77777777" w:rsidR="00126C05" w:rsidRPr="009536F1" w:rsidRDefault="00126C05" w:rsidP="00B25D2D">
            <w:pPr>
              <w:pStyle w:val="af5"/>
              <w:wordWrap/>
              <w:jc w:val="center"/>
              <w:rPr>
                <w:ins w:id="4934" w:author="HSY" w:date="2023-03-18T00:16:00Z"/>
                <w:rFonts w:ascii="Palatino Linotype" w:hAnsi="Palatino Linotype" w:cs="Times New Roman"/>
                <w:sz w:val="16"/>
                <w:szCs w:val="16"/>
                <w:highlight w:val="cyan"/>
                <w:rPrChange w:id="4935" w:author="HSY" w:date="2023-03-18T00:19:00Z">
                  <w:rPr>
                    <w:ins w:id="4936" w:author="HSY" w:date="2023-03-18T00:16:00Z"/>
                    <w:rFonts w:ascii="Times New Roman" w:hAnsi="Times New Roman" w:cs="Times New Roman"/>
                  </w:rPr>
                </w:rPrChange>
              </w:rPr>
            </w:pPr>
            <w:ins w:id="4937" w:author="HSY" w:date="2023-03-18T00:16:00Z">
              <w:r w:rsidRPr="009536F1">
                <w:rPr>
                  <w:rFonts w:ascii="Palatino Linotype" w:hAnsi="Palatino Linotype" w:cs="Times New Roman"/>
                  <w:sz w:val="16"/>
                  <w:szCs w:val="16"/>
                  <w:highlight w:val="cyan"/>
                  <w:lang w:bidi="en-US"/>
                  <w:rPrChange w:id="4938" w:author="HSY" w:date="2023-03-18T00:19:00Z">
                    <w:rPr>
                      <w:rFonts w:ascii="Times New Roman" w:hAnsi="Times New Roman" w:cs="Times New Roman"/>
                      <w:sz w:val="14"/>
                      <w:lang w:bidi="en-US"/>
                    </w:rPr>
                  </w:rPrChange>
                </w:rPr>
                <w:t>7.9277</w:t>
              </w:r>
            </w:ins>
          </w:p>
        </w:tc>
        <w:tc>
          <w:tcPr>
            <w:tcW w:w="740" w:type="dxa"/>
            <w:tcBorders>
              <w:top w:val="nil"/>
              <w:left w:val="single" w:sz="2" w:space="0" w:color="000000"/>
              <w:bottom w:val="nil"/>
              <w:right w:val="single" w:sz="2" w:space="0" w:color="000000"/>
            </w:tcBorders>
            <w:vAlign w:val="center"/>
          </w:tcPr>
          <w:p w14:paraId="005CA2AB" w14:textId="77777777" w:rsidR="00126C05" w:rsidRPr="009536F1" w:rsidRDefault="00126C05" w:rsidP="00B25D2D">
            <w:pPr>
              <w:pStyle w:val="af5"/>
              <w:wordWrap/>
              <w:jc w:val="center"/>
              <w:rPr>
                <w:ins w:id="4939" w:author="HSY" w:date="2023-03-18T00:16:00Z"/>
                <w:rFonts w:ascii="Palatino Linotype" w:hAnsi="Palatino Linotype" w:cs="Times New Roman"/>
                <w:sz w:val="16"/>
                <w:szCs w:val="16"/>
                <w:highlight w:val="cyan"/>
                <w:rPrChange w:id="4940" w:author="HSY" w:date="2023-03-18T00:19:00Z">
                  <w:rPr>
                    <w:ins w:id="4941" w:author="HSY" w:date="2023-03-18T00:16:00Z"/>
                    <w:rFonts w:ascii="Times New Roman" w:hAnsi="Times New Roman" w:cs="Times New Roman"/>
                  </w:rPr>
                </w:rPrChange>
              </w:rPr>
            </w:pPr>
            <w:ins w:id="4942" w:author="HSY" w:date="2023-03-18T00:16:00Z">
              <w:r w:rsidRPr="009536F1">
                <w:rPr>
                  <w:rFonts w:ascii="Palatino Linotype" w:hAnsi="Palatino Linotype" w:cs="Times New Roman"/>
                  <w:b/>
                  <w:sz w:val="16"/>
                  <w:szCs w:val="16"/>
                  <w:highlight w:val="cyan"/>
                  <w:u w:val="single"/>
                  <w:lang w:bidi="en-US"/>
                  <w:rPrChange w:id="4943" w:author="HSY" w:date="2023-03-18T00:19:00Z">
                    <w:rPr>
                      <w:rFonts w:ascii="Times New Roman" w:hAnsi="Times New Roman" w:cs="Times New Roman"/>
                      <w:b/>
                      <w:sz w:val="14"/>
                      <w:u w:val="single"/>
                      <w:lang w:bidi="en-US"/>
                    </w:rPr>
                  </w:rPrChange>
                </w:rPr>
                <w:t>9.3204</w:t>
              </w:r>
            </w:ins>
          </w:p>
        </w:tc>
        <w:tc>
          <w:tcPr>
            <w:tcW w:w="740" w:type="dxa"/>
            <w:tcBorders>
              <w:top w:val="nil"/>
              <w:left w:val="single" w:sz="2" w:space="0" w:color="000000"/>
              <w:bottom w:val="nil"/>
              <w:right w:val="single" w:sz="2" w:space="0" w:color="000000"/>
            </w:tcBorders>
            <w:vAlign w:val="center"/>
          </w:tcPr>
          <w:p w14:paraId="7CD91C6F" w14:textId="77777777" w:rsidR="00126C05" w:rsidRPr="009536F1" w:rsidRDefault="00126C05" w:rsidP="00B25D2D">
            <w:pPr>
              <w:pStyle w:val="af5"/>
              <w:wordWrap/>
              <w:jc w:val="center"/>
              <w:rPr>
                <w:ins w:id="4944" w:author="HSY" w:date="2023-03-18T00:16:00Z"/>
                <w:rFonts w:ascii="Palatino Linotype" w:hAnsi="Palatino Linotype" w:cs="Times New Roman"/>
                <w:sz w:val="16"/>
                <w:szCs w:val="16"/>
                <w:highlight w:val="cyan"/>
                <w:rPrChange w:id="4945" w:author="HSY" w:date="2023-03-18T00:19:00Z">
                  <w:rPr>
                    <w:ins w:id="4946" w:author="HSY" w:date="2023-03-18T00:16:00Z"/>
                    <w:rFonts w:ascii="Times New Roman" w:hAnsi="Times New Roman" w:cs="Times New Roman"/>
                  </w:rPr>
                </w:rPrChange>
              </w:rPr>
            </w:pPr>
            <w:ins w:id="4947" w:author="HSY" w:date="2023-03-18T00:16:00Z">
              <w:r w:rsidRPr="009536F1">
                <w:rPr>
                  <w:rFonts w:ascii="Palatino Linotype" w:hAnsi="Palatino Linotype" w:cs="Times New Roman"/>
                  <w:sz w:val="16"/>
                  <w:szCs w:val="16"/>
                  <w:highlight w:val="cyan"/>
                  <w:lang w:bidi="en-US"/>
                  <w:rPrChange w:id="4948" w:author="HSY" w:date="2023-03-18T00:19:00Z">
                    <w:rPr>
                      <w:rFonts w:ascii="Times New Roman" w:hAnsi="Times New Roman" w:cs="Times New Roman"/>
                      <w:sz w:val="14"/>
                      <w:lang w:bidi="en-US"/>
                    </w:rPr>
                  </w:rPrChange>
                </w:rPr>
                <w:t>3.2858</w:t>
              </w:r>
            </w:ins>
          </w:p>
        </w:tc>
        <w:tc>
          <w:tcPr>
            <w:tcW w:w="740" w:type="dxa"/>
            <w:tcBorders>
              <w:top w:val="nil"/>
              <w:left w:val="single" w:sz="2" w:space="0" w:color="000000"/>
              <w:bottom w:val="nil"/>
              <w:right w:val="single" w:sz="2" w:space="0" w:color="000000"/>
            </w:tcBorders>
            <w:vAlign w:val="center"/>
          </w:tcPr>
          <w:p w14:paraId="3024D5DF" w14:textId="77777777" w:rsidR="00126C05" w:rsidRPr="009536F1" w:rsidRDefault="00126C05" w:rsidP="00B25D2D">
            <w:pPr>
              <w:pStyle w:val="af5"/>
              <w:wordWrap/>
              <w:jc w:val="center"/>
              <w:rPr>
                <w:ins w:id="4949" w:author="HSY" w:date="2023-03-18T00:16:00Z"/>
                <w:rFonts w:ascii="Palatino Linotype" w:hAnsi="Palatino Linotype" w:cs="Times New Roman"/>
                <w:sz w:val="16"/>
                <w:szCs w:val="16"/>
                <w:highlight w:val="cyan"/>
                <w:rPrChange w:id="4950" w:author="HSY" w:date="2023-03-18T00:19:00Z">
                  <w:rPr>
                    <w:ins w:id="4951" w:author="HSY" w:date="2023-03-18T00:16:00Z"/>
                    <w:rFonts w:ascii="Times New Roman" w:hAnsi="Times New Roman" w:cs="Times New Roman"/>
                  </w:rPr>
                </w:rPrChange>
              </w:rPr>
            </w:pPr>
            <w:ins w:id="4952" w:author="HSY" w:date="2023-03-18T00:16:00Z">
              <w:r w:rsidRPr="009536F1">
                <w:rPr>
                  <w:rFonts w:ascii="Palatino Linotype" w:hAnsi="Palatino Linotype" w:cs="Times New Roman"/>
                  <w:b/>
                  <w:sz w:val="16"/>
                  <w:szCs w:val="16"/>
                  <w:highlight w:val="cyan"/>
                  <w:u w:val="single"/>
                  <w:lang w:bidi="en-US"/>
                  <w:rPrChange w:id="4953" w:author="HSY" w:date="2023-03-18T00:19:00Z">
                    <w:rPr>
                      <w:rFonts w:ascii="Times New Roman" w:hAnsi="Times New Roman" w:cs="Times New Roman"/>
                      <w:b/>
                      <w:sz w:val="14"/>
                      <w:u w:val="single"/>
                      <w:lang w:bidi="en-US"/>
                    </w:rPr>
                  </w:rPrChange>
                </w:rPr>
                <w:t>18.9131</w:t>
              </w:r>
            </w:ins>
          </w:p>
        </w:tc>
        <w:tc>
          <w:tcPr>
            <w:tcW w:w="740" w:type="dxa"/>
            <w:tcBorders>
              <w:top w:val="nil"/>
              <w:left w:val="single" w:sz="2" w:space="0" w:color="000000"/>
              <w:bottom w:val="nil"/>
              <w:right w:val="single" w:sz="2" w:space="0" w:color="000000"/>
            </w:tcBorders>
            <w:vAlign w:val="center"/>
          </w:tcPr>
          <w:p w14:paraId="102DA481" w14:textId="77777777" w:rsidR="00126C05" w:rsidRPr="009536F1" w:rsidRDefault="00126C05" w:rsidP="00B25D2D">
            <w:pPr>
              <w:pStyle w:val="af5"/>
              <w:wordWrap/>
              <w:jc w:val="center"/>
              <w:rPr>
                <w:ins w:id="4954" w:author="HSY" w:date="2023-03-18T00:16:00Z"/>
                <w:rFonts w:ascii="Palatino Linotype" w:hAnsi="Palatino Linotype" w:cs="Times New Roman"/>
                <w:sz w:val="16"/>
                <w:szCs w:val="16"/>
                <w:highlight w:val="cyan"/>
                <w:rPrChange w:id="4955" w:author="HSY" w:date="2023-03-18T00:19:00Z">
                  <w:rPr>
                    <w:ins w:id="4956" w:author="HSY" w:date="2023-03-18T00:16:00Z"/>
                    <w:rFonts w:ascii="Times New Roman" w:hAnsi="Times New Roman" w:cs="Times New Roman"/>
                  </w:rPr>
                </w:rPrChange>
              </w:rPr>
            </w:pPr>
            <w:ins w:id="4957" w:author="HSY" w:date="2023-03-18T00:16:00Z">
              <w:r w:rsidRPr="009536F1">
                <w:rPr>
                  <w:rFonts w:ascii="Palatino Linotype" w:hAnsi="Palatino Linotype" w:cs="Times New Roman"/>
                  <w:b/>
                  <w:sz w:val="16"/>
                  <w:szCs w:val="16"/>
                  <w:highlight w:val="cyan"/>
                  <w:u w:val="single"/>
                  <w:lang w:bidi="en-US"/>
                  <w:rPrChange w:id="4958" w:author="HSY" w:date="2023-03-18T00:19:00Z">
                    <w:rPr>
                      <w:rFonts w:ascii="Times New Roman" w:hAnsi="Times New Roman" w:cs="Times New Roman"/>
                      <w:b/>
                      <w:sz w:val="14"/>
                      <w:u w:val="single"/>
                      <w:lang w:bidi="en-US"/>
                    </w:rPr>
                  </w:rPrChange>
                </w:rPr>
                <w:t>11.9789</w:t>
              </w:r>
            </w:ins>
          </w:p>
        </w:tc>
        <w:tc>
          <w:tcPr>
            <w:tcW w:w="740" w:type="dxa"/>
            <w:tcBorders>
              <w:top w:val="nil"/>
              <w:left w:val="single" w:sz="2" w:space="0" w:color="000000"/>
              <w:bottom w:val="nil"/>
              <w:right w:val="single" w:sz="2" w:space="0" w:color="000000"/>
            </w:tcBorders>
            <w:vAlign w:val="center"/>
          </w:tcPr>
          <w:p w14:paraId="420CB032" w14:textId="77777777" w:rsidR="00126C05" w:rsidRPr="009536F1" w:rsidRDefault="00126C05" w:rsidP="00B25D2D">
            <w:pPr>
              <w:pStyle w:val="af5"/>
              <w:wordWrap/>
              <w:jc w:val="center"/>
              <w:rPr>
                <w:ins w:id="4959" w:author="HSY" w:date="2023-03-18T00:16:00Z"/>
                <w:rFonts w:ascii="Palatino Linotype" w:hAnsi="Palatino Linotype" w:cs="Times New Roman"/>
                <w:sz w:val="16"/>
                <w:szCs w:val="16"/>
                <w:highlight w:val="cyan"/>
                <w:rPrChange w:id="4960" w:author="HSY" w:date="2023-03-18T00:19:00Z">
                  <w:rPr>
                    <w:ins w:id="4961" w:author="HSY" w:date="2023-03-18T00:16:00Z"/>
                    <w:rFonts w:ascii="Times New Roman" w:hAnsi="Times New Roman" w:cs="Times New Roman"/>
                  </w:rPr>
                </w:rPrChange>
              </w:rPr>
            </w:pPr>
            <w:ins w:id="4962" w:author="HSY" w:date="2023-03-18T00:16:00Z">
              <w:r w:rsidRPr="009536F1">
                <w:rPr>
                  <w:rFonts w:ascii="Palatino Linotype" w:hAnsi="Palatino Linotype" w:cs="Times New Roman"/>
                  <w:b/>
                  <w:sz w:val="16"/>
                  <w:szCs w:val="16"/>
                  <w:highlight w:val="cyan"/>
                  <w:u w:val="single"/>
                  <w:lang w:bidi="en-US"/>
                  <w:rPrChange w:id="4963" w:author="HSY" w:date="2023-03-18T00:19:00Z">
                    <w:rPr>
                      <w:rFonts w:ascii="Times New Roman" w:hAnsi="Times New Roman" w:cs="Times New Roman"/>
                      <w:b/>
                      <w:sz w:val="14"/>
                      <w:u w:val="single"/>
                      <w:lang w:bidi="en-US"/>
                    </w:rPr>
                  </w:rPrChange>
                </w:rPr>
                <w:t>22.1672</w:t>
              </w:r>
            </w:ins>
          </w:p>
        </w:tc>
        <w:tc>
          <w:tcPr>
            <w:tcW w:w="740" w:type="dxa"/>
            <w:tcBorders>
              <w:top w:val="nil"/>
              <w:left w:val="single" w:sz="2" w:space="0" w:color="000000"/>
              <w:bottom w:val="nil"/>
              <w:right w:val="single" w:sz="2" w:space="0" w:color="000000"/>
            </w:tcBorders>
            <w:vAlign w:val="center"/>
          </w:tcPr>
          <w:p w14:paraId="7BD04501" w14:textId="77777777" w:rsidR="00126C05" w:rsidRPr="009536F1" w:rsidRDefault="00126C05" w:rsidP="00B25D2D">
            <w:pPr>
              <w:pStyle w:val="af5"/>
              <w:wordWrap/>
              <w:jc w:val="center"/>
              <w:rPr>
                <w:ins w:id="4964" w:author="HSY" w:date="2023-03-18T00:16:00Z"/>
                <w:rFonts w:ascii="Palatino Linotype" w:hAnsi="Palatino Linotype" w:cs="Times New Roman"/>
                <w:sz w:val="16"/>
                <w:szCs w:val="16"/>
                <w:highlight w:val="cyan"/>
                <w:rPrChange w:id="4965" w:author="HSY" w:date="2023-03-18T00:19:00Z">
                  <w:rPr>
                    <w:ins w:id="4966" w:author="HSY" w:date="2023-03-18T00:16:00Z"/>
                    <w:rFonts w:ascii="Times New Roman" w:hAnsi="Times New Roman" w:cs="Times New Roman"/>
                  </w:rPr>
                </w:rPrChange>
              </w:rPr>
            </w:pPr>
            <w:ins w:id="4967" w:author="HSY" w:date="2023-03-18T00:16:00Z">
              <w:r w:rsidRPr="009536F1">
                <w:rPr>
                  <w:rFonts w:ascii="Palatino Linotype" w:hAnsi="Palatino Linotype" w:cs="Times New Roman"/>
                  <w:sz w:val="16"/>
                  <w:szCs w:val="16"/>
                  <w:highlight w:val="cyan"/>
                  <w:lang w:bidi="en-US"/>
                  <w:rPrChange w:id="4968" w:author="HSY" w:date="2023-03-18T00:19:00Z">
                    <w:rPr>
                      <w:rFonts w:ascii="Times New Roman" w:hAnsi="Times New Roman" w:cs="Times New Roman"/>
                      <w:sz w:val="14"/>
                      <w:lang w:bidi="en-US"/>
                    </w:rPr>
                  </w:rPrChange>
                </w:rPr>
                <w:t>3.7293</w:t>
              </w:r>
            </w:ins>
          </w:p>
        </w:tc>
        <w:tc>
          <w:tcPr>
            <w:tcW w:w="740" w:type="dxa"/>
            <w:tcBorders>
              <w:top w:val="nil"/>
              <w:left w:val="single" w:sz="2" w:space="0" w:color="000000"/>
              <w:bottom w:val="nil"/>
              <w:right w:val="single" w:sz="2" w:space="0" w:color="000000"/>
            </w:tcBorders>
            <w:vAlign w:val="center"/>
          </w:tcPr>
          <w:p w14:paraId="7FF42534" w14:textId="77777777" w:rsidR="00126C05" w:rsidRPr="009536F1" w:rsidRDefault="00126C05" w:rsidP="00B25D2D">
            <w:pPr>
              <w:pStyle w:val="af5"/>
              <w:wordWrap/>
              <w:jc w:val="center"/>
              <w:rPr>
                <w:ins w:id="4969" w:author="HSY" w:date="2023-03-18T00:16:00Z"/>
                <w:rFonts w:ascii="Palatino Linotype" w:hAnsi="Palatino Linotype" w:cs="Times New Roman"/>
                <w:sz w:val="16"/>
                <w:szCs w:val="16"/>
                <w:highlight w:val="cyan"/>
                <w:rPrChange w:id="4970" w:author="HSY" w:date="2023-03-18T00:19:00Z">
                  <w:rPr>
                    <w:ins w:id="4971" w:author="HSY" w:date="2023-03-18T00:16:00Z"/>
                    <w:rFonts w:ascii="Times New Roman" w:hAnsi="Times New Roman" w:cs="Times New Roman"/>
                  </w:rPr>
                </w:rPrChange>
              </w:rPr>
            </w:pPr>
            <w:ins w:id="4972" w:author="HSY" w:date="2023-03-18T00:16:00Z">
              <w:r w:rsidRPr="009536F1">
                <w:rPr>
                  <w:rFonts w:ascii="Palatino Linotype" w:hAnsi="Palatino Linotype" w:cs="Times New Roman"/>
                  <w:b/>
                  <w:sz w:val="16"/>
                  <w:szCs w:val="16"/>
                  <w:highlight w:val="cyan"/>
                  <w:u w:val="single"/>
                  <w:lang w:bidi="en-US"/>
                  <w:rPrChange w:id="4973" w:author="HSY" w:date="2023-03-18T00:19:00Z">
                    <w:rPr>
                      <w:rFonts w:ascii="Times New Roman" w:hAnsi="Times New Roman" w:cs="Times New Roman"/>
                      <w:b/>
                      <w:sz w:val="14"/>
                      <w:u w:val="single"/>
                      <w:lang w:bidi="en-US"/>
                    </w:rPr>
                  </w:rPrChange>
                </w:rPr>
                <w:t>14.9578</w:t>
              </w:r>
            </w:ins>
          </w:p>
        </w:tc>
        <w:tc>
          <w:tcPr>
            <w:tcW w:w="740" w:type="dxa"/>
            <w:tcBorders>
              <w:top w:val="nil"/>
              <w:left w:val="single" w:sz="2" w:space="0" w:color="000000"/>
              <w:bottom w:val="nil"/>
              <w:right w:val="single" w:sz="2" w:space="0" w:color="000000"/>
            </w:tcBorders>
            <w:vAlign w:val="center"/>
          </w:tcPr>
          <w:p w14:paraId="5444472E" w14:textId="77777777" w:rsidR="00126C05" w:rsidRPr="009536F1" w:rsidRDefault="00126C05" w:rsidP="00B25D2D">
            <w:pPr>
              <w:pStyle w:val="af5"/>
              <w:wordWrap/>
              <w:jc w:val="center"/>
              <w:rPr>
                <w:ins w:id="4974" w:author="HSY" w:date="2023-03-18T00:16:00Z"/>
                <w:rFonts w:ascii="Palatino Linotype" w:hAnsi="Palatino Linotype" w:cs="Times New Roman"/>
                <w:sz w:val="16"/>
                <w:szCs w:val="16"/>
                <w:highlight w:val="cyan"/>
                <w:rPrChange w:id="4975" w:author="HSY" w:date="2023-03-18T00:19:00Z">
                  <w:rPr>
                    <w:ins w:id="4976" w:author="HSY" w:date="2023-03-18T00:16:00Z"/>
                    <w:rFonts w:ascii="Times New Roman" w:hAnsi="Times New Roman" w:cs="Times New Roman"/>
                  </w:rPr>
                </w:rPrChange>
              </w:rPr>
            </w:pPr>
            <w:ins w:id="4977" w:author="HSY" w:date="2023-03-18T00:16:00Z">
              <w:r w:rsidRPr="009536F1">
                <w:rPr>
                  <w:rFonts w:ascii="Palatino Linotype" w:hAnsi="Palatino Linotype" w:cs="Times New Roman"/>
                  <w:b/>
                  <w:sz w:val="16"/>
                  <w:szCs w:val="16"/>
                  <w:highlight w:val="cyan"/>
                  <w:u w:val="single"/>
                  <w:lang w:bidi="en-US"/>
                  <w:rPrChange w:id="4978" w:author="HSY" w:date="2023-03-18T00:19:00Z">
                    <w:rPr>
                      <w:rFonts w:ascii="Times New Roman" w:hAnsi="Times New Roman" w:cs="Times New Roman"/>
                      <w:b/>
                      <w:sz w:val="14"/>
                      <w:u w:val="single"/>
                      <w:lang w:bidi="en-US"/>
                    </w:rPr>
                  </w:rPrChange>
                </w:rPr>
                <w:t>12.9253</w:t>
              </w:r>
            </w:ins>
          </w:p>
        </w:tc>
        <w:tc>
          <w:tcPr>
            <w:tcW w:w="740" w:type="dxa"/>
            <w:tcBorders>
              <w:top w:val="nil"/>
              <w:left w:val="single" w:sz="2" w:space="0" w:color="000000"/>
              <w:bottom w:val="nil"/>
              <w:right w:val="single" w:sz="2" w:space="0" w:color="000000"/>
            </w:tcBorders>
            <w:vAlign w:val="center"/>
          </w:tcPr>
          <w:p w14:paraId="5A6BA353" w14:textId="77777777" w:rsidR="00126C05" w:rsidRPr="009536F1" w:rsidRDefault="00126C05" w:rsidP="00B25D2D">
            <w:pPr>
              <w:pStyle w:val="af5"/>
              <w:wordWrap/>
              <w:jc w:val="center"/>
              <w:rPr>
                <w:ins w:id="4979" w:author="HSY" w:date="2023-03-18T00:16:00Z"/>
                <w:rFonts w:ascii="Palatino Linotype" w:hAnsi="Palatino Linotype" w:cs="Times New Roman"/>
                <w:sz w:val="16"/>
                <w:szCs w:val="16"/>
                <w:highlight w:val="cyan"/>
                <w:rPrChange w:id="4980" w:author="HSY" w:date="2023-03-18T00:19:00Z">
                  <w:rPr>
                    <w:ins w:id="4981" w:author="HSY" w:date="2023-03-18T00:16:00Z"/>
                    <w:rFonts w:ascii="Times New Roman" w:hAnsi="Times New Roman" w:cs="Times New Roman"/>
                  </w:rPr>
                </w:rPrChange>
              </w:rPr>
            </w:pPr>
            <w:ins w:id="4982" w:author="HSY" w:date="2023-03-18T00:16:00Z">
              <w:r w:rsidRPr="009536F1">
                <w:rPr>
                  <w:rFonts w:ascii="Palatino Linotype" w:hAnsi="Palatino Linotype" w:cs="Times New Roman"/>
                  <w:b/>
                  <w:sz w:val="16"/>
                  <w:szCs w:val="16"/>
                  <w:highlight w:val="cyan"/>
                  <w:u w:val="single"/>
                  <w:lang w:bidi="en-US"/>
                  <w:rPrChange w:id="4983" w:author="HSY" w:date="2023-03-18T00:19:00Z">
                    <w:rPr>
                      <w:rFonts w:ascii="Times New Roman" w:hAnsi="Times New Roman" w:cs="Times New Roman"/>
                      <w:b/>
                      <w:sz w:val="14"/>
                      <w:u w:val="single"/>
                      <w:lang w:bidi="en-US"/>
                    </w:rPr>
                  </w:rPrChange>
                </w:rPr>
                <w:t>10.5199</w:t>
              </w:r>
            </w:ins>
          </w:p>
        </w:tc>
        <w:tc>
          <w:tcPr>
            <w:tcW w:w="740" w:type="dxa"/>
            <w:tcBorders>
              <w:top w:val="nil"/>
              <w:left w:val="single" w:sz="2" w:space="0" w:color="000000"/>
              <w:bottom w:val="nil"/>
              <w:right w:val="nil"/>
            </w:tcBorders>
            <w:vAlign w:val="center"/>
          </w:tcPr>
          <w:p w14:paraId="6E658B67" w14:textId="77777777" w:rsidR="00126C05" w:rsidRPr="009536F1" w:rsidRDefault="00126C05" w:rsidP="00B25D2D">
            <w:pPr>
              <w:pStyle w:val="af5"/>
              <w:wordWrap/>
              <w:jc w:val="center"/>
              <w:rPr>
                <w:ins w:id="4984" w:author="HSY" w:date="2023-03-18T00:16:00Z"/>
                <w:rFonts w:ascii="Palatino Linotype" w:hAnsi="Palatino Linotype" w:cs="Times New Roman"/>
                <w:sz w:val="16"/>
                <w:szCs w:val="16"/>
                <w:highlight w:val="cyan"/>
                <w:rPrChange w:id="4985" w:author="HSY" w:date="2023-03-18T00:19:00Z">
                  <w:rPr>
                    <w:ins w:id="4986" w:author="HSY" w:date="2023-03-18T00:16:00Z"/>
                    <w:rFonts w:ascii="Times New Roman" w:hAnsi="Times New Roman" w:cs="Times New Roman"/>
                  </w:rPr>
                </w:rPrChange>
              </w:rPr>
            </w:pPr>
            <w:ins w:id="4987" w:author="HSY" w:date="2023-03-18T00:16:00Z">
              <w:r w:rsidRPr="009536F1">
                <w:rPr>
                  <w:rFonts w:ascii="Palatino Linotype" w:hAnsi="Palatino Linotype" w:cs="Times New Roman"/>
                  <w:sz w:val="16"/>
                  <w:szCs w:val="16"/>
                  <w:highlight w:val="cyan"/>
                  <w:lang w:bidi="en-US"/>
                  <w:rPrChange w:id="4988" w:author="HSY" w:date="2023-03-18T00:19:00Z">
                    <w:rPr>
                      <w:rFonts w:ascii="Times New Roman" w:hAnsi="Times New Roman" w:cs="Times New Roman"/>
                      <w:sz w:val="14"/>
                      <w:lang w:bidi="en-US"/>
                    </w:rPr>
                  </w:rPrChange>
                </w:rPr>
                <w:t>4.7113</w:t>
              </w:r>
            </w:ins>
          </w:p>
        </w:tc>
      </w:tr>
      <w:tr w:rsidR="00126C05" w:rsidRPr="009536F1" w14:paraId="49DDC701" w14:textId="77777777" w:rsidTr="00B25D2D">
        <w:trPr>
          <w:trHeight w:val="386"/>
          <w:ins w:id="4989" w:author="HSY" w:date="2023-03-18T00:16:00Z"/>
        </w:trPr>
        <w:tc>
          <w:tcPr>
            <w:tcW w:w="1537" w:type="dxa"/>
            <w:tcBorders>
              <w:top w:val="nil"/>
              <w:left w:val="nil"/>
              <w:bottom w:val="nil"/>
              <w:right w:val="single" w:sz="2" w:space="0" w:color="000000"/>
            </w:tcBorders>
            <w:vAlign w:val="center"/>
          </w:tcPr>
          <w:p w14:paraId="077FD92F" w14:textId="77777777" w:rsidR="00126C05" w:rsidRPr="009536F1" w:rsidRDefault="00126C05" w:rsidP="00B25D2D">
            <w:pPr>
              <w:pStyle w:val="af5"/>
              <w:wordWrap/>
              <w:jc w:val="center"/>
              <w:rPr>
                <w:ins w:id="4990" w:author="HSY" w:date="2023-03-18T00:16:00Z"/>
                <w:rFonts w:ascii="Palatino Linotype" w:hAnsi="Palatino Linotype" w:cs="Times New Roman"/>
                <w:sz w:val="16"/>
                <w:szCs w:val="16"/>
                <w:highlight w:val="cyan"/>
                <w:rPrChange w:id="4991" w:author="HSY" w:date="2023-03-18T00:19:00Z">
                  <w:rPr>
                    <w:ins w:id="4992" w:author="HSY" w:date="2023-03-18T00:16:00Z"/>
                    <w:rFonts w:ascii="Times New Roman" w:hAnsi="Times New Roman" w:cs="Times New Roman"/>
                  </w:rPr>
                </w:rPrChange>
              </w:rPr>
            </w:pPr>
            <w:ins w:id="4993" w:author="HSY" w:date="2023-03-18T00:16:00Z">
              <w:r w:rsidRPr="009536F1">
                <w:rPr>
                  <w:rFonts w:ascii="Palatino Linotype" w:hAnsi="Palatino Linotype" w:cs="Times New Roman"/>
                  <w:b/>
                  <w:sz w:val="16"/>
                  <w:szCs w:val="16"/>
                  <w:highlight w:val="cyan"/>
                  <w:lang w:bidi="en-US"/>
                  <w:rPrChange w:id="4994" w:author="HSY" w:date="2023-03-18T00:19:00Z">
                    <w:rPr>
                      <w:rFonts w:ascii="Times New Roman" w:hAnsi="Times New Roman" w:cs="Times New Roman"/>
                      <w:b/>
                      <w:sz w:val="16"/>
                      <w:lang w:bidi="en-US"/>
                    </w:rPr>
                  </w:rPrChange>
                </w:rPr>
                <w:t>Temperature</w:t>
              </w:r>
            </w:ins>
          </w:p>
        </w:tc>
        <w:tc>
          <w:tcPr>
            <w:tcW w:w="740" w:type="dxa"/>
            <w:tcBorders>
              <w:top w:val="nil"/>
              <w:left w:val="single" w:sz="2" w:space="0" w:color="000000"/>
              <w:bottom w:val="nil"/>
              <w:right w:val="single" w:sz="2" w:space="0" w:color="000000"/>
            </w:tcBorders>
            <w:vAlign w:val="center"/>
          </w:tcPr>
          <w:p w14:paraId="4EBB9C9E" w14:textId="77777777" w:rsidR="00126C05" w:rsidRPr="009536F1" w:rsidRDefault="00126C05" w:rsidP="00B25D2D">
            <w:pPr>
              <w:pStyle w:val="af5"/>
              <w:wordWrap/>
              <w:jc w:val="center"/>
              <w:rPr>
                <w:ins w:id="4995" w:author="HSY" w:date="2023-03-18T00:16:00Z"/>
                <w:rFonts w:ascii="Palatino Linotype" w:hAnsi="Palatino Linotype" w:cs="Times New Roman"/>
                <w:sz w:val="16"/>
                <w:szCs w:val="16"/>
                <w:highlight w:val="cyan"/>
                <w:rPrChange w:id="4996" w:author="HSY" w:date="2023-03-18T00:19:00Z">
                  <w:rPr>
                    <w:ins w:id="4997" w:author="HSY" w:date="2023-03-18T00:16:00Z"/>
                    <w:rFonts w:ascii="Times New Roman" w:hAnsi="Times New Roman" w:cs="Times New Roman"/>
                  </w:rPr>
                </w:rPrChange>
              </w:rPr>
            </w:pPr>
            <w:ins w:id="4998" w:author="HSY" w:date="2023-03-18T00:16:00Z">
              <w:r w:rsidRPr="009536F1">
                <w:rPr>
                  <w:rFonts w:ascii="Palatino Linotype" w:hAnsi="Palatino Linotype" w:cs="Times New Roman"/>
                  <w:b/>
                  <w:sz w:val="16"/>
                  <w:szCs w:val="16"/>
                  <w:highlight w:val="cyan"/>
                  <w:u w:val="single"/>
                  <w:lang w:bidi="en-US"/>
                  <w:rPrChange w:id="4999" w:author="HSY" w:date="2023-03-18T00:19:00Z">
                    <w:rPr>
                      <w:rFonts w:ascii="Times New Roman" w:hAnsi="Times New Roman" w:cs="Times New Roman"/>
                      <w:b/>
                      <w:sz w:val="14"/>
                      <w:u w:val="single"/>
                      <w:lang w:bidi="en-US"/>
                    </w:rPr>
                  </w:rPrChange>
                </w:rPr>
                <w:t>26.6748</w:t>
              </w:r>
            </w:ins>
          </w:p>
        </w:tc>
        <w:tc>
          <w:tcPr>
            <w:tcW w:w="740" w:type="dxa"/>
            <w:tcBorders>
              <w:top w:val="nil"/>
              <w:left w:val="single" w:sz="2" w:space="0" w:color="000000"/>
              <w:bottom w:val="nil"/>
              <w:right w:val="single" w:sz="2" w:space="0" w:color="000000"/>
            </w:tcBorders>
            <w:vAlign w:val="center"/>
          </w:tcPr>
          <w:p w14:paraId="0E742A40" w14:textId="77777777" w:rsidR="00126C05" w:rsidRPr="009536F1" w:rsidRDefault="00126C05" w:rsidP="00B25D2D">
            <w:pPr>
              <w:pStyle w:val="af5"/>
              <w:wordWrap/>
              <w:jc w:val="center"/>
              <w:rPr>
                <w:ins w:id="5000" w:author="HSY" w:date="2023-03-18T00:16:00Z"/>
                <w:rFonts w:ascii="Palatino Linotype" w:hAnsi="Palatino Linotype" w:cs="Times New Roman"/>
                <w:sz w:val="16"/>
                <w:szCs w:val="16"/>
                <w:highlight w:val="cyan"/>
                <w:rPrChange w:id="5001" w:author="HSY" w:date="2023-03-18T00:19:00Z">
                  <w:rPr>
                    <w:ins w:id="5002" w:author="HSY" w:date="2023-03-18T00:16:00Z"/>
                    <w:rFonts w:ascii="Times New Roman" w:hAnsi="Times New Roman" w:cs="Times New Roman"/>
                  </w:rPr>
                </w:rPrChange>
              </w:rPr>
            </w:pPr>
            <w:ins w:id="5003" w:author="HSY" w:date="2023-03-18T00:16:00Z">
              <w:r w:rsidRPr="009536F1">
                <w:rPr>
                  <w:rFonts w:ascii="Palatino Linotype" w:hAnsi="Palatino Linotype" w:cs="Times New Roman"/>
                  <w:b/>
                  <w:sz w:val="16"/>
                  <w:szCs w:val="16"/>
                  <w:highlight w:val="cyan"/>
                  <w:u w:val="single"/>
                  <w:lang w:bidi="en-US"/>
                  <w:rPrChange w:id="5004" w:author="HSY" w:date="2023-03-18T00:19:00Z">
                    <w:rPr>
                      <w:rFonts w:ascii="Times New Roman" w:hAnsi="Times New Roman" w:cs="Times New Roman"/>
                      <w:b/>
                      <w:sz w:val="14"/>
                      <w:u w:val="single"/>
                      <w:lang w:bidi="en-US"/>
                    </w:rPr>
                  </w:rPrChange>
                </w:rPr>
                <w:t>57.0166</w:t>
              </w:r>
            </w:ins>
          </w:p>
        </w:tc>
        <w:tc>
          <w:tcPr>
            <w:tcW w:w="740" w:type="dxa"/>
            <w:tcBorders>
              <w:top w:val="nil"/>
              <w:left w:val="single" w:sz="3" w:space="0" w:color="000000"/>
              <w:bottom w:val="nil"/>
              <w:right w:val="single" w:sz="3" w:space="0" w:color="000000"/>
            </w:tcBorders>
            <w:vAlign w:val="center"/>
          </w:tcPr>
          <w:p w14:paraId="19858C5B" w14:textId="77777777" w:rsidR="00126C05" w:rsidRPr="009536F1" w:rsidRDefault="00126C05" w:rsidP="00B25D2D">
            <w:pPr>
              <w:pStyle w:val="af5"/>
              <w:wordWrap/>
              <w:jc w:val="center"/>
              <w:rPr>
                <w:ins w:id="5005" w:author="HSY" w:date="2023-03-18T00:16:00Z"/>
                <w:rFonts w:ascii="Palatino Linotype" w:hAnsi="Palatino Linotype" w:cs="Times New Roman"/>
                <w:sz w:val="16"/>
                <w:szCs w:val="16"/>
                <w:highlight w:val="cyan"/>
                <w:rPrChange w:id="5006" w:author="HSY" w:date="2023-03-18T00:19:00Z">
                  <w:rPr>
                    <w:ins w:id="5007" w:author="HSY" w:date="2023-03-18T00:16:00Z"/>
                    <w:rFonts w:ascii="Times New Roman" w:hAnsi="Times New Roman" w:cs="Times New Roman"/>
                  </w:rPr>
                </w:rPrChange>
              </w:rPr>
            </w:pPr>
            <w:ins w:id="5008" w:author="HSY" w:date="2023-03-18T00:16:00Z">
              <w:r w:rsidRPr="009536F1">
                <w:rPr>
                  <w:rFonts w:ascii="Palatino Linotype" w:hAnsi="Palatino Linotype" w:cs="Times New Roman"/>
                  <w:sz w:val="16"/>
                  <w:szCs w:val="16"/>
                  <w:highlight w:val="cyan"/>
                  <w:lang w:bidi="en-US"/>
                  <w:rPrChange w:id="5009" w:author="HSY" w:date="2023-03-18T00:19:00Z">
                    <w:rPr>
                      <w:rFonts w:ascii="Times New Roman" w:hAnsi="Times New Roman" w:cs="Times New Roman"/>
                      <w:sz w:val="14"/>
                      <w:lang w:bidi="en-US"/>
                    </w:rPr>
                  </w:rPrChange>
                </w:rPr>
                <w:t>4.5654</w:t>
              </w:r>
            </w:ins>
          </w:p>
        </w:tc>
        <w:tc>
          <w:tcPr>
            <w:tcW w:w="740" w:type="dxa"/>
            <w:tcBorders>
              <w:top w:val="nil"/>
              <w:left w:val="single" w:sz="2" w:space="0" w:color="000000"/>
              <w:bottom w:val="nil"/>
              <w:right w:val="single" w:sz="2" w:space="0" w:color="000000"/>
            </w:tcBorders>
            <w:vAlign w:val="center"/>
          </w:tcPr>
          <w:p w14:paraId="33662DE4" w14:textId="77777777" w:rsidR="00126C05" w:rsidRPr="009536F1" w:rsidRDefault="00126C05" w:rsidP="00B25D2D">
            <w:pPr>
              <w:pStyle w:val="af5"/>
              <w:wordWrap/>
              <w:jc w:val="center"/>
              <w:rPr>
                <w:ins w:id="5010" w:author="HSY" w:date="2023-03-18T00:16:00Z"/>
                <w:rFonts w:ascii="Palatino Linotype" w:hAnsi="Palatino Linotype" w:cs="Times New Roman"/>
                <w:sz w:val="16"/>
                <w:szCs w:val="16"/>
                <w:highlight w:val="cyan"/>
                <w:rPrChange w:id="5011" w:author="HSY" w:date="2023-03-18T00:19:00Z">
                  <w:rPr>
                    <w:ins w:id="5012" w:author="HSY" w:date="2023-03-18T00:16:00Z"/>
                    <w:rFonts w:ascii="Times New Roman" w:hAnsi="Times New Roman" w:cs="Times New Roman"/>
                  </w:rPr>
                </w:rPrChange>
              </w:rPr>
            </w:pPr>
            <w:ins w:id="5013" w:author="HSY" w:date="2023-03-18T00:16:00Z">
              <w:r w:rsidRPr="009536F1">
                <w:rPr>
                  <w:rFonts w:ascii="Palatino Linotype" w:hAnsi="Palatino Linotype" w:cs="Times New Roman"/>
                  <w:b/>
                  <w:sz w:val="16"/>
                  <w:szCs w:val="16"/>
                  <w:highlight w:val="cyan"/>
                  <w:u w:val="single"/>
                  <w:lang w:bidi="en-US"/>
                  <w:rPrChange w:id="5014" w:author="HSY" w:date="2023-03-18T00:19:00Z">
                    <w:rPr>
                      <w:rFonts w:ascii="Times New Roman" w:hAnsi="Times New Roman" w:cs="Times New Roman"/>
                      <w:b/>
                      <w:sz w:val="14"/>
                      <w:u w:val="single"/>
                      <w:lang w:bidi="en-US"/>
                    </w:rPr>
                  </w:rPrChange>
                </w:rPr>
                <w:t>40.1099</w:t>
              </w:r>
            </w:ins>
          </w:p>
        </w:tc>
        <w:tc>
          <w:tcPr>
            <w:tcW w:w="740" w:type="dxa"/>
            <w:tcBorders>
              <w:top w:val="nil"/>
              <w:left w:val="single" w:sz="3" w:space="0" w:color="000000"/>
              <w:bottom w:val="nil"/>
              <w:right w:val="single" w:sz="3" w:space="0" w:color="000000"/>
            </w:tcBorders>
            <w:vAlign w:val="center"/>
          </w:tcPr>
          <w:p w14:paraId="71FB4B75" w14:textId="77777777" w:rsidR="00126C05" w:rsidRPr="009536F1" w:rsidRDefault="00126C05" w:rsidP="00B25D2D">
            <w:pPr>
              <w:pStyle w:val="af5"/>
              <w:wordWrap/>
              <w:jc w:val="center"/>
              <w:rPr>
                <w:ins w:id="5015" w:author="HSY" w:date="2023-03-18T00:16:00Z"/>
                <w:rFonts w:ascii="Palatino Linotype" w:hAnsi="Palatino Linotype" w:cs="Times New Roman"/>
                <w:sz w:val="16"/>
                <w:szCs w:val="16"/>
                <w:highlight w:val="cyan"/>
                <w:rPrChange w:id="5016" w:author="HSY" w:date="2023-03-18T00:19:00Z">
                  <w:rPr>
                    <w:ins w:id="5017" w:author="HSY" w:date="2023-03-18T00:16:00Z"/>
                    <w:rFonts w:ascii="Times New Roman" w:hAnsi="Times New Roman" w:cs="Times New Roman"/>
                  </w:rPr>
                </w:rPrChange>
              </w:rPr>
            </w:pPr>
            <w:ins w:id="5018" w:author="HSY" w:date="2023-03-18T00:16:00Z">
              <w:r w:rsidRPr="009536F1">
                <w:rPr>
                  <w:rFonts w:ascii="Palatino Linotype" w:hAnsi="Palatino Linotype" w:cs="Times New Roman"/>
                  <w:b/>
                  <w:sz w:val="16"/>
                  <w:szCs w:val="16"/>
                  <w:highlight w:val="cyan"/>
                  <w:u w:val="single"/>
                  <w:lang w:bidi="en-US"/>
                  <w:rPrChange w:id="5019" w:author="HSY" w:date="2023-03-18T00:19:00Z">
                    <w:rPr>
                      <w:rFonts w:ascii="Times New Roman" w:hAnsi="Times New Roman" w:cs="Times New Roman"/>
                      <w:b/>
                      <w:sz w:val="14"/>
                      <w:u w:val="single"/>
                      <w:lang w:bidi="en-US"/>
                    </w:rPr>
                  </w:rPrChange>
                </w:rPr>
                <w:t>8.7429</w:t>
              </w:r>
            </w:ins>
          </w:p>
        </w:tc>
        <w:tc>
          <w:tcPr>
            <w:tcW w:w="740" w:type="dxa"/>
            <w:tcBorders>
              <w:top w:val="nil"/>
              <w:left w:val="single" w:sz="2" w:space="0" w:color="000000"/>
              <w:bottom w:val="nil"/>
              <w:right w:val="single" w:sz="2" w:space="0" w:color="000000"/>
            </w:tcBorders>
            <w:vAlign w:val="center"/>
          </w:tcPr>
          <w:p w14:paraId="508ABA38" w14:textId="77777777" w:rsidR="00126C05" w:rsidRPr="009536F1" w:rsidRDefault="00126C05" w:rsidP="00B25D2D">
            <w:pPr>
              <w:pStyle w:val="af5"/>
              <w:wordWrap/>
              <w:jc w:val="center"/>
              <w:rPr>
                <w:ins w:id="5020" w:author="HSY" w:date="2023-03-18T00:16:00Z"/>
                <w:rFonts w:ascii="Palatino Linotype" w:hAnsi="Palatino Linotype" w:cs="Times New Roman"/>
                <w:sz w:val="16"/>
                <w:szCs w:val="16"/>
                <w:highlight w:val="cyan"/>
                <w:rPrChange w:id="5021" w:author="HSY" w:date="2023-03-18T00:19:00Z">
                  <w:rPr>
                    <w:ins w:id="5022" w:author="HSY" w:date="2023-03-18T00:16:00Z"/>
                    <w:rFonts w:ascii="Times New Roman" w:hAnsi="Times New Roman" w:cs="Times New Roman"/>
                  </w:rPr>
                </w:rPrChange>
              </w:rPr>
            </w:pPr>
            <w:ins w:id="5023" w:author="HSY" w:date="2023-03-18T00:16:00Z">
              <w:r w:rsidRPr="009536F1">
                <w:rPr>
                  <w:rFonts w:ascii="Palatino Linotype" w:hAnsi="Palatino Linotype" w:cs="Times New Roman"/>
                  <w:b/>
                  <w:sz w:val="16"/>
                  <w:szCs w:val="16"/>
                  <w:highlight w:val="cyan"/>
                  <w:u w:val="single"/>
                  <w:lang w:bidi="en-US"/>
                  <w:rPrChange w:id="5024" w:author="HSY" w:date="2023-03-18T00:19:00Z">
                    <w:rPr>
                      <w:rFonts w:ascii="Times New Roman" w:hAnsi="Times New Roman" w:cs="Times New Roman"/>
                      <w:b/>
                      <w:sz w:val="14"/>
                      <w:u w:val="single"/>
                      <w:lang w:bidi="en-US"/>
                    </w:rPr>
                  </w:rPrChange>
                </w:rPr>
                <w:t>15.3805</w:t>
              </w:r>
            </w:ins>
          </w:p>
        </w:tc>
        <w:tc>
          <w:tcPr>
            <w:tcW w:w="740" w:type="dxa"/>
            <w:tcBorders>
              <w:top w:val="nil"/>
              <w:left w:val="single" w:sz="3" w:space="0" w:color="000000"/>
              <w:bottom w:val="nil"/>
              <w:right w:val="single" w:sz="3" w:space="0" w:color="000000"/>
            </w:tcBorders>
            <w:vAlign w:val="center"/>
          </w:tcPr>
          <w:p w14:paraId="7516D3C7" w14:textId="77777777" w:rsidR="00126C05" w:rsidRPr="009536F1" w:rsidRDefault="00126C05" w:rsidP="00B25D2D">
            <w:pPr>
              <w:pStyle w:val="af5"/>
              <w:wordWrap/>
              <w:jc w:val="center"/>
              <w:rPr>
                <w:ins w:id="5025" w:author="HSY" w:date="2023-03-18T00:16:00Z"/>
                <w:rFonts w:ascii="Palatino Linotype" w:hAnsi="Palatino Linotype" w:cs="Times New Roman"/>
                <w:sz w:val="16"/>
                <w:szCs w:val="16"/>
                <w:highlight w:val="cyan"/>
                <w:rPrChange w:id="5026" w:author="HSY" w:date="2023-03-18T00:19:00Z">
                  <w:rPr>
                    <w:ins w:id="5027" w:author="HSY" w:date="2023-03-18T00:16:00Z"/>
                    <w:rFonts w:ascii="Times New Roman" w:hAnsi="Times New Roman" w:cs="Times New Roman"/>
                  </w:rPr>
                </w:rPrChange>
              </w:rPr>
            </w:pPr>
            <w:ins w:id="5028" w:author="HSY" w:date="2023-03-18T00:16:00Z">
              <w:r w:rsidRPr="009536F1">
                <w:rPr>
                  <w:rFonts w:ascii="Palatino Linotype" w:hAnsi="Palatino Linotype" w:cs="Times New Roman"/>
                  <w:b/>
                  <w:sz w:val="16"/>
                  <w:szCs w:val="16"/>
                  <w:highlight w:val="cyan"/>
                  <w:u w:val="single"/>
                  <w:lang w:bidi="en-US"/>
                  <w:rPrChange w:id="5029" w:author="HSY" w:date="2023-03-18T00:19:00Z">
                    <w:rPr>
                      <w:rFonts w:ascii="Times New Roman" w:hAnsi="Times New Roman" w:cs="Times New Roman"/>
                      <w:b/>
                      <w:sz w:val="14"/>
                      <w:u w:val="single"/>
                      <w:lang w:bidi="en-US"/>
                    </w:rPr>
                  </w:rPrChange>
                </w:rPr>
                <w:t>11.5727</w:t>
              </w:r>
            </w:ins>
          </w:p>
        </w:tc>
        <w:tc>
          <w:tcPr>
            <w:tcW w:w="740" w:type="dxa"/>
            <w:tcBorders>
              <w:top w:val="nil"/>
              <w:left w:val="single" w:sz="2" w:space="0" w:color="000000"/>
              <w:bottom w:val="nil"/>
              <w:right w:val="single" w:sz="2" w:space="0" w:color="000000"/>
            </w:tcBorders>
            <w:vAlign w:val="center"/>
          </w:tcPr>
          <w:p w14:paraId="07C7668B" w14:textId="77777777" w:rsidR="00126C05" w:rsidRPr="009536F1" w:rsidRDefault="00126C05" w:rsidP="00B25D2D">
            <w:pPr>
              <w:pStyle w:val="af5"/>
              <w:wordWrap/>
              <w:jc w:val="center"/>
              <w:rPr>
                <w:ins w:id="5030" w:author="HSY" w:date="2023-03-18T00:16:00Z"/>
                <w:rFonts w:ascii="Palatino Linotype" w:hAnsi="Palatino Linotype" w:cs="Times New Roman"/>
                <w:sz w:val="16"/>
                <w:szCs w:val="16"/>
                <w:highlight w:val="cyan"/>
                <w:rPrChange w:id="5031" w:author="HSY" w:date="2023-03-18T00:19:00Z">
                  <w:rPr>
                    <w:ins w:id="5032" w:author="HSY" w:date="2023-03-18T00:16:00Z"/>
                    <w:rFonts w:ascii="Times New Roman" w:hAnsi="Times New Roman" w:cs="Times New Roman"/>
                  </w:rPr>
                </w:rPrChange>
              </w:rPr>
            </w:pPr>
            <w:ins w:id="5033" w:author="HSY" w:date="2023-03-18T00:16:00Z">
              <w:r w:rsidRPr="009536F1">
                <w:rPr>
                  <w:rFonts w:ascii="Palatino Linotype" w:hAnsi="Palatino Linotype" w:cs="Times New Roman"/>
                  <w:b/>
                  <w:sz w:val="16"/>
                  <w:szCs w:val="16"/>
                  <w:highlight w:val="cyan"/>
                  <w:u w:val="single"/>
                  <w:lang w:bidi="en-US"/>
                  <w:rPrChange w:id="5034" w:author="HSY" w:date="2023-03-18T00:19:00Z">
                    <w:rPr>
                      <w:rFonts w:ascii="Times New Roman" w:hAnsi="Times New Roman" w:cs="Times New Roman"/>
                      <w:b/>
                      <w:sz w:val="14"/>
                      <w:u w:val="single"/>
                      <w:lang w:bidi="en-US"/>
                    </w:rPr>
                  </w:rPrChange>
                </w:rPr>
                <w:t>8.2058</w:t>
              </w:r>
            </w:ins>
          </w:p>
        </w:tc>
        <w:tc>
          <w:tcPr>
            <w:tcW w:w="740" w:type="dxa"/>
            <w:tcBorders>
              <w:top w:val="nil"/>
              <w:left w:val="single" w:sz="3" w:space="0" w:color="000000"/>
              <w:bottom w:val="nil"/>
              <w:right w:val="single" w:sz="3" w:space="0" w:color="000000"/>
            </w:tcBorders>
            <w:vAlign w:val="center"/>
          </w:tcPr>
          <w:p w14:paraId="07B58FAE" w14:textId="77777777" w:rsidR="00126C05" w:rsidRPr="009536F1" w:rsidRDefault="00126C05" w:rsidP="00B25D2D">
            <w:pPr>
              <w:pStyle w:val="af5"/>
              <w:wordWrap/>
              <w:jc w:val="center"/>
              <w:rPr>
                <w:ins w:id="5035" w:author="HSY" w:date="2023-03-18T00:16:00Z"/>
                <w:rFonts w:ascii="Palatino Linotype" w:hAnsi="Palatino Linotype" w:cs="Times New Roman"/>
                <w:sz w:val="16"/>
                <w:szCs w:val="16"/>
                <w:highlight w:val="cyan"/>
                <w:rPrChange w:id="5036" w:author="HSY" w:date="2023-03-18T00:19:00Z">
                  <w:rPr>
                    <w:ins w:id="5037" w:author="HSY" w:date="2023-03-18T00:16:00Z"/>
                    <w:rFonts w:ascii="Times New Roman" w:hAnsi="Times New Roman" w:cs="Times New Roman"/>
                  </w:rPr>
                </w:rPrChange>
              </w:rPr>
            </w:pPr>
            <w:ins w:id="5038" w:author="HSY" w:date="2023-03-18T00:16:00Z">
              <w:r w:rsidRPr="009536F1">
                <w:rPr>
                  <w:rFonts w:ascii="Palatino Linotype" w:hAnsi="Palatino Linotype" w:cs="Times New Roman"/>
                  <w:b/>
                  <w:sz w:val="16"/>
                  <w:szCs w:val="16"/>
                  <w:highlight w:val="cyan"/>
                  <w:u w:val="single"/>
                  <w:lang w:bidi="en-US"/>
                  <w:rPrChange w:id="5039" w:author="HSY" w:date="2023-03-18T00:19:00Z">
                    <w:rPr>
                      <w:rFonts w:ascii="Times New Roman" w:hAnsi="Times New Roman" w:cs="Times New Roman"/>
                      <w:b/>
                      <w:sz w:val="14"/>
                      <w:u w:val="single"/>
                      <w:lang w:bidi="en-US"/>
                    </w:rPr>
                  </w:rPrChange>
                </w:rPr>
                <w:t>15.4682</w:t>
              </w:r>
            </w:ins>
          </w:p>
        </w:tc>
        <w:tc>
          <w:tcPr>
            <w:tcW w:w="740" w:type="dxa"/>
            <w:tcBorders>
              <w:top w:val="nil"/>
              <w:left w:val="single" w:sz="2" w:space="0" w:color="000000"/>
              <w:bottom w:val="nil"/>
              <w:right w:val="single" w:sz="2" w:space="0" w:color="000000"/>
            </w:tcBorders>
            <w:vAlign w:val="center"/>
          </w:tcPr>
          <w:p w14:paraId="5B55CDFE" w14:textId="77777777" w:rsidR="00126C05" w:rsidRPr="009536F1" w:rsidRDefault="00126C05" w:rsidP="00B25D2D">
            <w:pPr>
              <w:pStyle w:val="af5"/>
              <w:wordWrap/>
              <w:jc w:val="center"/>
              <w:rPr>
                <w:ins w:id="5040" w:author="HSY" w:date="2023-03-18T00:16:00Z"/>
                <w:rFonts w:ascii="Palatino Linotype" w:hAnsi="Palatino Linotype" w:cs="Times New Roman"/>
                <w:sz w:val="16"/>
                <w:szCs w:val="16"/>
                <w:highlight w:val="cyan"/>
                <w:rPrChange w:id="5041" w:author="HSY" w:date="2023-03-18T00:19:00Z">
                  <w:rPr>
                    <w:ins w:id="5042" w:author="HSY" w:date="2023-03-18T00:16:00Z"/>
                    <w:rFonts w:ascii="Times New Roman" w:hAnsi="Times New Roman" w:cs="Times New Roman"/>
                  </w:rPr>
                </w:rPrChange>
              </w:rPr>
            </w:pPr>
            <w:ins w:id="5043" w:author="HSY" w:date="2023-03-18T00:16:00Z">
              <w:r w:rsidRPr="009536F1">
                <w:rPr>
                  <w:rFonts w:ascii="Palatino Linotype" w:hAnsi="Palatino Linotype" w:cs="Times New Roman"/>
                  <w:b/>
                  <w:sz w:val="16"/>
                  <w:szCs w:val="16"/>
                  <w:highlight w:val="cyan"/>
                  <w:u w:val="single"/>
                  <w:lang w:bidi="en-US"/>
                  <w:rPrChange w:id="5044" w:author="HSY" w:date="2023-03-18T00:19:00Z">
                    <w:rPr>
                      <w:rFonts w:ascii="Times New Roman" w:hAnsi="Times New Roman" w:cs="Times New Roman"/>
                      <w:b/>
                      <w:sz w:val="14"/>
                      <w:u w:val="single"/>
                      <w:lang w:bidi="en-US"/>
                    </w:rPr>
                  </w:rPrChange>
                </w:rPr>
                <w:t>29.3555</w:t>
              </w:r>
            </w:ins>
          </w:p>
        </w:tc>
        <w:tc>
          <w:tcPr>
            <w:tcW w:w="740" w:type="dxa"/>
            <w:tcBorders>
              <w:top w:val="nil"/>
              <w:left w:val="single" w:sz="3" w:space="0" w:color="000000"/>
              <w:bottom w:val="nil"/>
              <w:right w:val="single" w:sz="3" w:space="0" w:color="000000"/>
            </w:tcBorders>
            <w:vAlign w:val="center"/>
          </w:tcPr>
          <w:p w14:paraId="05CC6391" w14:textId="77777777" w:rsidR="00126C05" w:rsidRPr="009536F1" w:rsidRDefault="00126C05" w:rsidP="00B25D2D">
            <w:pPr>
              <w:pStyle w:val="af5"/>
              <w:wordWrap/>
              <w:jc w:val="center"/>
              <w:rPr>
                <w:ins w:id="5045" w:author="HSY" w:date="2023-03-18T00:16:00Z"/>
                <w:rFonts w:ascii="Palatino Linotype" w:hAnsi="Palatino Linotype" w:cs="Times New Roman"/>
                <w:sz w:val="16"/>
                <w:szCs w:val="16"/>
                <w:highlight w:val="cyan"/>
                <w:rPrChange w:id="5046" w:author="HSY" w:date="2023-03-18T00:19:00Z">
                  <w:rPr>
                    <w:ins w:id="5047" w:author="HSY" w:date="2023-03-18T00:16:00Z"/>
                    <w:rFonts w:ascii="Times New Roman" w:hAnsi="Times New Roman" w:cs="Times New Roman"/>
                  </w:rPr>
                </w:rPrChange>
              </w:rPr>
            </w:pPr>
            <w:ins w:id="5048" w:author="HSY" w:date="2023-03-18T00:16:00Z">
              <w:r w:rsidRPr="009536F1">
                <w:rPr>
                  <w:rFonts w:ascii="Palatino Linotype" w:hAnsi="Palatino Linotype" w:cs="Times New Roman"/>
                  <w:b/>
                  <w:sz w:val="16"/>
                  <w:szCs w:val="16"/>
                  <w:highlight w:val="cyan"/>
                  <w:u w:val="single"/>
                  <w:lang w:bidi="en-US"/>
                  <w:rPrChange w:id="5049" w:author="HSY" w:date="2023-03-18T00:19:00Z">
                    <w:rPr>
                      <w:rFonts w:ascii="Times New Roman" w:hAnsi="Times New Roman" w:cs="Times New Roman"/>
                      <w:b/>
                      <w:sz w:val="14"/>
                      <w:u w:val="single"/>
                      <w:lang w:bidi="en-US"/>
                    </w:rPr>
                  </w:rPrChange>
                </w:rPr>
                <w:t>8.6348</w:t>
              </w:r>
            </w:ins>
          </w:p>
        </w:tc>
        <w:tc>
          <w:tcPr>
            <w:tcW w:w="740" w:type="dxa"/>
            <w:tcBorders>
              <w:top w:val="nil"/>
              <w:left w:val="single" w:sz="2" w:space="0" w:color="000000"/>
              <w:bottom w:val="nil"/>
              <w:right w:val="single" w:sz="2" w:space="0" w:color="000000"/>
            </w:tcBorders>
            <w:vAlign w:val="center"/>
          </w:tcPr>
          <w:p w14:paraId="0D14606F" w14:textId="77777777" w:rsidR="00126C05" w:rsidRPr="009536F1" w:rsidRDefault="00126C05" w:rsidP="00B25D2D">
            <w:pPr>
              <w:pStyle w:val="af5"/>
              <w:wordWrap/>
              <w:jc w:val="center"/>
              <w:rPr>
                <w:ins w:id="5050" w:author="HSY" w:date="2023-03-18T00:16:00Z"/>
                <w:rFonts w:ascii="Palatino Linotype" w:hAnsi="Palatino Linotype" w:cs="Times New Roman"/>
                <w:sz w:val="16"/>
                <w:szCs w:val="16"/>
                <w:highlight w:val="cyan"/>
                <w:rPrChange w:id="5051" w:author="HSY" w:date="2023-03-18T00:19:00Z">
                  <w:rPr>
                    <w:ins w:id="5052" w:author="HSY" w:date="2023-03-18T00:16:00Z"/>
                    <w:rFonts w:ascii="Times New Roman" w:hAnsi="Times New Roman" w:cs="Times New Roman"/>
                  </w:rPr>
                </w:rPrChange>
              </w:rPr>
            </w:pPr>
            <w:ins w:id="5053" w:author="HSY" w:date="2023-03-18T00:16:00Z">
              <w:r w:rsidRPr="009536F1">
                <w:rPr>
                  <w:rFonts w:ascii="Palatino Linotype" w:hAnsi="Palatino Linotype" w:cs="Times New Roman"/>
                  <w:b/>
                  <w:sz w:val="16"/>
                  <w:szCs w:val="16"/>
                  <w:highlight w:val="cyan"/>
                  <w:u w:val="single"/>
                  <w:lang w:bidi="en-US"/>
                  <w:rPrChange w:id="5054" w:author="HSY" w:date="2023-03-18T00:19:00Z">
                    <w:rPr>
                      <w:rFonts w:ascii="Times New Roman" w:hAnsi="Times New Roman" w:cs="Times New Roman"/>
                      <w:b/>
                      <w:sz w:val="14"/>
                      <w:u w:val="single"/>
                      <w:lang w:bidi="en-US"/>
                    </w:rPr>
                  </w:rPrChange>
                </w:rPr>
                <w:t>24.7510</w:t>
              </w:r>
            </w:ins>
          </w:p>
        </w:tc>
        <w:tc>
          <w:tcPr>
            <w:tcW w:w="740" w:type="dxa"/>
            <w:tcBorders>
              <w:top w:val="nil"/>
              <w:left w:val="single" w:sz="3" w:space="0" w:color="000000"/>
              <w:bottom w:val="nil"/>
              <w:right w:val="single" w:sz="3" w:space="0" w:color="000000"/>
            </w:tcBorders>
            <w:vAlign w:val="center"/>
          </w:tcPr>
          <w:p w14:paraId="61C442FC" w14:textId="77777777" w:rsidR="00126C05" w:rsidRPr="009536F1" w:rsidRDefault="00126C05" w:rsidP="00B25D2D">
            <w:pPr>
              <w:pStyle w:val="af5"/>
              <w:wordWrap/>
              <w:jc w:val="center"/>
              <w:rPr>
                <w:ins w:id="5055" w:author="HSY" w:date="2023-03-18T00:16:00Z"/>
                <w:rFonts w:ascii="Palatino Linotype" w:hAnsi="Palatino Linotype" w:cs="Times New Roman"/>
                <w:sz w:val="16"/>
                <w:szCs w:val="16"/>
                <w:highlight w:val="cyan"/>
                <w:rPrChange w:id="5056" w:author="HSY" w:date="2023-03-18T00:19:00Z">
                  <w:rPr>
                    <w:ins w:id="5057" w:author="HSY" w:date="2023-03-18T00:16:00Z"/>
                    <w:rFonts w:ascii="Times New Roman" w:hAnsi="Times New Roman" w:cs="Times New Roman"/>
                  </w:rPr>
                </w:rPrChange>
              </w:rPr>
            </w:pPr>
            <w:ins w:id="5058" w:author="HSY" w:date="2023-03-18T00:16:00Z">
              <w:r w:rsidRPr="009536F1">
                <w:rPr>
                  <w:rFonts w:ascii="Palatino Linotype" w:hAnsi="Palatino Linotype" w:cs="Times New Roman"/>
                  <w:b/>
                  <w:sz w:val="16"/>
                  <w:szCs w:val="16"/>
                  <w:highlight w:val="cyan"/>
                  <w:u w:val="single"/>
                  <w:lang w:bidi="en-US"/>
                  <w:rPrChange w:id="5059" w:author="HSY" w:date="2023-03-18T00:19:00Z">
                    <w:rPr>
                      <w:rFonts w:ascii="Times New Roman" w:hAnsi="Times New Roman" w:cs="Times New Roman"/>
                      <w:b/>
                      <w:sz w:val="14"/>
                      <w:u w:val="single"/>
                      <w:lang w:bidi="en-US"/>
                    </w:rPr>
                  </w:rPrChange>
                </w:rPr>
                <w:t>14.2645</w:t>
              </w:r>
            </w:ins>
          </w:p>
        </w:tc>
        <w:tc>
          <w:tcPr>
            <w:tcW w:w="740" w:type="dxa"/>
            <w:tcBorders>
              <w:top w:val="nil"/>
              <w:left w:val="single" w:sz="2" w:space="0" w:color="000000"/>
              <w:bottom w:val="nil"/>
              <w:right w:val="single" w:sz="2" w:space="0" w:color="000000"/>
            </w:tcBorders>
            <w:vAlign w:val="center"/>
          </w:tcPr>
          <w:p w14:paraId="414AB462" w14:textId="77777777" w:rsidR="00126C05" w:rsidRPr="009536F1" w:rsidRDefault="00126C05" w:rsidP="00B25D2D">
            <w:pPr>
              <w:pStyle w:val="af5"/>
              <w:wordWrap/>
              <w:jc w:val="center"/>
              <w:rPr>
                <w:ins w:id="5060" w:author="HSY" w:date="2023-03-18T00:16:00Z"/>
                <w:rFonts w:ascii="Palatino Linotype" w:hAnsi="Palatino Linotype" w:cs="Times New Roman"/>
                <w:sz w:val="16"/>
                <w:szCs w:val="16"/>
                <w:highlight w:val="cyan"/>
                <w:rPrChange w:id="5061" w:author="HSY" w:date="2023-03-18T00:19:00Z">
                  <w:rPr>
                    <w:ins w:id="5062" w:author="HSY" w:date="2023-03-18T00:16:00Z"/>
                    <w:rFonts w:ascii="Times New Roman" w:hAnsi="Times New Roman" w:cs="Times New Roman"/>
                  </w:rPr>
                </w:rPrChange>
              </w:rPr>
            </w:pPr>
            <w:ins w:id="5063" w:author="HSY" w:date="2023-03-18T00:16:00Z">
              <w:r w:rsidRPr="009536F1">
                <w:rPr>
                  <w:rFonts w:ascii="Palatino Linotype" w:hAnsi="Palatino Linotype" w:cs="Times New Roman"/>
                  <w:b/>
                  <w:sz w:val="16"/>
                  <w:szCs w:val="16"/>
                  <w:highlight w:val="cyan"/>
                  <w:u w:val="single"/>
                  <w:lang w:bidi="en-US"/>
                  <w:rPrChange w:id="5064" w:author="HSY" w:date="2023-03-18T00:19:00Z">
                    <w:rPr>
                      <w:rFonts w:ascii="Times New Roman" w:hAnsi="Times New Roman" w:cs="Times New Roman"/>
                      <w:b/>
                      <w:sz w:val="14"/>
                      <w:u w:val="single"/>
                      <w:lang w:bidi="en-US"/>
                    </w:rPr>
                  </w:rPrChange>
                </w:rPr>
                <w:t>20.5988</w:t>
              </w:r>
            </w:ins>
          </w:p>
        </w:tc>
        <w:tc>
          <w:tcPr>
            <w:tcW w:w="740" w:type="dxa"/>
            <w:tcBorders>
              <w:top w:val="nil"/>
              <w:left w:val="single" w:sz="3" w:space="0" w:color="000000"/>
              <w:bottom w:val="nil"/>
              <w:right w:val="single" w:sz="2" w:space="0" w:color="000000"/>
            </w:tcBorders>
            <w:vAlign w:val="center"/>
          </w:tcPr>
          <w:p w14:paraId="69F6F096" w14:textId="77777777" w:rsidR="00126C05" w:rsidRPr="009536F1" w:rsidRDefault="00126C05" w:rsidP="00B25D2D">
            <w:pPr>
              <w:pStyle w:val="af5"/>
              <w:wordWrap/>
              <w:jc w:val="center"/>
              <w:rPr>
                <w:ins w:id="5065" w:author="HSY" w:date="2023-03-18T00:16:00Z"/>
                <w:rFonts w:ascii="Palatino Linotype" w:hAnsi="Palatino Linotype" w:cs="Times New Roman"/>
                <w:sz w:val="16"/>
                <w:szCs w:val="16"/>
                <w:highlight w:val="cyan"/>
                <w:rPrChange w:id="5066" w:author="HSY" w:date="2023-03-18T00:19:00Z">
                  <w:rPr>
                    <w:ins w:id="5067" w:author="HSY" w:date="2023-03-18T00:16:00Z"/>
                    <w:rFonts w:ascii="Times New Roman" w:hAnsi="Times New Roman" w:cs="Times New Roman"/>
                  </w:rPr>
                </w:rPrChange>
              </w:rPr>
            </w:pPr>
            <w:ins w:id="5068" w:author="HSY" w:date="2023-03-18T00:16:00Z">
              <w:r w:rsidRPr="009536F1">
                <w:rPr>
                  <w:rFonts w:ascii="Palatino Linotype" w:hAnsi="Palatino Linotype" w:cs="Times New Roman"/>
                  <w:b/>
                  <w:sz w:val="16"/>
                  <w:szCs w:val="16"/>
                  <w:highlight w:val="cyan"/>
                  <w:u w:val="single"/>
                  <w:lang w:bidi="en-US"/>
                  <w:rPrChange w:id="5069" w:author="HSY" w:date="2023-03-18T00:19:00Z">
                    <w:rPr>
                      <w:rFonts w:ascii="Times New Roman" w:hAnsi="Times New Roman" w:cs="Times New Roman"/>
                      <w:b/>
                      <w:sz w:val="14"/>
                      <w:u w:val="single"/>
                      <w:lang w:bidi="en-US"/>
                    </w:rPr>
                  </w:rPrChange>
                </w:rPr>
                <w:t>6.3262</w:t>
              </w:r>
            </w:ins>
          </w:p>
        </w:tc>
        <w:tc>
          <w:tcPr>
            <w:tcW w:w="740" w:type="dxa"/>
            <w:tcBorders>
              <w:top w:val="nil"/>
              <w:left w:val="single" w:sz="2" w:space="0" w:color="000000"/>
              <w:bottom w:val="nil"/>
              <w:right w:val="nil"/>
            </w:tcBorders>
            <w:vAlign w:val="center"/>
          </w:tcPr>
          <w:p w14:paraId="4178944B" w14:textId="77777777" w:rsidR="00126C05" w:rsidRPr="009536F1" w:rsidRDefault="00126C05" w:rsidP="00B25D2D">
            <w:pPr>
              <w:pStyle w:val="af5"/>
              <w:wordWrap/>
              <w:jc w:val="center"/>
              <w:rPr>
                <w:ins w:id="5070" w:author="HSY" w:date="2023-03-18T00:16:00Z"/>
                <w:rFonts w:ascii="Palatino Linotype" w:hAnsi="Palatino Linotype" w:cs="Times New Roman"/>
                <w:sz w:val="16"/>
                <w:szCs w:val="16"/>
                <w:highlight w:val="cyan"/>
                <w:rPrChange w:id="5071" w:author="HSY" w:date="2023-03-18T00:19:00Z">
                  <w:rPr>
                    <w:ins w:id="5072" w:author="HSY" w:date="2023-03-18T00:16:00Z"/>
                    <w:rFonts w:ascii="Times New Roman" w:hAnsi="Times New Roman" w:cs="Times New Roman"/>
                  </w:rPr>
                </w:rPrChange>
              </w:rPr>
            </w:pPr>
            <w:ins w:id="5073" w:author="HSY" w:date="2023-03-18T00:16:00Z">
              <w:r w:rsidRPr="009536F1">
                <w:rPr>
                  <w:rFonts w:ascii="Palatino Linotype" w:hAnsi="Palatino Linotype" w:cs="Times New Roman"/>
                  <w:b/>
                  <w:sz w:val="16"/>
                  <w:szCs w:val="16"/>
                  <w:highlight w:val="cyan"/>
                  <w:u w:val="single"/>
                  <w:lang w:bidi="en-US"/>
                  <w:rPrChange w:id="5074" w:author="HSY" w:date="2023-03-18T00:19:00Z">
                    <w:rPr>
                      <w:rFonts w:ascii="Times New Roman" w:hAnsi="Times New Roman" w:cs="Times New Roman"/>
                      <w:b/>
                      <w:sz w:val="14"/>
                      <w:u w:val="single"/>
                      <w:lang w:bidi="en-US"/>
                    </w:rPr>
                  </w:rPrChange>
                </w:rPr>
                <w:t>9.8519</w:t>
              </w:r>
            </w:ins>
          </w:p>
        </w:tc>
      </w:tr>
      <w:tr w:rsidR="00126C05" w:rsidRPr="009536F1" w14:paraId="1530B02C" w14:textId="77777777" w:rsidTr="00B25D2D">
        <w:trPr>
          <w:trHeight w:val="386"/>
          <w:ins w:id="5075" w:author="HSY" w:date="2023-03-18T00:16:00Z"/>
        </w:trPr>
        <w:tc>
          <w:tcPr>
            <w:tcW w:w="1537" w:type="dxa"/>
            <w:tcBorders>
              <w:top w:val="nil"/>
              <w:left w:val="nil"/>
              <w:bottom w:val="nil"/>
              <w:right w:val="single" w:sz="2" w:space="0" w:color="000000"/>
            </w:tcBorders>
            <w:vAlign w:val="center"/>
          </w:tcPr>
          <w:p w14:paraId="5C284F52" w14:textId="77777777" w:rsidR="00126C05" w:rsidRPr="009536F1" w:rsidRDefault="00126C05" w:rsidP="00B25D2D">
            <w:pPr>
              <w:pStyle w:val="af5"/>
              <w:wordWrap/>
              <w:jc w:val="center"/>
              <w:rPr>
                <w:ins w:id="5076" w:author="HSY" w:date="2023-03-18T00:16:00Z"/>
                <w:rFonts w:ascii="Palatino Linotype" w:hAnsi="Palatino Linotype" w:cs="Times New Roman"/>
                <w:sz w:val="16"/>
                <w:szCs w:val="16"/>
                <w:highlight w:val="cyan"/>
                <w:rPrChange w:id="5077" w:author="HSY" w:date="2023-03-18T00:19:00Z">
                  <w:rPr>
                    <w:ins w:id="5078" w:author="HSY" w:date="2023-03-18T00:16:00Z"/>
                    <w:rFonts w:ascii="Times New Roman" w:hAnsi="Times New Roman" w:cs="Times New Roman"/>
                  </w:rPr>
                </w:rPrChange>
              </w:rPr>
            </w:pPr>
            <w:ins w:id="5079" w:author="HSY" w:date="2023-03-18T00:16:00Z">
              <w:r w:rsidRPr="009536F1">
                <w:rPr>
                  <w:rFonts w:ascii="Palatino Linotype" w:hAnsi="Palatino Linotype" w:cs="Times New Roman"/>
                  <w:b/>
                  <w:sz w:val="16"/>
                  <w:szCs w:val="16"/>
                  <w:highlight w:val="cyan"/>
                  <w:lang w:bidi="en-US"/>
                  <w:rPrChange w:id="5080" w:author="HSY" w:date="2023-03-18T00:19:00Z">
                    <w:rPr>
                      <w:rFonts w:ascii="Times New Roman" w:hAnsi="Times New Roman" w:cs="Times New Roman"/>
                      <w:b/>
                      <w:sz w:val="16"/>
                      <w:lang w:bidi="en-US"/>
                    </w:rPr>
                  </w:rPrChange>
                </w:rPr>
                <w:t>Turbidity</w:t>
              </w:r>
            </w:ins>
          </w:p>
        </w:tc>
        <w:tc>
          <w:tcPr>
            <w:tcW w:w="740" w:type="dxa"/>
            <w:tcBorders>
              <w:top w:val="nil"/>
              <w:left w:val="single" w:sz="2" w:space="0" w:color="000000"/>
              <w:bottom w:val="nil"/>
              <w:right w:val="single" w:sz="2" w:space="0" w:color="000000"/>
            </w:tcBorders>
            <w:vAlign w:val="center"/>
          </w:tcPr>
          <w:p w14:paraId="1177F474" w14:textId="77777777" w:rsidR="00126C05" w:rsidRPr="009536F1" w:rsidRDefault="00126C05" w:rsidP="00B25D2D">
            <w:pPr>
              <w:pStyle w:val="af5"/>
              <w:wordWrap/>
              <w:jc w:val="center"/>
              <w:rPr>
                <w:ins w:id="5081" w:author="HSY" w:date="2023-03-18T00:16:00Z"/>
                <w:rFonts w:ascii="Palatino Linotype" w:hAnsi="Palatino Linotype" w:cs="Times New Roman"/>
                <w:sz w:val="16"/>
                <w:szCs w:val="16"/>
                <w:highlight w:val="cyan"/>
                <w:rPrChange w:id="5082" w:author="HSY" w:date="2023-03-18T00:19:00Z">
                  <w:rPr>
                    <w:ins w:id="5083" w:author="HSY" w:date="2023-03-18T00:16:00Z"/>
                    <w:rFonts w:ascii="Times New Roman" w:hAnsi="Times New Roman" w:cs="Times New Roman"/>
                  </w:rPr>
                </w:rPrChange>
              </w:rPr>
            </w:pPr>
            <w:ins w:id="5084" w:author="HSY" w:date="2023-03-18T00:16:00Z">
              <w:r w:rsidRPr="009536F1">
                <w:rPr>
                  <w:rFonts w:ascii="Palatino Linotype" w:hAnsi="Palatino Linotype" w:cs="Times New Roman"/>
                  <w:sz w:val="16"/>
                  <w:szCs w:val="16"/>
                  <w:highlight w:val="cyan"/>
                  <w:lang w:bidi="en-US"/>
                  <w:rPrChange w:id="5085" w:author="HSY" w:date="2023-03-18T00:19:00Z">
                    <w:rPr>
                      <w:rFonts w:ascii="Times New Roman" w:hAnsi="Times New Roman" w:cs="Times New Roman"/>
                      <w:sz w:val="14"/>
                      <w:lang w:bidi="en-US"/>
                    </w:rPr>
                  </w:rPrChange>
                </w:rPr>
                <w:t>1.3844</w:t>
              </w:r>
            </w:ins>
          </w:p>
        </w:tc>
        <w:tc>
          <w:tcPr>
            <w:tcW w:w="740" w:type="dxa"/>
            <w:tcBorders>
              <w:top w:val="nil"/>
              <w:left w:val="single" w:sz="2" w:space="0" w:color="000000"/>
              <w:bottom w:val="nil"/>
              <w:right w:val="single" w:sz="2" w:space="0" w:color="000000"/>
            </w:tcBorders>
            <w:vAlign w:val="center"/>
          </w:tcPr>
          <w:p w14:paraId="41E9BCB0" w14:textId="77777777" w:rsidR="00126C05" w:rsidRPr="009536F1" w:rsidRDefault="00126C05" w:rsidP="00B25D2D">
            <w:pPr>
              <w:pStyle w:val="af5"/>
              <w:wordWrap/>
              <w:jc w:val="center"/>
              <w:rPr>
                <w:ins w:id="5086" w:author="HSY" w:date="2023-03-18T00:16:00Z"/>
                <w:rFonts w:ascii="Palatino Linotype" w:hAnsi="Palatino Linotype" w:cs="Times New Roman"/>
                <w:sz w:val="16"/>
                <w:szCs w:val="16"/>
                <w:highlight w:val="cyan"/>
                <w:rPrChange w:id="5087" w:author="HSY" w:date="2023-03-18T00:19:00Z">
                  <w:rPr>
                    <w:ins w:id="5088" w:author="HSY" w:date="2023-03-18T00:16:00Z"/>
                    <w:rFonts w:ascii="Times New Roman" w:hAnsi="Times New Roman" w:cs="Times New Roman"/>
                  </w:rPr>
                </w:rPrChange>
              </w:rPr>
            </w:pPr>
            <w:ins w:id="5089" w:author="HSY" w:date="2023-03-18T00:16:00Z">
              <w:r w:rsidRPr="009536F1">
                <w:rPr>
                  <w:rFonts w:ascii="Palatino Linotype" w:hAnsi="Palatino Linotype" w:cs="Times New Roman"/>
                  <w:b/>
                  <w:sz w:val="16"/>
                  <w:szCs w:val="16"/>
                  <w:highlight w:val="cyan"/>
                  <w:u w:val="single"/>
                  <w:lang w:bidi="en-US"/>
                  <w:rPrChange w:id="5090" w:author="HSY" w:date="2023-03-18T00:19:00Z">
                    <w:rPr>
                      <w:rFonts w:ascii="Times New Roman" w:hAnsi="Times New Roman" w:cs="Times New Roman"/>
                      <w:b/>
                      <w:sz w:val="14"/>
                      <w:u w:val="single"/>
                      <w:lang w:bidi="en-US"/>
                    </w:rPr>
                  </w:rPrChange>
                </w:rPr>
                <w:t>5.6681</w:t>
              </w:r>
            </w:ins>
          </w:p>
        </w:tc>
        <w:tc>
          <w:tcPr>
            <w:tcW w:w="740" w:type="dxa"/>
            <w:tcBorders>
              <w:top w:val="nil"/>
              <w:left w:val="single" w:sz="2" w:space="0" w:color="000000"/>
              <w:bottom w:val="nil"/>
              <w:right w:val="single" w:sz="2" w:space="0" w:color="000000"/>
            </w:tcBorders>
            <w:vAlign w:val="center"/>
          </w:tcPr>
          <w:p w14:paraId="3EF88EC5" w14:textId="77777777" w:rsidR="00126C05" w:rsidRPr="009536F1" w:rsidRDefault="00126C05" w:rsidP="00B25D2D">
            <w:pPr>
              <w:pStyle w:val="af5"/>
              <w:wordWrap/>
              <w:jc w:val="center"/>
              <w:rPr>
                <w:ins w:id="5091" w:author="HSY" w:date="2023-03-18T00:16:00Z"/>
                <w:rFonts w:ascii="Palatino Linotype" w:hAnsi="Palatino Linotype" w:cs="Times New Roman"/>
                <w:sz w:val="16"/>
                <w:szCs w:val="16"/>
                <w:highlight w:val="cyan"/>
                <w:rPrChange w:id="5092" w:author="HSY" w:date="2023-03-18T00:19:00Z">
                  <w:rPr>
                    <w:ins w:id="5093" w:author="HSY" w:date="2023-03-18T00:16:00Z"/>
                    <w:rFonts w:ascii="Times New Roman" w:hAnsi="Times New Roman" w:cs="Times New Roman"/>
                  </w:rPr>
                </w:rPrChange>
              </w:rPr>
            </w:pPr>
            <w:ins w:id="5094" w:author="HSY" w:date="2023-03-18T00:16:00Z">
              <w:r w:rsidRPr="009536F1">
                <w:rPr>
                  <w:rFonts w:ascii="Palatino Linotype" w:hAnsi="Palatino Linotype" w:cs="Times New Roman"/>
                  <w:sz w:val="16"/>
                  <w:szCs w:val="16"/>
                  <w:highlight w:val="cyan"/>
                  <w:lang w:bidi="en-US"/>
                  <w:rPrChange w:id="5095" w:author="HSY" w:date="2023-03-18T00:19:00Z">
                    <w:rPr>
                      <w:rFonts w:ascii="Times New Roman" w:hAnsi="Times New Roman" w:cs="Times New Roman"/>
                      <w:sz w:val="14"/>
                      <w:lang w:bidi="en-US"/>
                    </w:rPr>
                  </w:rPrChange>
                </w:rPr>
                <w:t>1.8321</w:t>
              </w:r>
            </w:ins>
          </w:p>
        </w:tc>
        <w:tc>
          <w:tcPr>
            <w:tcW w:w="740" w:type="dxa"/>
            <w:tcBorders>
              <w:top w:val="nil"/>
              <w:left w:val="single" w:sz="2" w:space="0" w:color="000000"/>
              <w:bottom w:val="nil"/>
              <w:right w:val="single" w:sz="2" w:space="0" w:color="000000"/>
            </w:tcBorders>
            <w:vAlign w:val="center"/>
          </w:tcPr>
          <w:p w14:paraId="6089E572" w14:textId="77777777" w:rsidR="00126C05" w:rsidRPr="009536F1" w:rsidRDefault="00126C05" w:rsidP="00B25D2D">
            <w:pPr>
              <w:pStyle w:val="af5"/>
              <w:wordWrap/>
              <w:jc w:val="center"/>
              <w:rPr>
                <w:ins w:id="5096" w:author="HSY" w:date="2023-03-18T00:16:00Z"/>
                <w:rFonts w:ascii="Palatino Linotype" w:hAnsi="Palatino Linotype" w:cs="Times New Roman"/>
                <w:sz w:val="16"/>
                <w:szCs w:val="16"/>
                <w:highlight w:val="cyan"/>
                <w:rPrChange w:id="5097" w:author="HSY" w:date="2023-03-18T00:19:00Z">
                  <w:rPr>
                    <w:ins w:id="5098" w:author="HSY" w:date="2023-03-18T00:16:00Z"/>
                    <w:rFonts w:ascii="Times New Roman" w:hAnsi="Times New Roman" w:cs="Times New Roman"/>
                  </w:rPr>
                </w:rPrChange>
              </w:rPr>
            </w:pPr>
            <w:ins w:id="5099" w:author="HSY" w:date="2023-03-18T00:16:00Z">
              <w:r w:rsidRPr="009536F1">
                <w:rPr>
                  <w:rFonts w:ascii="Palatino Linotype" w:hAnsi="Palatino Linotype" w:cs="Times New Roman"/>
                  <w:sz w:val="16"/>
                  <w:szCs w:val="16"/>
                  <w:highlight w:val="cyan"/>
                  <w:lang w:bidi="en-US"/>
                  <w:rPrChange w:id="5100" w:author="HSY" w:date="2023-03-18T00:19:00Z">
                    <w:rPr>
                      <w:rFonts w:ascii="Times New Roman" w:hAnsi="Times New Roman" w:cs="Times New Roman"/>
                      <w:sz w:val="14"/>
                      <w:lang w:bidi="en-US"/>
                    </w:rPr>
                  </w:rPrChange>
                </w:rPr>
                <w:t>1.0291</w:t>
              </w:r>
            </w:ins>
          </w:p>
        </w:tc>
        <w:tc>
          <w:tcPr>
            <w:tcW w:w="740" w:type="dxa"/>
            <w:tcBorders>
              <w:top w:val="nil"/>
              <w:left w:val="single" w:sz="2" w:space="0" w:color="000000"/>
              <w:bottom w:val="nil"/>
              <w:right w:val="single" w:sz="2" w:space="0" w:color="000000"/>
            </w:tcBorders>
            <w:vAlign w:val="center"/>
          </w:tcPr>
          <w:p w14:paraId="25342400" w14:textId="77777777" w:rsidR="00126C05" w:rsidRPr="009536F1" w:rsidRDefault="00126C05" w:rsidP="00B25D2D">
            <w:pPr>
              <w:pStyle w:val="af5"/>
              <w:wordWrap/>
              <w:jc w:val="center"/>
              <w:rPr>
                <w:ins w:id="5101" w:author="HSY" w:date="2023-03-18T00:16:00Z"/>
                <w:rFonts w:ascii="Palatino Linotype" w:hAnsi="Palatino Linotype" w:cs="Times New Roman"/>
                <w:sz w:val="16"/>
                <w:szCs w:val="16"/>
                <w:highlight w:val="cyan"/>
                <w:rPrChange w:id="5102" w:author="HSY" w:date="2023-03-18T00:19:00Z">
                  <w:rPr>
                    <w:ins w:id="5103" w:author="HSY" w:date="2023-03-18T00:16:00Z"/>
                    <w:rFonts w:ascii="Times New Roman" w:hAnsi="Times New Roman" w:cs="Times New Roman"/>
                  </w:rPr>
                </w:rPrChange>
              </w:rPr>
            </w:pPr>
            <w:ins w:id="5104" w:author="HSY" w:date="2023-03-18T00:16:00Z">
              <w:r w:rsidRPr="009536F1">
                <w:rPr>
                  <w:rFonts w:ascii="Palatino Linotype" w:hAnsi="Palatino Linotype" w:cs="Times New Roman"/>
                  <w:sz w:val="16"/>
                  <w:szCs w:val="16"/>
                  <w:highlight w:val="cyan"/>
                  <w:lang w:bidi="en-US"/>
                  <w:rPrChange w:id="5105" w:author="HSY" w:date="2023-03-18T00:19:00Z">
                    <w:rPr>
                      <w:rFonts w:ascii="Times New Roman" w:hAnsi="Times New Roman" w:cs="Times New Roman"/>
                      <w:sz w:val="14"/>
                      <w:lang w:bidi="en-US"/>
                    </w:rPr>
                  </w:rPrChange>
                </w:rPr>
                <w:t>5.9557</w:t>
              </w:r>
            </w:ins>
          </w:p>
        </w:tc>
        <w:tc>
          <w:tcPr>
            <w:tcW w:w="740" w:type="dxa"/>
            <w:tcBorders>
              <w:top w:val="nil"/>
              <w:left w:val="single" w:sz="2" w:space="0" w:color="000000"/>
              <w:bottom w:val="nil"/>
              <w:right w:val="single" w:sz="2" w:space="0" w:color="000000"/>
            </w:tcBorders>
            <w:vAlign w:val="center"/>
          </w:tcPr>
          <w:p w14:paraId="5C55E8D1" w14:textId="77777777" w:rsidR="00126C05" w:rsidRPr="009536F1" w:rsidRDefault="00126C05" w:rsidP="00B25D2D">
            <w:pPr>
              <w:pStyle w:val="af5"/>
              <w:wordWrap/>
              <w:jc w:val="center"/>
              <w:rPr>
                <w:ins w:id="5106" w:author="HSY" w:date="2023-03-18T00:16:00Z"/>
                <w:rFonts w:ascii="Palatino Linotype" w:hAnsi="Palatino Linotype" w:cs="Times New Roman"/>
                <w:sz w:val="16"/>
                <w:szCs w:val="16"/>
                <w:highlight w:val="cyan"/>
                <w:rPrChange w:id="5107" w:author="HSY" w:date="2023-03-18T00:19:00Z">
                  <w:rPr>
                    <w:ins w:id="5108" w:author="HSY" w:date="2023-03-18T00:16:00Z"/>
                    <w:rFonts w:ascii="Times New Roman" w:hAnsi="Times New Roman" w:cs="Times New Roman"/>
                  </w:rPr>
                </w:rPrChange>
              </w:rPr>
            </w:pPr>
            <w:ins w:id="5109" w:author="HSY" w:date="2023-03-18T00:16:00Z">
              <w:r w:rsidRPr="009536F1">
                <w:rPr>
                  <w:rFonts w:ascii="Palatino Linotype" w:hAnsi="Palatino Linotype" w:cs="Times New Roman"/>
                  <w:sz w:val="16"/>
                  <w:szCs w:val="16"/>
                  <w:highlight w:val="cyan"/>
                  <w:lang w:bidi="en-US"/>
                  <w:rPrChange w:id="5110" w:author="HSY" w:date="2023-03-18T00:19:00Z">
                    <w:rPr>
                      <w:rFonts w:ascii="Times New Roman" w:hAnsi="Times New Roman" w:cs="Times New Roman"/>
                      <w:sz w:val="14"/>
                      <w:lang w:bidi="en-US"/>
                    </w:rPr>
                  </w:rPrChange>
                </w:rPr>
                <w:t>4.3917</w:t>
              </w:r>
            </w:ins>
          </w:p>
        </w:tc>
        <w:tc>
          <w:tcPr>
            <w:tcW w:w="740" w:type="dxa"/>
            <w:tcBorders>
              <w:top w:val="nil"/>
              <w:left w:val="single" w:sz="2" w:space="0" w:color="000000"/>
              <w:bottom w:val="nil"/>
              <w:right w:val="single" w:sz="2" w:space="0" w:color="000000"/>
            </w:tcBorders>
            <w:vAlign w:val="center"/>
          </w:tcPr>
          <w:p w14:paraId="66D18B71" w14:textId="77777777" w:rsidR="00126C05" w:rsidRPr="009536F1" w:rsidRDefault="00126C05" w:rsidP="00B25D2D">
            <w:pPr>
              <w:pStyle w:val="af5"/>
              <w:wordWrap/>
              <w:jc w:val="center"/>
              <w:rPr>
                <w:ins w:id="5111" w:author="HSY" w:date="2023-03-18T00:16:00Z"/>
                <w:rFonts w:ascii="Palatino Linotype" w:hAnsi="Palatino Linotype" w:cs="Times New Roman"/>
                <w:sz w:val="16"/>
                <w:szCs w:val="16"/>
                <w:highlight w:val="cyan"/>
                <w:rPrChange w:id="5112" w:author="HSY" w:date="2023-03-18T00:19:00Z">
                  <w:rPr>
                    <w:ins w:id="5113" w:author="HSY" w:date="2023-03-18T00:16:00Z"/>
                    <w:rFonts w:ascii="Times New Roman" w:hAnsi="Times New Roman" w:cs="Times New Roman"/>
                  </w:rPr>
                </w:rPrChange>
              </w:rPr>
            </w:pPr>
            <w:ins w:id="5114" w:author="HSY" w:date="2023-03-18T00:16:00Z">
              <w:r w:rsidRPr="009536F1">
                <w:rPr>
                  <w:rFonts w:ascii="Palatino Linotype" w:hAnsi="Palatino Linotype" w:cs="Times New Roman"/>
                  <w:sz w:val="16"/>
                  <w:szCs w:val="16"/>
                  <w:highlight w:val="cyan"/>
                  <w:lang w:bidi="en-US"/>
                  <w:rPrChange w:id="5115" w:author="HSY" w:date="2023-03-18T00:19:00Z">
                    <w:rPr>
                      <w:rFonts w:ascii="Times New Roman" w:hAnsi="Times New Roman" w:cs="Times New Roman"/>
                      <w:sz w:val="14"/>
                      <w:lang w:bidi="en-US"/>
                    </w:rPr>
                  </w:rPrChange>
                </w:rPr>
                <w:t>7.1061</w:t>
              </w:r>
            </w:ins>
          </w:p>
        </w:tc>
        <w:tc>
          <w:tcPr>
            <w:tcW w:w="740" w:type="dxa"/>
            <w:tcBorders>
              <w:top w:val="nil"/>
              <w:left w:val="single" w:sz="2" w:space="0" w:color="000000"/>
              <w:bottom w:val="nil"/>
              <w:right w:val="single" w:sz="2" w:space="0" w:color="000000"/>
            </w:tcBorders>
            <w:vAlign w:val="center"/>
          </w:tcPr>
          <w:p w14:paraId="0FDF4F03" w14:textId="77777777" w:rsidR="00126C05" w:rsidRPr="009536F1" w:rsidRDefault="00126C05" w:rsidP="00B25D2D">
            <w:pPr>
              <w:pStyle w:val="af5"/>
              <w:wordWrap/>
              <w:jc w:val="center"/>
              <w:rPr>
                <w:ins w:id="5116" w:author="HSY" w:date="2023-03-18T00:16:00Z"/>
                <w:rFonts w:ascii="Palatino Linotype" w:hAnsi="Palatino Linotype" w:cs="Times New Roman"/>
                <w:sz w:val="16"/>
                <w:szCs w:val="16"/>
                <w:highlight w:val="cyan"/>
                <w:rPrChange w:id="5117" w:author="HSY" w:date="2023-03-18T00:19:00Z">
                  <w:rPr>
                    <w:ins w:id="5118" w:author="HSY" w:date="2023-03-18T00:16:00Z"/>
                    <w:rFonts w:ascii="Times New Roman" w:hAnsi="Times New Roman" w:cs="Times New Roman"/>
                  </w:rPr>
                </w:rPrChange>
              </w:rPr>
            </w:pPr>
            <w:ins w:id="5119" w:author="HSY" w:date="2023-03-18T00:16:00Z">
              <w:r w:rsidRPr="009536F1">
                <w:rPr>
                  <w:rFonts w:ascii="Palatino Linotype" w:hAnsi="Palatino Linotype" w:cs="Times New Roman"/>
                  <w:sz w:val="16"/>
                  <w:szCs w:val="16"/>
                  <w:highlight w:val="cyan"/>
                  <w:lang w:bidi="en-US"/>
                  <w:rPrChange w:id="5120" w:author="HSY" w:date="2023-03-18T00:19:00Z">
                    <w:rPr>
                      <w:rFonts w:ascii="Times New Roman" w:hAnsi="Times New Roman" w:cs="Times New Roman"/>
                      <w:sz w:val="14"/>
                      <w:lang w:bidi="en-US"/>
                    </w:rPr>
                  </w:rPrChange>
                </w:rPr>
                <w:t>7.4450</w:t>
              </w:r>
            </w:ins>
          </w:p>
        </w:tc>
        <w:tc>
          <w:tcPr>
            <w:tcW w:w="740" w:type="dxa"/>
            <w:tcBorders>
              <w:top w:val="nil"/>
              <w:left w:val="single" w:sz="2" w:space="0" w:color="000000"/>
              <w:bottom w:val="nil"/>
              <w:right w:val="single" w:sz="2" w:space="0" w:color="000000"/>
            </w:tcBorders>
            <w:vAlign w:val="center"/>
          </w:tcPr>
          <w:p w14:paraId="04E6DB38" w14:textId="77777777" w:rsidR="00126C05" w:rsidRPr="009536F1" w:rsidRDefault="00126C05" w:rsidP="00B25D2D">
            <w:pPr>
              <w:pStyle w:val="af5"/>
              <w:wordWrap/>
              <w:jc w:val="center"/>
              <w:rPr>
                <w:ins w:id="5121" w:author="HSY" w:date="2023-03-18T00:16:00Z"/>
                <w:rFonts w:ascii="Palatino Linotype" w:hAnsi="Palatino Linotype" w:cs="Times New Roman"/>
                <w:sz w:val="16"/>
                <w:szCs w:val="16"/>
                <w:highlight w:val="cyan"/>
                <w:rPrChange w:id="5122" w:author="HSY" w:date="2023-03-18T00:19:00Z">
                  <w:rPr>
                    <w:ins w:id="5123" w:author="HSY" w:date="2023-03-18T00:16:00Z"/>
                    <w:rFonts w:ascii="Times New Roman" w:hAnsi="Times New Roman" w:cs="Times New Roman"/>
                  </w:rPr>
                </w:rPrChange>
              </w:rPr>
            </w:pPr>
            <w:ins w:id="5124" w:author="HSY" w:date="2023-03-18T00:16:00Z">
              <w:r w:rsidRPr="009536F1">
                <w:rPr>
                  <w:rFonts w:ascii="Palatino Linotype" w:hAnsi="Palatino Linotype" w:cs="Times New Roman"/>
                  <w:sz w:val="16"/>
                  <w:szCs w:val="16"/>
                  <w:highlight w:val="cyan"/>
                  <w:lang w:bidi="en-US"/>
                  <w:rPrChange w:id="5125" w:author="HSY" w:date="2023-03-18T00:19:00Z">
                    <w:rPr>
                      <w:rFonts w:ascii="Times New Roman" w:hAnsi="Times New Roman" w:cs="Times New Roman"/>
                      <w:sz w:val="14"/>
                      <w:lang w:bidi="en-US"/>
                    </w:rPr>
                  </w:rPrChange>
                </w:rPr>
                <w:t>3.7155</w:t>
              </w:r>
            </w:ins>
          </w:p>
        </w:tc>
        <w:tc>
          <w:tcPr>
            <w:tcW w:w="740" w:type="dxa"/>
            <w:tcBorders>
              <w:top w:val="nil"/>
              <w:left w:val="single" w:sz="2" w:space="0" w:color="000000"/>
              <w:bottom w:val="nil"/>
              <w:right w:val="single" w:sz="2" w:space="0" w:color="000000"/>
            </w:tcBorders>
            <w:vAlign w:val="center"/>
          </w:tcPr>
          <w:p w14:paraId="27749E81" w14:textId="77777777" w:rsidR="00126C05" w:rsidRPr="009536F1" w:rsidRDefault="00126C05" w:rsidP="00B25D2D">
            <w:pPr>
              <w:pStyle w:val="af5"/>
              <w:wordWrap/>
              <w:jc w:val="center"/>
              <w:rPr>
                <w:ins w:id="5126" w:author="HSY" w:date="2023-03-18T00:16:00Z"/>
                <w:rFonts w:ascii="Palatino Linotype" w:hAnsi="Palatino Linotype" w:cs="Times New Roman"/>
                <w:sz w:val="16"/>
                <w:szCs w:val="16"/>
                <w:highlight w:val="cyan"/>
                <w:rPrChange w:id="5127" w:author="HSY" w:date="2023-03-18T00:19:00Z">
                  <w:rPr>
                    <w:ins w:id="5128" w:author="HSY" w:date="2023-03-18T00:16:00Z"/>
                    <w:rFonts w:ascii="Times New Roman" w:hAnsi="Times New Roman" w:cs="Times New Roman"/>
                  </w:rPr>
                </w:rPrChange>
              </w:rPr>
            </w:pPr>
            <w:ins w:id="5129" w:author="HSY" w:date="2023-03-18T00:16:00Z">
              <w:r w:rsidRPr="009536F1">
                <w:rPr>
                  <w:rFonts w:ascii="Palatino Linotype" w:hAnsi="Palatino Linotype" w:cs="Times New Roman"/>
                  <w:sz w:val="16"/>
                  <w:szCs w:val="16"/>
                  <w:highlight w:val="cyan"/>
                  <w:lang w:bidi="en-US"/>
                  <w:rPrChange w:id="5130" w:author="HSY" w:date="2023-03-18T00:19:00Z">
                    <w:rPr>
                      <w:rFonts w:ascii="Times New Roman" w:hAnsi="Times New Roman" w:cs="Times New Roman"/>
                      <w:sz w:val="14"/>
                      <w:lang w:bidi="en-US"/>
                    </w:rPr>
                  </w:rPrChange>
                </w:rPr>
                <w:t>5.8834</w:t>
              </w:r>
            </w:ins>
          </w:p>
        </w:tc>
        <w:tc>
          <w:tcPr>
            <w:tcW w:w="740" w:type="dxa"/>
            <w:tcBorders>
              <w:top w:val="nil"/>
              <w:left w:val="single" w:sz="2" w:space="0" w:color="000000"/>
              <w:bottom w:val="nil"/>
              <w:right w:val="single" w:sz="2" w:space="0" w:color="000000"/>
            </w:tcBorders>
            <w:vAlign w:val="center"/>
          </w:tcPr>
          <w:p w14:paraId="3FF18651" w14:textId="77777777" w:rsidR="00126C05" w:rsidRPr="009536F1" w:rsidRDefault="00126C05" w:rsidP="00B25D2D">
            <w:pPr>
              <w:pStyle w:val="af5"/>
              <w:wordWrap/>
              <w:jc w:val="center"/>
              <w:rPr>
                <w:ins w:id="5131" w:author="HSY" w:date="2023-03-18T00:16:00Z"/>
                <w:rFonts w:ascii="Palatino Linotype" w:hAnsi="Palatino Linotype" w:cs="Times New Roman"/>
                <w:sz w:val="16"/>
                <w:szCs w:val="16"/>
                <w:highlight w:val="cyan"/>
                <w:rPrChange w:id="5132" w:author="HSY" w:date="2023-03-18T00:19:00Z">
                  <w:rPr>
                    <w:ins w:id="5133" w:author="HSY" w:date="2023-03-18T00:16:00Z"/>
                    <w:rFonts w:ascii="Times New Roman" w:hAnsi="Times New Roman" w:cs="Times New Roman"/>
                  </w:rPr>
                </w:rPrChange>
              </w:rPr>
            </w:pPr>
            <w:ins w:id="5134" w:author="HSY" w:date="2023-03-18T00:16:00Z">
              <w:r w:rsidRPr="009536F1">
                <w:rPr>
                  <w:rFonts w:ascii="Palatino Linotype" w:hAnsi="Palatino Linotype" w:cs="Times New Roman"/>
                  <w:sz w:val="16"/>
                  <w:szCs w:val="16"/>
                  <w:highlight w:val="cyan"/>
                  <w:lang w:bidi="en-US"/>
                  <w:rPrChange w:id="5135" w:author="HSY" w:date="2023-03-18T00:19:00Z">
                    <w:rPr>
                      <w:rFonts w:ascii="Times New Roman" w:hAnsi="Times New Roman" w:cs="Times New Roman"/>
                      <w:sz w:val="14"/>
                      <w:lang w:bidi="en-US"/>
                    </w:rPr>
                  </w:rPrChange>
                </w:rPr>
                <w:t>3.8942</w:t>
              </w:r>
            </w:ins>
          </w:p>
        </w:tc>
        <w:tc>
          <w:tcPr>
            <w:tcW w:w="740" w:type="dxa"/>
            <w:tcBorders>
              <w:top w:val="nil"/>
              <w:left w:val="single" w:sz="2" w:space="0" w:color="000000"/>
              <w:bottom w:val="nil"/>
              <w:right w:val="single" w:sz="2" w:space="0" w:color="000000"/>
            </w:tcBorders>
            <w:vAlign w:val="center"/>
          </w:tcPr>
          <w:p w14:paraId="2FBAA7E5" w14:textId="77777777" w:rsidR="00126C05" w:rsidRPr="009536F1" w:rsidRDefault="00126C05" w:rsidP="00B25D2D">
            <w:pPr>
              <w:pStyle w:val="af5"/>
              <w:wordWrap/>
              <w:jc w:val="center"/>
              <w:rPr>
                <w:ins w:id="5136" w:author="HSY" w:date="2023-03-18T00:16:00Z"/>
                <w:rFonts w:ascii="Palatino Linotype" w:hAnsi="Palatino Linotype" w:cs="Times New Roman"/>
                <w:sz w:val="16"/>
                <w:szCs w:val="16"/>
                <w:highlight w:val="cyan"/>
                <w:rPrChange w:id="5137" w:author="HSY" w:date="2023-03-18T00:19:00Z">
                  <w:rPr>
                    <w:ins w:id="5138" w:author="HSY" w:date="2023-03-18T00:16:00Z"/>
                    <w:rFonts w:ascii="Times New Roman" w:hAnsi="Times New Roman" w:cs="Times New Roman"/>
                  </w:rPr>
                </w:rPrChange>
              </w:rPr>
            </w:pPr>
            <w:ins w:id="5139" w:author="HSY" w:date="2023-03-18T00:16:00Z">
              <w:r w:rsidRPr="009536F1">
                <w:rPr>
                  <w:rFonts w:ascii="Palatino Linotype" w:hAnsi="Palatino Linotype" w:cs="Times New Roman"/>
                  <w:sz w:val="16"/>
                  <w:szCs w:val="16"/>
                  <w:highlight w:val="cyan"/>
                  <w:lang w:bidi="en-US"/>
                  <w:rPrChange w:id="5140" w:author="HSY" w:date="2023-03-18T00:19:00Z">
                    <w:rPr>
                      <w:rFonts w:ascii="Times New Roman" w:hAnsi="Times New Roman" w:cs="Times New Roman"/>
                      <w:sz w:val="14"/>
                      <w:lang w:bidi="en-US"/>
                    </w:rPr>
                  </w:rPrChange>
                </w:rPr>
                <w:t>2.7514</w:t>
              </w:r>
            </w:ins>
          </w:p>
        </w:tc>
        <w:tc>
          <w:tcPr>
            <w:tcW w:w="740" w:type="dxa"/>
            <w:tcBorders>
              <w:top w:val="nil"/>
              <w:left w:val="single" w:sz="2" w:space="0" w:color="000000"/>
              <w:bottom w:val="nil"/>
              <w:right w:val="single" w:sz="2" w:space="0" w:color="000000"/>
            </w:tcBorders>
            <w:vAlign w:val="center"/>
          </w:tcPr>
          <w:p w14:paraId="26C7C732" w14:textId="77777777" w:rsidR="00126C05" w:rsidRPr="009536F1" w:rsidRDefault="00126C05" w:rsidP="00B25D2D">
            <w:pPr>
              <w:pStyle w:val="af5"/>
              <w:wordWrap/>
              <w:jc w:val="center"/>
              <w:rPr>
                <w:ins w:id="5141" w:author="HSY" w:date="2023-03-18T00:16:00Z"/>
                <w:rFonts w:ascii="Palatino Linotype" w:hAnsi="Palatino Linotype" w:cs="Times New Roman"/>
                <w:sz w:val="16"/>
                <w:szCs w:val="16"/>
                <w:highlight w:val="cyan"/>
                <w:rPrChange w:id="5142" w:author="HSY" w:date="2023-03-18T00:19:00Z">
                  <w:rPr>
                    <w:ins w:id="5143" w:author="HSY" w:date="2023-03-18T00:16:00Z"/>
                    <w:rFonts w:ascii="Times New Roman" w:hAnsi="Times New Roman" w:cs="Times New Roman"/>
                  </w:rPr>
                </w:rPrChange>
              </w:rPr>
            </w:pPr>
            <w:ins w:id="5144" w:author="HSY" w:date="2023-03-18T00:16:00Z">
              <w:r w:rsidRPr="009536F1">
                <w:rPr>
                  <w:rFonts w:ascii="Palatino Linotype" w:hAnsi="Palatino Linotype" w:cs="Times New Roman"/>
                  <w:sz w:val="16"/>
                  <w:szCs w:val="16"/>
                  <w:highlight w:val="cyan"/>
                  <w:lang w:bidi="en-US"/>
                  <w:rPrChange w:id="5145" w:author="HSY" w:date="2023-03-18T00:19:00Z">
                    <w:rPr>
                      <w:rFonts w:ascii="Times New Roman" w:hAnsi="Times New Roman" w:cs="Times New Roman"/>
                      <w:sz w:val="14"/>
                      <w:lang w:bidi="en-US"/>
                    </w:rPr>
                  </w:rPrChange>
                </w:rPr>
                <w:t>5.3849</w:t>
              </w:r>
            </w:ins>
          </w:p>
        </w:tc>
        <w:tc>
          <w:tcPr>
            <w:tcW w:w="740" w:type="dxa"/>
            <w:tcBorders>
              <w:top w:val="nil"/>
              <w:left w:val="single" w:sz="2" w:space="0" w:color="000000"/>
              <w:bottom w:val="nil"/>
              <w:right w:val="single" w:sz="2" w:space="0" w:color="000000"/>
            </w:tcBorders>
            <w:vAlign w:val="center"/>
          </w:tcPr>
          <w:p w14:paraId="59319C2F" w14:textId="77777777" w:rsidR="00126C05" w:rsidRPr="009536F1" w:rsidRDefault="00126C05" w:rsidP="00B25D2D">
            <w:pPr>
              <w:pStyle w:val="af5"/>
              <w:wordWrap/>
              <w:jc w:val="center"/>
              <w:rPr>
                <w:ins w:id="5146" w:author="HSY" w:date="2023-03-18T00:16:00Z"/>
                <w:rFonts w:ascii="Palatino Linotype" w:hAnsi="Palatino Linotype" w:cs="Times New Roman"/>
                <w:sz w:val="16"/>
                <w:szCs w:val="16"/>
                <w:highlight w:val="cyan"/>
                <w:rPrChange w:id="5147" w:author="HSY" w:date="2023-03-18T00:19:00Z">
                  <w:rPr>
                    <w:ins w:id="5148" w:author="HSY" w:date="2023-03-18T00:16:00Z"/>
                    <w:rFonts w:ascii="Times New Roman" w:hAnsi="Times New Roman" w:cs="Times New Roman"/>
                  </w:rPr>
                </w:rPrChange>
              </w:rPr>
            </w:pPr>
            <w:ins w:id="5149" w:author="HSY" w:date="2023-03-18T00:16:00Z">
              <w:r w:rsidRPr="009536F1">
                <w:rPr>
                  <w:rFonts w:ascii="Palatino Linotype" w:hAnsi="Palatino Linotype" w:cs="Times New Roman"/>
                  <w:sz w:val="16"/>
                  <w:szCs w:val="16"/>
                  <w:highlight w:val="cyan"/>
                  <w:lang w:bidi="en-US"/>
                  <w:rPrChange w:id="5150" w:author="HSY" w:date="2023-03-18T00:19:00Z">
                    <w:rPr>
                      <w:rFonts w:ascii="Times New Roman" w:hAnsi="Times New Roman" w:cs="Times New Roman"/>
                      <w:sz w:val="14"/>
                      <w:lang w:bidi="en-US"/>
                    </w:rPr>
                  </w:rPrChange>
                </w:rPr>
                <w:t>6.3450</w:t>
              </w:r>
            </w:ins>
          </w:p>
        </w:tc>
        <w:tc>
          <w:tcPr>
            <w:tcW w:w="740" w:type="dxa"/>
            <w:tcBorders>
              <w:top w:val="nil"/>
              <w:left w:val="single" w:sz="2" w:space="0" w:color="000000"/>
              <w:bottom w:val="nil"/>
              <w:right w:val="single" w:sz="2" w:space="0" w:color="000000"/>
            </w:tcBorders>
            <w:vAlign w:val="center"/>
          </w:tcPr>
          <w:p w14:paraId="5F419ACD" w14:textId="77777777" w:rsidR="00126C05" w:rsidRPr="009536F1" w:rsidRDefault="00126C05" w:rsidP="00B25D2D">
            <w:pPr>
              <w:pStyle w:val="af5"/>
              <w:wordWrap/>
              <w:jc w:val="center"/>
              <w:rPr>
                <w:ins w:id="5151" w:author="HSY" w:date="2023-03-18T00:16:00Z"/>
                <w:rFonts w:ascii="Palatino Linotype" w:hAnsi="Palatino Linotype" w:cs="Times New Roman"/>
                <w:sz w:val="16"/>
                <w:szCs w:val="16"/>
                <w:highlight w:val="cyan"/>
                <w:rPrChange w:id="5152" w:author="HSY" w:date="2023-03-18T00:19:00Z">
                  <w:rPr>
                    <w:ins w:id="5153" w:author="HSY" w:date="2023-03-18T00:16:00Z"/>
                    <w:rFonts w:ascii="Times New Roman" w:hAnsi="Times New Roman" w:cs="Times New Roman"/>
                  </w:rPr>
                </w:rPrChange>
              </w:rPr>
            </w:pPr>
            <w:ins w:id="5154" w:author="HSY" w:date="2023-03-18T00:16:00Z">
              <w:r w:rsidRPr="009536F1">
                <w:rPr>
                  <w:rFonts w:ascii="Palatino Linotype" w:hAnsi="Palatino Linotype" w:cs="Times New Roman"/>
                  <w:sz w:val="16"/>
                  <w:szCs w:val="16"/>
                  <w:highlight w:val="cyan"/>
                  <w:lang w:bidi="en-US"/>
                  <w:rPrChange w:id="5155" w:author="HSY" w:date="2023-03-18T00:19:00Z">
                    <w:rPr>
                      <w:rFonts w:ascii="Times New Roman" w:hAnsi="Times New Roman" w:cs="Times New Roman"/>
                      <w:sz w:val="14"/>
                      <w:lang w:bidi="en-US"/>
                    </w:rPr>
                  </w:rPrChange>
                </w:rPr>
                <w:t>3.1732</w:t>
              </w:r>
            </w:ins>
          </w:p>
        </w:tc>
        <w:tc>
          <w:tcPr>
            <w:tcW w:w="740" w:type="dxa"/>
            <w:tcBorders>
              <w:top w:val="nil"/>
              <w:left w:val="single" w:sz="2" w:space="0" w:color="000000"/>
              <w:bottom w:val="nil"/>
              <w:right w:val="nil"/>
            </w:tcBorders>
            <w:vAlign w:val="center"/>
          </w:tcPr>
          <w:p w14:paraId="72DCA19B" w14:textId="77777777" w:rsidR="00126C05" w:rsidRPr="009536F1" w:rsidRDefault="00126C05" w:rsidP="00B25D2D">
            <w:pPr>
              <w:pStyle w:val="af5"/>
              <w:wordWrap/>
              <w:jc w:val="center"/>
              <w:rPr>
                <w:ins w:id="5156" w:author="HSY" w:date="2023-03-18T00:16:00Z"/>
                <w:rFonts w:ascii="Palatino Linotype" w:hAnsi="Palatino Linotype" w:cs="Times New Roman"/>
                <w:sz w:val="16"/>
                <w:szCs w:val="16"/>
                <w:highlight w:val="cyan"/>
                <w:rPrChange w:id="5157" w:author="HSY" w:date="2023-03-18T00:19:00Z">
                  <w:rPr>
                    <w:ins w:id="5158" w:author="HSY" w:date="2023-03-18T00:16:00Z"/>
                    <w:rFonts w:ascii="Times New Roman" w:hAnsi="Times New Roman" w:cs="Times New Roman"/>
                  </w:rPr>
                </w:rPrChange>
              </w:rPr>
            </w:pPr>
            <w:ins w:id="5159" w:author="HSY" w:date="2023-03-18T00:16:00Z">
              <w:r w:rsidRPr="009536F1">
                <w:rPr>
                  <w:rFonts w:ascii="Palatino Linotype" w:hAnsi="Palatino Linotype" w:cs="Times New Roman"/>
                  <w:sz w:val="16"/>
                  <w:szCs w:val="16"/>
                  <w:highlight w:val="cyan"/>
                  <w:lang w:bidi="en-US"/>
                  <w:rPrChange w:id="5160" w:author="HSY" w:date="2023-03-18T00:19:00Z">
                    <w:rPr>
                      <w:rFonts w:ascii="Times New Roman" w:hAnsi="Times New Roman" w:cs="Times New Roman"/>
                      <w:sz w:val="14"/>
                      <w:lang w:bidi="en-US"/>
                    </w:rPr>
                  </w:rPrChange>
                </w:rPr>
                <w:t>3.5382</w:t>
              </w:r>
            </w:ins>
          </w:p>
        </w:tc>
      </w:tr>
      <w:tr w:rsidR="00126C05" w:rsidRPr="009536F1" w14:paraId="32D02F85" w14:textId="77777777" w:rsidTr="00B25D2D">
        <w:trPr>
          <w:trHeight w:val="386"/>
          <w:ins w:id="5161" w:author="HSY" w:date="2023-03-18T00:16:00Z"/>
        </w:trPr>
        <w:tc>
          <w:tcPr>
            <w:tcW w:w="1537" w:type="dxa"/>
            <w:tcBorders>
              <w:top w:val="nil"/>
              <w:left w:val="nil"/>
              <w:bottom w:val="nil"/>
              <w:right w:val="single" w:sz="2" w:space="0" w:color="000000"/>
            </w:tcBorders>
            <w:vAlign w:val="center"/>
          </w:tcPr>
          <w:p w14:paraId="07E33B04" w14:textId="77777777" w:rsidR="00126C05" w:rsidRPr="009536F1" w:rsidRDefault="00126C05" w:rsidP="00B25D2D">
            <w:pPr>
              <w:pStyle w:val="af5"/>
              <w:wordWrap/>
              <w:jc w:val="center"/>
              <w:rPr>
                <w:ins w:id="5162" w:author="HSY" w:date="2023-03-18T00:16:00Z"/>
                <w:rFonts w:ascii="Palatino Linotype" w:hAnsi="Palatino Linotype" w:cs="Times New Roman"/>
                <w:sz w:val="16"/>
                <w:szCs w:val="16"/>
                <w:highlight w:val="cyan"/>
                <w:rPrChange w:id="5163" w:author="HSY" w:date="2023-03-18T00:19:00Z">
                  <w:rPr>
                    <w:ins w:id="5164" w:author="HSY" w:date="2023-03-18T00:16:00Z"/>
                    <w:rFonts w:ascii="Times New Roman" w:hAnsi="Times New Roman" w:cs="Times New Roman"/>
                  </w:rPr>
                </w:rPrChange>
              </w:rPr>
            </w:pPr>
            <w:ins w:id="5165" w:author="HSY" w:date="2023-03-18T00:16:00Z">
              <w:r w:rsidRPr="009536F1">
                <w:rPr>
                  <w:rFonts w:ascii="Palatino Linotype" w:hAnsi="Palatino Linotype" w:cs="Times New Roman"/>
                  <w:b/>
                  <w:sz w:val="16"/>
                  <w:szCs w:val="16"/>
                  <w:highlight w:val="cyan"/>
                  <w:lang w:bidi="en-US"/>
                  <w:rPrChange w:id="5166" w:author="HSY" w:date="2023-03-18T00:19:00Z">
                    <w:rPr>
                      <w:rFonts w:ascii="Times New Roman" w:hAnsi="Times New Roman" w:cs="Times New Roman"/>
                      <w:b/>
                      <w:sz w:val="16"/>
                      <w:lang w:bidi="en-US"/>
                    </w:rPr>
                  </w:rPrChange>
                </w:rPr>
                <w:lastRenderedPageBreak/>
                <w:t>Transparency</w:t>
              </w:r>
            </w:ins>
          </w:p>
        </w:tc>
        <w:tc>
          <w:tcPr>
            <w:tcW w:w="740" w:type="dxa"/>
            <w:tcBorders>
              <w:top w:val="nil"/>
              <w:left w:val="single" w:sz="2" w:space="0" w:color="000000"/>
              <w:bottom w:val="nil"/>
              <w:right w:val="single" w:sz="2" w:space="0" w:color="000000"/>
            </w:tcBorders>
            <w:vAlign w:val="center"/>
          </w:tcPr>
          <w:p w14:paraId="335BB051" w14:textId="77777777" w:rsidR="00126C05" w:rsidRPr="009536F1" w:rsidRDefault="00126C05" w:rsidP="00B25D2D">
            <w:pPr>
              <w:pStyle w:val="af5"/>
              <w:wordWrap/>
              <w:jc w:val="center"/>
              <w:rPr>
                <w:ins w:id="5167" w:author="HSY" w:date="2023-03-18T00:16:00Z"/>
                <w:rFonts w:ascii="Palatino Linotype" w:hAnsi="Palatino Linotype" w:cs="Times New Roman"/>
                <w:sz w:val="16"/>
                <w:szCs w:val="16"/>
                <w:highlight w:val="cyan"/>
                <w:rPrChange w:id="5168" w:author="HSY" w:date="2023-03-18T00:19:00Z">
                  <w:rPr>
                    <w:ins w:id="5169" w:author="HSY" w:date="2023-03-18T00:16:00Z"/>
                    <w:rFonts w:ascii="Times New Roman" w:hAnsi="Times New Roman" w:cs="Times New Roman"/>
                  </w:rPr>
                </w:rPrChange>
              </w:rPr>
            </w:pPr>
            <w:ins w:id="5170" w:author="HSY" w:date="2023-03-18T00:16:00Z">
              <w:r w:rsidRPr="009536F1">
                <w:rPr>
                  <w:rFonts w:ascii="Palatino Linotype" w:hAnsi="Palatino Linotype" w:cs="Times New Roman"/>
                  <w:sz w:val="16"/>
                  <w:szCs w:val="16"/>
                  <w:highlight w:val="cyan"/>
                  <w:lang w:bidi="en-US"/>
                  <w:rPrChange w:id="5171" w:author="HSY" w:date="2023-03-18T00:19:00Z">
                    <w:rPr>
                      <w:rFonts w:ascii="Times New Roman" w:hAnsi="Times New Roman" w:cs="Times New Roman"/>
                      <w:sz w:val="14"/>
                      <w:lang w:bidi="en-US"/>
                    </w:rPr>
                  </w:rPrChange>
                </w:rPr>
                <w:t>0.9296</w:t>
              </w:r>
            </w:ins>
          </w:p>
        </w:tc>
        <w:tc>
          <w:tcPr>
            <w:tcW w:w="740" w:type="dxa"/>
            <w:tcBorders>
              <w:top w:val="nil"/>
              <w:left w:val="single" w:sz="2" w:space="0" w:color="000000"/>
              <w:bottom w:val="nil"/>
              <w:right w:val="single" w:sz="2" w:space="0" w:color="000000"/>
            </w:tcBorders>
            <w:vAlign w:val="center"/>
          </w:tcPr>
          <w:p w14:paraId="5F87DF2D" w14:textId="77777777" w:rsidR="00126C05" w:rsidRPr="009536F1" w:rsidRDefault="00126C05" w:rsidP="00B25D2D">
            <w:pPr>
              <w:pStyle w:val="af5"/>
              <w:wordWrap/>
              <w:jc w:val="center"/>
              <w:rPr>
                <w:ins w:id="5172" w:author="HSY" w:date="2023-03-18T00:16:00Z"/>
                <w:rFonts w:ascii="Palatino Linotype" w:hAnsi="Palatino Linotype" w:cs="Times New Roman"/>
                <w:sz w:val="16"/>
                <w:szCs w:val="16"/>
                <w:highlight w:val="cyan"/>
                <w:rPrChange w:id="5173" w:author="HSY" w:date="2023-03-18T00:19:00Z">
                  <w:rPr>
                    <w:ins w:id="5174" w:author="HSY" w:date="2023-03-18T00:16:00Z"/>
                    <w:rFonts w:ascii="Times New Roman" w:hAnsi="Times New Roman" w:cs="Times New Roman"/>
                  </w:rPr>
                </w:rPrChange>
              </w:rPr>
            </w:pPr>
            <w:ins w:id="5175" w:author="HSY" w:date="2023-03-18T00:16:00Z">
              <w:r w:rsidRPr="009536F1">
                <w:rPr>
                  <w:rFonts w:ascii="Palatino Linotype" w:hAnsi="Palatino Linotype" w:cs="Times New Roman"/>
                  <w:sz w:val="16"/>
                  <w:szCs w:val="16"/>
                  <w:highlight w:val="cyan"/>
                  <w:lang w:bidi="en-US"/>
                  <w:rPrChange w:id="5176" w:author="HSY" w:date="2023-03-18T00:19:00Z">
                    <w:rPr>
                      <w:rFonts w:ascii="Times New Roman" w:hAnsi="Times New Roman" w:cs="Times New Roman"/>
                      <w:sz w:val="14"/>
                      <w:lang w:bidi="en-US"/>
                    </w:rPr>
                  </w:rPrChange>
                </w:rPr>
                <w:t>0.8488</w:t>
              </w:r>
            </w:ins>
          </w:p>
        </w:tc>
        <w:tc>
          <w:tcPr>
            <w:tcW w:w="740" w:type="dxa"/>
            <w:tcBorders>
              <w:top w:val="nil"/>
              <w:left w:val="single" w:sz="3" w:space="0" w:color="000000"/>
              <w:bottom w:val="nil"/>
              <w:right w:val="single" w:sz="3" w:space="0" w:color="000000"/>
            </w:tcBorders>
            <w:vAlign w:val="center"/>
          </w:tcPr>
          <w:p w14:paraId="7A89B3AF" w14:textId="77777777" w:rsidR="00126C05" w:rsidRPr="009536F1" w:rsidRDefault="00126C05" w:rsidP="00B25D2D">
            <w:pPr>
              <w:pStyle w:val="af5"/>
              <w:wordWrap/>
              <w:jc w:val="center"/>
              <w:rPr>
                <w:ins w:id="5177" w:author="HSY" w:date="2023-03-18T00:16:00Z"/>
                <w:rFonts w:ascii="Palatino Linotype" w:hAnsi="Palatino Linotype" w:cs="Times New Roman"/>
                <w:sz w:val="16"/>
                <w:szCs w:val="16"/>
                <w:highlight w:val="cyan"/>
                <w:rPrChange w:id="5178" w:author="HSY" w:date="2023-03-18T00:19:00Z">
                  <w:rPr>
                    <w:ins w:id="5179" w:author="HSY" w:date="2023-03-18T00:16:00Z"/>
                    <w:rFonts w:ascii="Times New Roman" w:hAnsi="Times New Roman" w:cs="Times New Roman"/>
                  </w:rPr>
                </w:rPrChange>
              </w:rPr>
            </w:pPr>
            <w:ins w:id="5180" w:author="HSY" w:date="2023-03-18T00:16:00Z">
              <w:r w:rsidRPr="009536F1">
                <w:rPr>
                  <w:rFonts w:ascii="Palatino Linotype" w:hAnsi="Palatino Linotype" w:cs="Times New Roman"/>
                  <w:sz w:val="16"/>
                  <w:szCs w:val="16"/>
                  <w:highlight w:val="cyan"/>
                  <w:lang w:bidi="en-US"/>
                  <w:rPrChange w:id="5181" w:author="HSY" w:date="2023-03-18T00:19:00Z">
                    <w:rPr>
                      <w:rFonts w:ascii="Times New Roman" w:hAnsi="Times New Roman" w:cs="Times New Roman"/>
                      <w:sz w:val="14"/>
                      <w:lang w:bidi="en-US"/>
                    </w:rPr>
                  </w:rPrChange>
                </w:rPr>
                <w:t>0.6438</w:t>
              </w:r>
            </w:ins>
          </w:p>
        </w:tc>
        <w:tc>
          <w:tcPr>
            <w:tcW w:w="740" w:type="dxa"/>
            <w:tcBorders>
              <w:top w:val="nil"/>
              <w:left w:val="single" w:sz="2" w:space="0" w:color="000000"/>
              <w:bottom w:val="nil"/>
              <w:right w:val="single" w:sz="2" w:space="0" w:color="000000"/>
            </w:tcBorders>
            <w:vAlign w:val="center"/>
          </w:tcPr>
          <w:p w14:paraId="0FBF47D3" w14:textId="77777777" w:rsidR="00126C05" w:rsidRPr="009536F1" w:rsidRDefault="00126C05" w:rsidP="00B25D2D">
            <w:pPr>
              <w:pStyle w:val="af5"/>
              <w:wordWrap/>
              <w:jc w:val="center"/>
              <w:rPr>
                <w:ins w:id="5182" w:author="HSY" w:date="2023-03-18T00:16:00Z"/>
                <w:rFonts w:ascii="Palatino Linotype" w:hAnsi="Palatino Linotype" w:cs="Times New Roman"/>
                <w:sz w:val="16"/>
                <w:szCs w:val="16"/>
                <w:highlight w:val="cyan"/>
                <w:rPrChange w:id="5183" w:author="HSY" w:date="2023-03-18T00:19:00Z">
                  <w:rPr>
                    <w:ins w:id="5184" w:author="HSY" w:date="2023-03-18T00:16:00Z"/>
                    <w:rFonts w:ascii="Times New Roman" w:hAnsi="Times New Roman" w:cs="Times New Roman"/>
                  </w:rPr>
                </w:rPrChange>
              </w:rPr>
            </w:pPr>
            <w:ins w:id="5185" w:author="HSY" w:date="2023-03-18T00:16:00Z">
              <w:r w:rsidRPr="009536F1">
                <w:rPr>
                  <w:rFonts w:ascii="Palatino Linotype" w:hAnsi="Palatino Linotype" w:cs="Times New Roman"/>
                  <w:sz w:val="16"/>
                  <w:szCs w:val="16"/>
                  <w:highlight w:val="cyan"/>
                  <w:lang w:bidi="en-US"/>
                  <w:rPrChange w:id="5186" w:author="HSY" w:date="2023-03-18T00:19:00Z">
                    <w:rPr>
                      <w:rFonts w:ascii="Times New Roman" w:hAnsi="Times New Roman" w:cs="Times New Roman"/>
                      <w:sz w:val="14"/>
                      <w:lang w:bidi="en-US"/>
                    </w:rPr>
                  </w:rPrChange>
                </w:rPr>
                <w:t>6.6063</w:t>
              </w:r>
            </w:ins>
          </w:p>
        </w:tc>
        <w:tc>
          <w:tcPr>
            <w:tcW w:w="740" w:type="dxa"/>
            <w:tcBorders>
              <w:top w:val="nil"/>
              <w:left w:val="single" w:sz="3" w:space="0" w:color="000000"/>
              <w:bottom w:val="nil"/>
              <w:right w:val="single" w:sz="3" w:space="0" w:color="000000"/>
            </w:tcBorders>
            <w:vAlign w:val="center"/>
          </w:tcPr>
          <w:p w14:paraId="383317E2" w14:textId="77777777" w:rsidR="00126C05" w:rsidRPr="009536F1" w:rsidRDefault="00126C05" w:rsidP="00B25D2D">
            <w:pPr>
              <w:pStyle w:val="af5"/>
              <w:wordWrap/>
              <w:jc w:val="center"/>
              <w:rPr>
                <w:ins w:id="5187" w:author="HSY" w:date="2023-03-18T00:16:00Z"/>
                <w:rFonts w:ascii="Palatino Linotype" w:hAnsi="Palatino Linotype" w:cs="Times New Roman"/>
                <w:sz w:val="16"/>
                <w:szCs w:val="16"/>
                <w:highlight w:val="cyan"/>
                <w:rPrChange w:id="5188" w:author="HSY" w:date="2023-03-18T00:19:00Z">
                  <w:rPr>
                    <w:ins w:id="5189" w:author="HSY" w:date="2023-03-18T00:16:00Z"/>
                    <w:rFonts w:ascii="Times New Roman" w:hAnsi="Times New Roman" w:cs="Times New Roman"/>
                  </w:rPr>
                </w:rPrChange>
              </w:rPr>
            </w:pPr>
            <w:ins w:id="5190" w:author="HSY" w:date="2023-03-18T00:16:00Z">
              <w:r w:rsidRPr="009536F1">
                <w:rPr>
                  <w:rFonts w:ascii="Palatino Linotype" w:hAnsi="Palatino Linotype" w:cs="Times New Roman"/>
                  <w:sz w:val="16"/>
                  <w:szCs w:val="16"/>
                  <w:highlight w:val="cyan"/>
                  <w:lang w:bidi="en-US"/>
                  <w:rPrChange w:id="5191" w:author="HSY" w:date="2023-03-18T00:19:00Z">
                    <w:rPr>
                      <w:rFonts w:ascii="Times New Roman" w:hAnsi="Times New Roman" w:cs="Times New Roman"/>
                      <w:sz w:val="14"/>
                      <w:lang w:bidi="en-US"/>
                    </w:rPr>
                  </w:rPrChange>
                </w:rPr>
                <w:t>4.8024</w:t>
              </w:r>
            </w:ins>
          </w:p>
        </w:tc>
        <w:tc>
          <w:tcPr>
            <w:tcW w:w="740" w:type="dxa"/>
            <w:tcBorders>
              <w:top w:val="nil"/>
              <w:left w:val="single" w:sz="2" w:space="0" w:color="000000"/>
              <w:bottom w:val="nil"/>
              <w:right w:val="single" w:sz="2" w:space="0" w:color="000000"/>
            </w:tcBorders>
            <w:vAlign w:val="center"/>
          </w:tcPr>
          <w:p w14:paraId="1B2815B7" w14:textId="77777777" w:rsidR="00126C05" w:rsidRPr="009536F1" w:rsidRDefault="00126C05" w:rsidP="00B25D2D">
            <w:pPr>
              <w:pStyle w:val="af5"/>
              <w:wordWrap/>
              <w:jc w:val="center"/>
              <w:rPr>
                <w:ins w:id="5192" w:author="HSY" w:date="2023-03-18T00:16:00Z"/>
                <w:rFonts w:ascii="Palatino Linotype" w:hAnsi="Palatino Linotype" w:cs="Times New Roman"/>
                <w:sz w:val="16"/>
                <w:szCs w:val="16"/>
                <w:highlight w:val="cyan"/>
                <w:rPrChange w:id="5193" w:author="HSY" w:date="2023-03-18T00:19:00Z">
                  <w:rPr>
                    <w:ins w:id="5194" w:author="HSY" w:date="2023-03-18T00:16:00Z"/>
                    <w:rFonts w:ascii="Times New Roman" w:hAnsi="Times New Roman" w:cs="Times New Roman"/>
                  </w:rPr>
                </w:rPrChange>
              </w:rPr>
            </w:pPr>
            <w:ins w:id="5195" w:author="HSY" w:date="2023-03-18T00:16:00Z">
              <w:r w:rsidRPr="009536F1">
                <w:rPr>
                  <w:rFonts w:ascii="Palatino Linotype" w:hAnsi="Palatino Linotype" w:cs="Times New Roman"/>
                  <w:sz w:val="16"/>
                  <w:szCs w:val="16"/>
                  <w:highlight w:val="cyan"/>
                  <w:lang w:bidi="en-US"/>
                  <w:rPrChange w:id="5196" w:author="HSY" w:date="2023-03-18T00:19:00Z">
                    <w:rPr>
                      <w:rFonts w:ascii="Times New Roman" w:hAnsi="Times New Roman" w:cs="Times New Roman"/>
                      <w:sz w:val="14"/>
                      <w:lang w:bidi="en-US"/>
                    </w:rPr>
                  </w:rPrChange>
                </w:rPr>
                <w:t>3.5518</w:t>
              </w:r>
            </w:ins>
          </w:p>
        </w:tc>
        <w:tc>
          <w:tcPr>
            <w:tcW w:w="740" w:type="dxa"/>
            <w:tcBorders>
              <w:top w:val="nil"/>
              <w:left w:val="single" w:sz="3" w:space="0" w:color="000000"/>
              <w:bottom w:val="nil"/>
              <w:right w:val="single" w:sz="3" w:space="0" w:color="000000"/>
            </w:tcBorders>
            <w:vAlign w:val="center"/>
          </w:tcPr>
          <w:p w14:paraId="6BD5D46F" w14:textId="77777777" w:rsidR="00126C05" w:rsidRPr="009536F1" w:rsidRDefault="00126C05" w:rsidP="00B25D2D">
            <w:pPr>
              <w:pStyle w:val="af5"/>
              <w:wordWrap/>
              <w:jc w:val="center"/>
              <w:rPr>
                <w:ins w:id="5197" w:author="HSY" w:date="2023-03-18T00:16:00Z"/>
                <w:rFonts w:ascii="Palatino Linotype" w:hAnsi="Palatino Linotype" w:cs="Times New Roman"/>
                <w:sz w:val="16"/>
                <w:szCs w:val="16"/>
                <w:highlight w:val="cyan"/>
                <w:rPrChange w:id="5198" w:author="HSY" w:date="2023-03-18T00:19:00Z">
                  <w:rPr>
                    <w:ins w:id="5199" w:author="HSY" w:date="2023-03-18T00:16:00Z"/>
                    <w:rFonts w:ascii="Times New Roman" w:hAnsi="Times New Roman" w:cs="Times New Roman"/>
                  </w:rPr>
                </w:rPrChange>
              </w:rPr>
            </w:pPr>
            <w:ins w:id="5200" w:author="HSY" w:date="2023-03-18T00:16:00Z">
              <w:r w:rsidRPr="009536F1">
                <w:rPr>
                  <w:rFonts w:ascii="Palatino Linotype" w:hAnsi="Palatino Linotype" w:cs="Times New Roman"/>
                  <w:sz w:val="16"/>
                  <w:szCs w:val="16"/>
                  <w:highlight w:val="cyan"/>
                  <w:lang w:bidi="en-US"/>
                  <w:rPrChange w:id="5201" w:author="HSY" w:date="2023-03-18T00:19:00Z">
                    <w:rPr>
                      <w:rFonts w:ascii="Times New Roman" w:hAnsi="Times New Roman" w:cs="Times New Roman"/>
                      <w:sz w:val="14"/>
                      <w:lang w:bidi="en-US"/>
                    </w:rPr>
                  </w:rPrChange>
                </w:rPr>
                <w:t>2.8340</w:t>
              </w:r>
            </w:ins>
          </w:p>
        </w:tc>
        <w:tc>
          <w:tcPr>
            <w:tcW w:w="740" w:type="dxa"/>
            <w:tcBorders>
              <w:top w:val="nil"/>
              <w:left w:val="single" w:sz="2" w:space="0" w:color="000000"/>
              <w:bottom w:val="nil"/>
              <w:right w:val="single" w:sz="2" w:space="0" w:color="000000"/>
            </w:tcBorders>
            <w:vAlign w:val="center"/>
          </w:tcPr>
          <w:p w14:paraId="0543A70E" w14:textId="77777777" w:rsidR="00126C05" w:rsidRPr="009536F1" w:rsidRDefault="00126C05" w:rsidP="00B25D2D">
            <w:pPr>
              <w:pStyle w:val="af5"/>
              <w:wordWrap/>
              <w:jc w:val="center"/>
              <w:rPr>
                <w:ins w:id="5202" w:author="HSY" w:date="2023-03-18T00:16:00Z"/>
                <w:rFonts w:ascii="Palatino Linotype" w:hAnsi="Palatino Linotype" w:cs="Times New Roman"/>
                <w:sz w:val="16"/>
                <w:szCs w:val="16"/>
                <w:highlight w:val="cyan"/>
                <w:rPrChange w:id="5203" w:author="HSY" w:date="2023-03-18T00:19:00Z">
                  <w:rPr>
                    <w:ins w:id="5204" w:author="HSY" w:date="2023-03-18T00:16:00Z"/>
                    <w:rFonts w:ascii="Times New Roman" w:hAnsi="Times New Roman" w:cs="Times New Roman"/>
                  </w:rPr>
                </w:rPrChange>
              </w:rPr>
            </w:pPr>
            <w:ins w:id="5205" w:author="HSY" w:date="2023-03-18T00:16:00Z">
              <w:r w:rsidRPr="009536F1">
                <w:rPr>
                  <w:rFonts w:ascii="Palatino Linotype" w:hAnsi="Palatino Linotype" w:cs="Times New Roman"/>
                  <w:sz w:val="16"/>
                  <w:szCs w:val="16"/>
                  <w:highlight w:val="cyan"/>
                  <w:lang w:bidi="en-US"/>
                  <w:rPrChange w:id="5206" w:author="HSY" w:date="2023-03-18T00:19:00Z">
                    <w:rPr>
                      <w:rFonts w:ascii="Times New Roman" w:hAnsi="Times New Roman" w:cs="Times New Roman"/>
                      <w:sz w:val="14"/>
                      <w:lang w:bidi="en-US"/>
                    </w:rPr>
                  </w:rPrChange>
                </w:rPr>
                <w:t>3.3015</w:t>
              </w:r>
            </w:ins>
          </w:p>
        </w:tc>
        <w:tc>
          <w:tcPr>
            <w:tcW w:w="740" w:type="dxa"/>
            <w:tcBorders>
              <w:top w:val="nil"/>
              <w:left w:val="single" w:sz="3" w:space="0" w:color="000000"/>
              <w:bottom w:val="nil"/>
              <w:right w:val="single" w:sz="3" w:space="0" w:color="000000"/>
            </w:tcBorders>
            <w:vAlign w:val="center"/>
          </w:tcPr>
          <w:p w14:paraId="0F6C79F6" w14:textId="77777777" w:rsidR="00126C05" w:rsidRPr="009536F1" w:rsidRDefault="00126C05" w:rsidP="00B25D2D">
            <w:pPr>
              <w:pStyle w:val="af5"/>
              <w:wordWrap/>
              <w:jc w:val="center"/>
              <w:rPr>
                <w:ins w:id="5207" w:author="HSY" w:date="2023-03-18T00:16:00Z"/>
                <w:rFonts w:ascii="Palatino Linotype" w:hAnsi="Palatino Linotype" w:cs="Times New Roman"/>
                <w:sz w:val="16"/>
                <w:szCs w:val="16"/>
                <w:highlight w:val="cyan"/>
                <w:rPrChange w:id="5208" w:author="HSY" w:date="2023-03-18T00:19:00Z">
                  <w:rPr>
                    <w:ins w:id="5209" w:author="HSY" w:date="2023-03-18T00:16:00Z"/>
                    <w:rFonts w:ascii="Times New Roman" w:hAnsi="Times New Roman" w:cs="Times New Roman"/>
                  </w:rPr>
                </w:rPrChange>
              </w:rPr>
            </w:pPr>
            <w:ins w:id="5210" w:author="HSY" w:date="2023-03-18T00:16:00Z">
              <w:r w:rsidRPr="009536F1">
                <w:rPr>
                  <w:rFonts w:ascii="Palatino Linotype" w:hAnsi="Palatino Linotype" w:cs="Times New Roman"/>
                  <w:sz w:val="16"/>
                  <w:szCs w:val="16"/>
                  <w:highlight w:val="cyan"/>
                  <w:lang w:bidi="en-US"/>
                  <w:rPrChange w:id="5211" w:author="HSY" w:date="2023-03-18T00:19:00Z">
                    <w:rPr>
                      <w:rFonts w:ascii="Times New Roman" w:hAnsi="Times New Roman" w:cs="Times New Roman"/>
                      <w:sz w:val="14"/>
                      <w:lang w:bidi="en-US"/>
                    </w:rPr>
                  </w:rPrChange>
                </w:rPr>
                <w:t>2.6789</w:t>
              </w:r>
            </w:ins>
          </w:p>
        </w:tc>
        <w:tc>
          <w:tcPr>
            <w:tcW w:w="740" w:type="dxa"/>
            <w:tcBorders>
              <w:top w:val="nil"/>
              <w:left w:val="single" w:sz="2" w:space="0" w:color="000000"/>
              <w:bottom w:val="nil"/>
              <w:right w:val="single" w:sz="2" w:space="0" w:color="000000"/>
            </w:tcBorders>
            <w:vAlign w:val="center"/>
          </w:tcPr>
          <w:p w14:paraId="4F8F9CD8" w14:textId="77777777" w:rsidR="00126C05" w:rsidRPr="009536F1" w:rsidRDefault="00126C05" w:rsidP="00B25D2D">
            <w:pPr>
              <w:pStyle w:val="af5"/>
              <w:wordWrap/>
              <w:jc w:val="center"/>
              <w:rPr>
                <w:ins w:id="5212" w:author="HSY" w:date="2023-03-18T00:16:00Z"/>
                <w:rFonts w:ascii="Palatino Linotype" w:hAnsi="Palatino Linotype" w:cs="Times New Roman"/>
                <w:sz w:val="16"/>
                <w:szCs w:val="16"/>
                <w:highlight w:val="cyan"/>
                <w:rPrChange w:id="5213" w:author="HSY" w:date="2023-03-18T00:19:00Z">
                  <w:rPr>
                    <w:ins w:id="5214" w:author="HSY" w:date="2023-03-18T00:16:00Z"/>
                    <w:rFonts w:ascii="Times New Roman" w:hAnsi="Times New Roman" w:cs="Times New Roman"/>
                  </w:rPr>
                </w:rPrChange>
              </w:rPr>
            </w:pPr>
            <w:ins w:id="5215" w:author="HSY" w:date="2023-03-18T00:16:00Z">
              <w:r w:rsidRPr="009536F1">
                <w:rPr>
                  <w:rFonts w:ascii="Palatino Linotype" w:hAnsi="Palatino Linotype" w:cs="Times New Roman"/>
                  <w:sz w:val="16"/>
                  <w:szCs w:val="16"/>
                  <w:highlight w:val="cyan"/>
                  <w:lang w:bidi="en-US"/>
                  <w:rPrChange w:id="5216" w:author="HSY" w:date="2023-03-18T00:19:00Z">
                    <w:rPr>
                      <w:rFonts w:ascii="Times New Roman" w:hAnsi="Times New Roman" w:cs="Times New Roman"/>
                      <w:sz w:val="14"/>
                      <w:lang w:bidi="en-US"/>
                    </w:rPr>
                  </w:rPrChange>
                </w:rPr>
                <w:t>1.4298</w:t>
              </w:r>
            </w:ins>
          </w:p>
        </w:tc>
        <w:tc>
          <w:tcPr>
            <w:tcW w:w="740" w:type="dxa"/>
            <w:tcBorders>
              <w:top w:val="nil"/>
              <w:left w:val="single" w:sz="3" w:space="0" w:color="000000"/>
              <w:bottom w:val="nil"/>
              <w:right w:val="single" w:sz="3" w:space="0" w:color="000000"/>
            </w:tcBorders>
            <w:vAlign w:val="center"/>
          </w:tcPr>
          <w:p w14:paraId="5380F970" w14:textId="77777777" w:rsidR="00126C05" w:rsidRPr="009536F1" w:rsidRDefault="00126C05" w:rsidP="00B25D2D">
            <w:pPr>
              <w:pStyle w:val="af5"/>
              <w:wordWrap/>
              <w:jc w:val="center"/>
              <w:rPr>
                <w:ins w:id="5217" w:author="HSY" w:date="2023-03-18T00:16:00Z"/>
                <w:rFonts w:ascii="Palatino Linotype" w:hAnsi="Palatino Linotype" w:cs="Times New Roman"/>
                <w:sz w:val="16"/>
                <w:szCs w:val="16"/>
                <w:highlight w:val="cyan"/>
                <w:rPrChange w:id="5218" w:author="HSY" w:date="2023-03-18T00:19:00Z">
                  <w:rPr>
                    <w:ins w:id="5219" w:author="HSY" w:date="2023-03-18T00:16:00Z"/>
                    <w:rFonts w:ascii="Times New Roman" w:hAnsi="Times New Roman" w:cs="Times New Roman"/>
                  </w:rPr>
                </w:rPrChange>
              </w:rPr>
            </w:pPr>
            <w:ins w:id="5220" w:author="HSY" w:date="2023-03-18T00:16:00Z">
              <w:r w:rsidRPr="009536F1">
                <w:rPr>
                  <w:rFonts w:ascii="Palatino Linotype" w:hAnsi="Palatino Linotype" w:cs="Times New Roman"/>
                  <w:sz w:val="16"/>
                  <w:szCs w:val="16"/>
                  <w:highlight w:val="cyan"/>
                  <w:lang w:bidi="en-US"/>
                  <w:rPrChange w:id="5221" w:author="HSY" w:date="2023-03-18T00:19:00Z">
                    <w:rPr>
                      <w:rFonts w:ascii="Times New Roman" w:hAnsi="Times New Roman" w:cs="Times New Roman"/>
                      <w:sz w:val="14"/>
                      <w:lang w:bidi="en-US"/>
                    </w:rPr>
                  </w:rPrChange>
                </w:rPr>
                <w:t>2.2568</w:t>
              </w:r>
            </w:ins>
          </w:p>
        </w:tc>
        <w:tc>
          <w:tcPr>
            <w:tcW w:w="740" w:type="dxa"/>
            <w:tcBorders>
              <w:top w:val="nil"/>
              <w:left w:val="single" w:sz="2" w:space="0" w:color="000000"/>
              <w:bottom w:val="nil"/>
              <w:right w:val="single" w:sz="2" w:space="0" w:color="000000"/>
            </w:tcBorders>
            <w:vAlign w:val="center"/>
          </w:tcPr>
          <w:p w14:paraId="15EE17E7" w14:textId="77777777" w:rsidR="00126C05" w:rsidRPr="009536F1" w:rsidRDefault="00126C05" w:rsidP="00B25D2D">
            <w:pPr>
              <w:pStyle w:val="af5"/>
              <w:wordWrap/>
              <w:jc w:val="center"/>
              <w:rPr>
                <w:ins w:id="5222" w:author="HSY" w:date="2023-03-18T00:16:00Z"/>
                <w:rFonts w:ascii="Palatino Linotype" w:hAnsi="Palatino Linotype" w:cs="Times New Roman"/>
                <w:sz w:val="16"/>
                <w:szCs w:val="16"/>
                <w:highlight w:val="cyan"/>
                <w:rPrChange w:id="5223" w:author="HSY" w:date="2023-03-18T00:19:00Z">
                  <w:rPr>
                    <w:ins w:id="5224" w:author="HSY" w:date="2023-03-18T00:16:00Z"/>
                    <w:rFonts w:ascii="Times New Roman" w:hAnsi="Times New Roman" w:cs="Times New Roman"/>
                  </w:rPr>
                </w:rPrChange>
              </w:rPr>
            </w:pPr>
            <w:ins w:id="5225" w:author="HSY" w:date="2023-03-18T00:16:00Z">
              <w:r w:rsidRPr="009536F1">
                <w:rPr>
                  <w:rFonts w:ascii="Palatino Linotype" w:hAnsi="Palatino Linotype" w:cs="Times New Roman"/>
                  <w:sz w:val="16"/>
                  <w:szCs w:val="16"/>
                  <w:highlight w:val="cyan"/>
                  <w:lang w:bidi="en-US"/>
                  <w:rPrChange w:id="5226" w:author="HSY" w:date="2023-03-18T00:19:00Z">
                    <w:rPr>
                      <w:rFonts w:ascii="Times New Roman" w:hAnsi="Times New Roman" w:cs="Times New Roman"/>
                      <w:sz w:val="14"/>
                      <w:lang w:bidi="en-US"/>
                    </w:rPr>
                  </w:rPrChange>
                </w:rPr>
                <w:t>3.0288</w:t>
              </w:r>
            </w:ins>
          </w:p>
        </w:tc>
        <w:tc>
          <w:tcPr>
            <w:tcW w:w="740" w:type="dxa"/>
            <w:tcBorders>
              <w:top w:val="nil"/>
              <w:left w:val="single" w:sz="3" w:space="0" w:color="000000"/>
              <w:bottom w:val="nil"/>
              <w:right w:val="single" w:sz="3" w:space="0" w:color="000000"/>
            </w:tcBorders>
            <w:vAlign w:val="center"/>
          </w:tcPr>
          <w:p w14:paraId="6A17C711" w14:textId="77777777" w:rsidR="00126C05" w:rsidRPr="009536F1" w:rsidRDefault="00126C05" w:rsidP="00B25D2D">
            <w:pPr>
              <w:pStyle w:val="af5"/>
              <w:wordWrap/>
              <w:jc w:val="center"/>
              <w:rPr>
                <w:ins w:id="5227" w:author="HSY" w:date="2023-03-18T00:16:00Z"/>
                <w:rFonts w:ascii="Palatino Linotype" w:hAnsi="Palatino Linotype" w:cs="Times New Roman"/>
                <w:sz w:val="16"/>
                <w:szCs w:val="16"/>
                <w:highlight w:val="cyan"/>
                <w:rPrChange w:id="5228" w:author="HSY" w:date="2023-03-18T00:19:00Z">
                  <w:rPr>
                    <w:ins w:id="5229" w:author="HSY" w:date="2023-03-18T00:16:00Z"/>
                    <w:rFonts w:ascii="Times New Roman" w:hAnsi="Times New Roman" w:cs="Times New Roman"/>
                  </w:rPr>
                </w:rPrChange>
              </w:rPr>
            </w:pPr>
            <w:ins w:id="5230" w:author="HSY" w:date="2023-03-18T00:16:00Z">
              <w:r w:rsidRPr="009536F1">
                <w:rPr>
                  <w:rFonts w:ascii="Palatino Linotype" w:hAnsi="Palatino Linotype" w:cs="Times New Roman"/>
                  <w:sz w:val="16"/>
                  <w:szCs w:val="16"/>
                  <w:highlight w:val="cyan"/>
                  <w:lang w:bidi="en-US"/>
                  <w:rPrChange w:id="5231" w:author="HSY" w:date="2023-03-18T00:19:00Z">
                    <w:rPr>
                      <w:rFonts w:ascii="Times New Roman" w:hAnsi="Times New Roman" w:cs="Times New Roman"/>
                      <w:sz w:val="14"/>
                      <w:lang w:bidi="en-US"/>
                    </w:rPr>
                  </w:rPrChange>
                </w:rPr>
                <w:t>3.8831</w:t>
              </w:r>
            </w:ins>
          </w:p>
        </w:tc>
        <w:tc>
          <w:tcPr>
            <w:tcW w:w="740" w:type="dxa"/>
            <w:tcBorders>
              <w:top w:val="nil"/>
              <w:left w:val="single" w:sz="2" w:space="0" w:color="000000"/>
              <w:bottom w:val="nil"/>
              <w:right w:val="single" w:sz="2" w:space="0" w:color="000000"/>
            </w:tcBorders>
            <w:vAlign w:val="center"/>
          </w:tcPr>
          <w:p w14:paraId="2D3CC253" w14:textId="77777777" w:rsidR="00126C05" w:rsidRPr="009536F1" w:rsidRDefault="00126C05" w:rsidP="00B25D2D">
            <w:pPr>
              <w:pStyle w:val="af5"/>
              <w:wordWrap/>
              <w:jc w:val="center"/>
              <w:rPr>
                <w:ins w:id="5232" w:author="HSY" w:date="2023-03-18T00:16:00Z"/>
                <w:rFonts w:ascii="Palatino Linotype" w:hAnsi="Palatino Linotype" w:cs="Times New Roman"/>
                <w:sz w:val="16"/>
                <w:szCs w:val="16"/>
                <w:highlight w:val="cyan"/>
                <w:rPrChange w:id="5233" w:author="HSY" w:date="2023-03-18T00:19:00Z">
                  <w:rPr>
                    <w:ins w:id="5234" w:author="HSY" w:date="2023-03-18T00:16:00Z"/>
                    <w:rFonts w:ascii="Times New Roman" w:hAnsi="Times New Roman" w:cs="Times New Roman"/>
                  </w:rPr>
                </w:rPrChange>
              </w:rPr>
            </w:pPr>
            <w:ins w:id="5235" w:author="HSY" w:date="2023-03-18T00:16:00Z">
              <w:r w:rsidRPr="009536F1">
                <w:rPr>
                  <w:rFonts w:ascii="Palatino Linotype" w:hAnsi="Palatino Linotype" w:cs="Times New Roman"/>
                  <w:sz w:val="16"/>
                  <w:szCs w:val="16"/>
                  <w:highlight w:val="cyan"/>
                  <w:lang w:bidi="en-US"/>
                  <w:rPrChange w:id="5236" w:author="HSY" w:date="2023-03-18T00:19:00Z">
                    <w:rPr>
                      <w:rFonts w:ascii="Times New Roman" w:hAnsi="Times New Roman" w:cs="Times New Roman"/>
                      <w:sz w:val="14"/>
                      <w:lang w:bidi="en-US"/>
                    </w:rPr>
                  </w:rPrChange>
                </w:rPr>
                <w:t>3.3025</w:t>
              </w:r>
            </w:ins>
          </w:p>
        </w:tc>
        <w:tc>
          <w:tcPr>
            <w:tcW w:w="740" w:type="dxa"/>
            <w:tcBorders>
              <w:top w:val="nil"/>
              <w:left w:val="single" w:sz="3" w:space="0" w:color="000000"/>
              <w:bottom w:val="nil"/>
              <w:right w:val="single" w:sz="2" w:space="0" w:color="000000"/>
            </w:tcBorders>
            <w:vAlign w:val="center"/>
          </w:tcPr>
          <w:p w14:paraId="0EF7BA41" w14:textId="77777777" w:rsidR="00126C05" w:rsidRPr="009536F1" w:rsidRDefault="00126C05" w:rsidP="00B25D2D">
            <w:pPr>
              <w:pStyle w:val="af5"/>
              <w:wordWrap/>
              <w:jc w:val="center"/>
              <w:rPr>
                <w:ins w:id="5237" w:author="HSY" w:date="2023-03-18T00:16:00Z"/>
                <w:rFonts w:ascii="Palatino Linotype" w:hAnsi="Palatino Linotype" w:cs="Times New Roman"/>
                <w:sz w:val="16"/>
                <w:szCs w:val="16"/>
                <w:highlight w:val="cyan"/>
                <w:rPrChange w:id="5238" w:author="HSY" w:date="2023-03-18T00:19:00Z">
                  <w:rPr>
                    <w:ins w:id="5239" w:author="HSY" w:date="2023-03-18T00:16:00Z"/>
                    <w:rFonts w:ascii="Times New Roman" w:hAnsi="Times New Roman" w:cs="Times New Roman"/>
                  </w:rPr>
                </w:rPrChange>
              </w:rPr>
            </w:pPr>
            <w:ins w:id="5240" w:author="HSY" w:date="2023-03-18T00:16:00Z">
              <w:r w:rsidRPr="009536F1">
                <w:rPr>
                  <w:rFonts w:ascii="Palatino Linotype" w:hAnsi="Palatino Linotype" w:cs="Times New Roman"/>
                  <w:sz w:val="16"/>
                  <w:szCs w:val="16"/>
                  <w:highlight w:val="cyan"/>
                  <w:lang w:bidi="en-US"/>
                  <w:rPrChange w:id="5241" w:author="HSY" w:date="2023-03-18T00:19:00Z">
                    <w:rPr>
                      <w:rFonts w:ascii="Times New Roman" w:hAnsi="Times New Roman" w:cs="Times New Roman"/>
                      <w:sz w:val="14"/>
                      <w:lang w:bidi="en-US"/>
                    </w:rPr>
                  </w:rPrChange>
                </w:rPr>
                <w:t>2.1322</w:t>
              </w:r>
            </w:ins>
          </w:p>
        </w:tc>
        <w:tc>
          <w:tcPr>
            <w:tcW w:w="740" w:type="dxa"/>
            <w:tcBorders>
              <w:top w:val="nil"/>
              <w:left w:val="single" w:sz="2" w:space="0" w:color="000000"/>
              <w:bottom w:val="nil"/>
              <w:right w:val="nil"/>
            </w:tcBorders>
            <w:vAlign w:val="center"/>
          </w:tcPr>
          <w:p w14:paraId="50B109C2" w14:textId="77777777" w:rsidR="00126C05" w:rsidRPr="009536F1" w:rsidRDefault="00126C05" w:rsidP="00B25D2D">
            <w:pPr>
              <w:pStyle w:val="af5"/>
              <w:wordWrap/>
              <w:jc w:val="center"/>
              <w:rPr>
                <w:ins w:id="5242" w:author="HSY" w:date="2023-03-18T00:16:00Z"/>
                <w:rFonts w:ascii="Palatino Linotype" w:hAnsi="Palatino Linotype" w:cs="Times New Roman"/>
                <w:sz w:val="16"/>
                <w:szCs w:val="16"/>
                <w:highlight w:val="cyan"/>
                <w:rPrChange w:id="5243" w:author="HSY" w:date="2023-03-18T00:19:00Z">
                  <w:rPr>
                    <w:ins w:id="5244" w:author="HSY" w:date="2023-03-18T00:16:00Z"/>
                    <w:rFonts w:ascii="Times New Roman" w:hAnsi="Times New Roman" w:cs="Times New Roman"/>
                  </w:rPr>
                </w:rPrChange>
              </w:rPr>
            </w:pPr>
            <w:ins w:id="5245" w:author="HSY" w:date="2023-03-18T00:16:00Z">
              <w:r w:rsidRPr="009536F1">
                <w:rPr>
                  <w:rFonts w:ascii="Palatino Linotype" w:hAnsi="Palatino Linotype" w:cs="Times New Roman"/>
                  <w:sz w:val="16"/>
                  <w:szCs w:val="16"/>
                  <w:highlight w:val="cyan"/>
                  <w:lang w:bidi="en-US"/>
                  <w:rPrChange w:id="5246" w:author="HSY" w:date="2023-03-18T00:19:00Z">
                    <w:rPr>
                      <w:rFonts w:ascii="Times New Roman" w:hAnsi="Times New Roman" w:cs="Times New Roman"/>
                      <w:sz w:val="14"/>
                      <w:lang w:bidi="en-US"/>
                    </w:rPr>
                  </w:rPrChange>
                </w:rPr>
                <w:t>2.5311</w:t>
              </w:r>
            </w:ins>
          </w:p>
        </w:tc>
      </w:tr>
      <w:tr w:rsidR="00126C05" w:rsidRPr="009536F1" w14:paraId="53165C77" w14:textId="77777777" w:rsidTr="00B25D2D">
        <w:trPr>
          <w:trHeight w:val="386"/>
          <w:ins w:id="5247" w:author="HSY" w:date="2023-03-18T00:16:00Z"/>
        </w:trPr>
        <w:tc>
          <w:tcPr>
            <w:tcW w:w="1537" w:type="dxa"/>
            <w:tcBorders>
              <w:top w:val="nil"/>
              <w:left w:val="nil"/>
              <w:bottom w:val="nil"/>
              <w:right w:val="single" w:sz="2" w:space="0" w:color="000000"/>
            </w:tcBorders>
            <w:vAlign w:val="center"/>
          </w:tcPr>
          <w:p w14:paraId="77BBC533" w14:textId="77777777" w:rsidR="00126C05" w:rsidRPr="009536F1" w:rsidRDefault="00126C05" w:rsidP="00B25D2D">
            <w:pPr>
              <w:pStyle w:val="af5"/>
              <w:wordWrap/>
              <w:jc w:val="center"/>
              <w:rPr>
                <w:ins w:id="5248" w:author="HSY" w:date="2023-03-18T00:16:00Z"/>
                <w:rFonts w:ascii="Palatino Linotype" w:hAnsi="Palatino Linotype" w:cs="Times New Roman"/>
                <w:sz w:val="16"/>
                <w:szCs w:val="16"/>
                <w:highlight w:val="cyan"/>
                <w:rPrChange w:id="5249" w:author="HSY" w:date="2023-03-18T00:19:00Z">
                  <w:rPr>
                    <w:ins w:id="5250" w:author="HSY" w:date="2023-03-18T00:16:00Z"/>
                    <w:rFonts w:ascii="Times New Roman" w:hAnsi="Times New Roman" w:cs="Times New Roman"/>
                  </w:rPr>
                </w:rPrChange>
              </w:rPr>
            </w:pPr>
            <w:proofErr w:type="spellStart"/>
            <w:ins w:id="5251" w:author="HSY" w:date="2023-03-18T00:16:00Z">
              <w:r w:rsidRPr="009536F1">
                <w:rPr>
                  <w:rFonts w:ascii="Palatino Linotype" w:hAnsi="Palatino Linotype" w:cs="Times New Roman"/>
                  <w:b/>
                  <w:sz w:val="16"/>
                  <w:szCs w:val="16"/>
                  <w:highlight w:val="cyan"/>
                  <w:lang w:bidi="en-US"/>
                  <w:rPrChange w:id="5252" w:author="HSY" w:date="2023-03-18T00:19:00Z">
                    <w:rPr>
                      <w:rFonts w:ascii="Times New Roman" w:hAnsi="Times New Roman" w:cs="Times New Roman"/>
                      <w:b/>
                      <w:sz w:val="16"/>
                      <w:lang w:bidi="en-US"/>
                    </w:rPr>
                  </w:rPrChange>
                </w:rPr>
                <w:t>Chla</w:t>
              </w:r>
              <w:proofErr w:type="spellEnd"/>
            </w:ins>
          </w:p>
        </w:tc>
        <w:tc>
          <w:tcPr>
            <w:tcW w:w="740" w:type="dxa"/>
            <w:tcBorders>
              <w:top w:val="nil"/>
              <w:left w:val="single" w:sz="2" w:space="0" w:color="000000"/>
              <w:bottom w:val="nil"/>
              <w:right w:val="single" w:sz="2" w:space="0" w:color="000000"/>
            </w:tcBorders>
            <w:vAlign w:val="center"/>
          </w:tcPr>
          <w:p w14:paraId="79892518" w14:textId="77777777" w:rsidR="00126C05" w:rsidRPr="009536F1" w:rsidRDefault="00126C05" w:rsidP="00B25D2D">
            <w:pPr>
              <w:pStyle w:val="af5"/>
              <w:wordWrap/>
              <w:jc w:val="center"/>
              <w:rPr>
                <w:ins w:id="5253" w:author="HSY" w:date="2023-03-18T00:16:00Z"/>
                <w:rFonts w:ascii="Palatino Linotype" w:hAnsi="Palatino Linotype" w:cs="Times New Roman"/>
                <w:sz w:val="16"/>
                <w:szCs w:val="16"/>
                <w:highlight w:val="cyan"/>
                <w:rPrChange w:id="5254" w:author="HSY" w:date="2023-03-18T00:19:00Z">
                  <w:rPr>
                    <w:ins w:id="5255" w:author="HSY" w:date="2023-03-18T00:16:00Z"/>
                    <w:rFonts w:ascii="Times New Roman" w:hAnsi="Times New Roman" w:cs="Times New Roman"/>
                  </w:rPr>
                </w:rPrChange>
              </w:rPr>
            </w:pPr>
            <w:ins w:id="5256" w:author="HSY" w:date="2023-03-18T00:16:00Z">
              <w:r w:rsidRPr="009536F1">
                <w:rPr>
                  <w:rFonts w:ascii="Palatino Linotype" w:hAnsi="Palatino Linotype" w:cs="Times New Roman"/>
                  <w:sz w:val="16"/>
                  <w:szCs w:val="16"/>
                  <w:highlight w:val="cyan"/>
                  <w:lang w:bidi="en-US"/>
                  <w:rPrChange w:id="5257" w:author="HSY" w:date="2023-03-18T00:19:00Z">
                    <w:rPr>
                      <w:rFonts w:ascii="Times New Roman" w:hAnsi="Times New Roman" w:cs="Times New Roman"/>
                      <w:sz w:val="14"/>
                      <w:lang w:bidi="en-US"/>
                    </w:rPr>
                  </w:rPrChange>
                </w:rPr>
                <w:t>2.9024</w:t>
              </w:r>
            </w:ins>
          </w:p>
        </w:tc>
        <w:tc>
          <w:tcPr>
            <w:tcW w:w="740" w:type="dxa"/>
            <w:tcBorders>
              <w:top w:val="nil"/>
              <w:left w:val="single" w:sz="2" w:space="0" w:color="000000"/>
              <w:bottom w:val="nil"/>
              <w:right w:val="single" w:sz="2" w:space="0" w:color="000000"/>
            </w:tcBorders>
            <w:vAlign w:val="center"/>
          </w:tcPr>
          <w:p w14:paraId="1D60F565" w14:textId="77777777" w:rsidR="00126C05" w:rsidRPr="009536F1" w:rsidRDefault="00126C05" w:rsidP="00B25D2D">
            <w:pPr>
              <w:pStyle w:val="af5"/>
              <w:wordWrap/>
              <w:jc w:val="center"/>
              <w:rPr>
                <w:ins w:id="5258" w:author="HSY" w:date="2023-03-18T00:16:00Z"/>
                <w:rFonts w:ascii="Palatino Linotype" w:hAnsi="Palatino Linotype" w:cs="Times New Roman"/>
                <w:sz w:val="16"/>
                <w:szCs w:val="16"/>
                <w:highlight w:val="cyan"/>
                <w:rPrChange w:id="5259" w:author="HSY" w:date="2023-03-18T00:19:00Z">
                  <w:rPr>
                    <w:ins w:id="5260" w:author="HSY" w:date="2023-03-18T00:16:00Z"/>
                    <w:rFonts w:ascii="Times New Roman" w:hAnsi="Times New Roman" w:cs="Times New Roman"/>
                  </w:rPr>
                </w:rPrChange>
              </w:rPr>
            </w:pPr>
            <w:ins w:id="5261" w:author="HSY" w:date="2023-03-18T00:16:00Z">
              <w:r w:rsidRPr="009536F1">
                <w:rPr>
                  <w:rFonts w:ascii="Palatino Linotype" w:hAnsi="Palatino Linotype" w:cs="Times New Roman"/>
                  <w:sz w:val="16"/>
                  <w:szCs w:val="16"/>
                  <w:highlight w:val="cyan"/>
                  <w:lang w:bidi="en-US"/>
                  <w:rPrChange w:id="5262" w:author="HSY" w:date="2023-03-18T00:19:00Z">
                    <w:rPr>
                      <w:rFonts w:ascii="Times New Roman" w:hAnsi="Times New Roman" w:cs="Times New Roman"/>
                      <w:sz w:val="14"/>
                      <w:lang w:bidi="en-US"/>
                    </w:rPr>
                  </w:rPrChange>
                </w:rPr>
                <w:t>2.9814</w:t>
              </w:r>
            </w:ins>
          </w:p>
        </w:tc>
        <w:tc>
          <w:tcPr>
            <w:tcW w:w="740" w:type="dxa"/>
            <w:tcBorders>
              <w:top w:val="nil"/>
              <w:left w:val="single" w:sz="2" w:space="0" w:color="000000"/>
              <w:bottom w:val="nil"/>
              <w:right w:val="single" w:sz="2" w:space="0" w:color="000000"/>
            </w:tcBorders>
            <w:vAlign w:val="center"/>
          </w:tcPr>
          <w:p w14:paraId="2BB2D7EB" w14:textId="77777777" w:rsidR="00126C05" w:rsidRPr="009536F1" w:rsidRDefault="00126C05" w:rsidP="00B25D2D">
            <w:pPr>
              <w:pStyle w:val="af5"/>
              <w:wordWrap/>
              <w:jc w:val="center"/>
              <w:rPr>
                <w:ins w:id="5263" w:author="HSY" w:date="2023-03-18T00:16:00Z"/>
                <w:rFonts w:ascii="Palatino Linotype" w:hAnsi="Palatino Linotype" w:cs="Times New Roman"/>
                <w:sz w:val="16"/>
                <w:szCs w:val="16"/>
                <w:highlight w:val="cyan"/>
                <w:rPrChange w:id="5264" w:author="HSY" w:date="2023-03-18T00:19:00Z">
                  <w:rPr>
                    <w:ins w:id="5265" w:author="HSY" w:date="2023-03-18T00:16:00Z"/>
                    <w:rFonts w:ascii="Times New Roman" w:hAnsi="Times New Roman" w:cs="Times New Roman"/>
                  </w:rPr>
                </w:rPrChange>
              </w:rPr>
            </w:pPr>
            <w:ins w:id="5266" w:author="HSY" w:date="2023-03-18T00:16:00Z">
              <w:r w:rsidRPr="009536F1">
                <w:rPr>
                  <w:rFonts w:ascii="Palatino Linotype" w:hAnsi="Palatino Linotype" w:cs="Times New Roman"/>
                  <w:sz w:val="16"/>
                  <w:szCs w:val="16"/>
                  <w:highlight w:val="cyan"/>
                  <w:lang w:bidi="en-US"/>
                  <w:rPrChange w:id="5267" w:author="HSY" w:date="2023-03-18T00:19:00Z">
                    <w:rPr>
                      <w:rFonts w:ascii="Times New Roman" w:hAnsi="Times New Roman" w:cs="Times New Roman"/>
                      <w:sz w:val="14"/>
                      <w:lang w:bidi="en-US"/>
                    </w:rPr>
                  </w:rPrChange>
                </w:rPr>
                <w:t>2.5859</w:t>
              </w:r>
            </w:ins>
          </w:p>
        </w:tc>
        <w:tc>
          <w:tcPr>
            <w:tcW w:w="740" w:type="dxa"/>
            <w:tcBorders>
              <w:top w:val="nil"/>
              <w:left w:val="single" w:sz="2" w:space="0" w:color="000000"/>
              <w:bottom w:val="nil"/>
              <w:right w:val="single" w:sz="2" w:space="0" w:color="000000"/>
            </w:tcBorders>
            <w:vAlign w:val="center"/>
          </w:tcPr>
          <w:p w14:paraId="07121D01" w14:textId="77777777" w:rsidR="00126C05" w:rsidRPr="009536F1" w:rsidRDefault="00126C05" w:rsidP="00B25D2D">
            <w:pPr>
              <w:pStyle w:val="af5"/>
              <w:wordWrap/>
              <w:jc w:val="center"/>
              <w:rPr>
                <w:ins w:id="5268" w:author="HSY" w:date="2023-03-18T00:16:00Z"/>
                <w:rFonts w:ascii="Palatino Linotype" w:hAnsi="Palatino Linotype" w:cs="Times New Roman"/>
                <w:sz w:val="16"/>
                <w:szCs w:val="16"/>
                <w:highlight w:val="cyan"/>
                <w:rPrChange w:id="5269" w:author="HSY" w:date="2023-03-18T00:19:00Z">
                  <w:rPr>
                    <w:ins w:id="5270" w:author="HSY" w:date="2023-03-18T00:16:00Z"/>
                    <w:rFonts w:ascii="Times New Roman" w:hAnsi="Times New Roman" w:cs="Times New Roman"/>
                  </w:rPr>
                </w:rPrChange>
              </w:rPr>
            </w:pPr>
            <w:ins w:id="5271" w:author="HSY" w:date="2023-03-18T00:16:00Z">
              <w:r w:rsidRPr="009536F1">
                <w:rPr>
                  <w:rFonts w:ascii="Palatino Linotype" w:hAnsi="Palatino Linotype" w:cs="Times New Roman"/>
                  <w:b/>
                  <w:sz w:val="16"/>
                  <w:szCs w:val="16"/>
                  <w:highlight w:val="cyan"/>
                  <w:u w:val="single"/>
                  <w:lang w:bidi="en-US"/>
                  <w:rPrChange w:id="5272" w:author="HSY" w:date="2023-03-18T00:19:00Z">
                    <w:rPr>
                      <w:rFonts w:ascii="Times New Roman" w:hAnsi="Times New Roman" w:cs="Times New Roman"/>
                      <w:b/>
                      <w:sz w:val="14"/>
                      <w:u w:val="single"/>
                      <w:lang w:bidi="en-US"/>
                    </w:rPr>
                  </w:rPrChange>
                </w:rPr>
                <w:t>10.6339</w:t>
              </w:r>
            </w:ins>
          </w:p>
        </w:tc>
        <w:tc>
          <w:tcPr>
            <w:tcW w:w="740" w:type="dxa"/>
            <w:tcBorders>
              <w:top w:val="nil"/>
              <w:left w:val="single" w:sz="2" w:space="0" w:color="000000"/>
              <w:bottom w:val="nil"/>
              <w:right w:val="single" w:sz="2" w:space="0" w:color="000000"/>
            </w:tcBorders>
            <w:vAlign w:val="center"/>
          </w:tcPr>
          <w:p w14:paraId="5CEF5F8A" w14:textId="77777777" w:rsidR="00126C05" w:rsidRPr="009536F1" w:rsidRDefault="00126C05" w:rsidP="00B25D2D">
            <w:pPr>
              <w:pStyle w:val="af5"/>
              <w:wordWrap/>
              <w:jc w:val="center"/>
              <w:rPr>
                <w:ins w:id="5273" w:author="HSY" w:date="2023-03-18T00:16:00Z"/>
                <w:rFonts w:ascii="Palatino Linotype" w:hAnsi="Palatino Linotype" w:cs="Times New Roman"/>
                <w:sz w:val="16"/>
                <w:szCs w:val="16"/>
                <w:highlight w:val="cyan"/>
                <w:rPrChange w:id="5274" w:author="HSY" w:date="2023-03-18T00:19:00Z">
                  <w:rPr>
                    <w:ins w:id="5275" w:author="HSY" w:date="2023-03-18T00:16:00Z"/>
                    <w:rFonts w:ascii="Times New Roman" w:hAnsi="Times New Roman" w:cs="Times New Roman"/>
                  </w:rPr>
                </w:rPrChange>
              </w:rPr>
            </w:pPr>
            <w:ins w:id="5276" w:author="HSY" w:date="2023-03-18T00:16:00Z">
              <w:r w:rsidRPr="009536F1">
                <w:rPr>
                  <w:rFonts w:ascii="Palatino Linotype" w:hAnsi="Palatino Linotype" w:cs="Times New Roman"/>
                  <w:sz w:val="16"/>
                  <w:szCs w:val="16"/>
                  <w:highlight w:val="cyan"/>
                  <w:lang w:bidi="en-US"/>
                  <w:rPrChange w:id="5277" w:author="HSY" w:date="2023-03-18T00:19:00Z">
                    <w:rPr>
                      <w:rFonts w:ascii="Times New Roman" w:hAnsi="Times New Roman" w:cs="Times New Roman"/>
                      <w:sz w:val="14"/>
                      <w:lang w:bidi="en-US"/>
                    </w:rPr>
                  </w:rPrChange>
                </w:rPr>
                <w:t>6.1437</w:t>
              </w:r>
            </w:ins>
          </w:p>
        </w:tc>
        <w:tc>
          <w:tcPr>
            <w:tcW w:w="740" w:type="dxa"/>
            <w:tcBorders>
              <w:top w:val="nil"/>
              <w:left w:val="single" w:sz="2" w:space="0" w:color="000000"/>
              <w:bottom w:val="nil"/>
              <w:right w:val="single" w:sz="2" w:space="0" w:color="000000"/>
            </w:tcBorders>
            <w:vAlign w:val="center"/>
          </w:tcPr>
          <w:p w14:paraId="66312977" w14:textId="77777777" w:rsidR="00126C05" w:rsidRPr="009536F1" w:rsidRDefault="00126C05" w:rsidP="00B25D2D">
            <w:pPr>
              <w:pStyle w:val="af5"/>
              <w:wordWrap/>
              <w:jc w:val="center"/>
              <w:rPr>
                <w:ins w:id="5278" w:author="HSY" w:date="2023-03-18T00:16:00Z"/>
                <w:rFonts w:ascii="Palatino Linotype" w:hAnsi="Palatino Linotype" w:cs="Times New Roman"/>
                <w:sz w:val="16"/>
                <w:szCs w:val="16"/>
                <w:highlight w:val="cyan"/>
                <w:rPrChange w:id="5279" w:author="HSY" w:date="2023-03-18T00:19:00Z">
                  <w:rPr>
                    <w:ins w:id="5280" w:author="HSY" w:date="2023-03-18T00:16:00Z"/>
                    <w:rFonts w:ascii="Times New Roman" w:hAnsi="Times New Roman" w:cs="Times New Roman"/>
                  </w:rPr>
                </w:rPrChange>
              </w:rPr>
            </w:pPr>
            <w:ins w:id="5281" w:author="HSY" w:date="2023-03-18T00:16:00Z">
              <w:r w:rsidRPr="009536F1">
                <w:rPr>
                  <w:rFonts w:ascii="Palatino Linotype" w:hAnsi="Palatino Linotype" w:cs="Times New Roman"/>
                  <w:sz w:val="16"/>
                  <w:szCs w:val="16"/>
                  <w:highlight w:val="cyan"/>
                  <w:lang w:bidi="en-US"/>
                  <w:rPrChange w:id="5282" w:author="HSY" w:date="2023-03-18T00:19:00Z">
                    <w:rPr>
                      <w:rFonts w:ascii="Times New Roman" w:hAnsi="Times New Roman" w:cs="Times New Roman"/>
                      <w:sz w:val="14"/>
                      <w:lang w:bidi="en-US"/>
                    </w:rPr>
                  </w:rPrChange>
                </w:rPr>
                <w:t>6.5267</w:t>
              </w:r>
            </w:ins>
          </w:p>
        </w:tc>
        <w:tc>
          <w:tcPr>
            <w:tcW w:w="740" w:type="dxa"/>
            <w:tcBorders>
              <w:top w:val="nil"/>
              <w:left w:val="single" w:sz="2" w:space="0" w:color="000000"/>
              <w:bottom w:val="nil"/>
              <w:right w:val="single" w:sz="2" w:space="0" w:color="000000"/>
            </w:tcBorders>
            <w:vAlign w:val="center"/>
          </w:tcPr>
          <w:p w14:paraId="0710AF7F" w14:textId="77777777" w:rsidR="00126C05" w:rsidRPr="009536F1" w:rsidRDefault="00126C05" w:rsidP="00B25D2D">
            <w:pPr>
              <w:pStyle w:val="af5"/>
              <w:wordWrap/>
              <w:jc w:val="center"/>
              <w:rPr>
                <w:ins w:id="5283" w:author="HSY" w:date="2023-03-18T00:16:00Z"/>
                <w:rFonts w:ascii="Palatino Linotype" w:hAnsi="Palatino Linotype" w:cs="Times New Roman"/>
                <w:sz w:val="16"/>
                <w:szCs w:val="16"/>
                <w:highlight w:val="cyan"/>
                <w:rPrChange w:id="5284" w:author="HSY" w:date="2023-03-18T00:19:00Z">
                  <w:rPr>
                    <w:ins w:id="5285" w:author="HSY" w:date="2023-03-18T00:16:00Z"/>
                    <w:rFonts w:ascii="Times New Roman" w:hAnsi="Times New Roman" w:cs="Times New Roman"/>
                  </w:rPr>
                </w:rPrChange>
              </w:rPr>
            </w:pPr>
            <w:ins w:id="5286" w:author="HSY" w:date="2023-03-18T00:16:00Z">
              <w:r w:rsidRPr="009536F1">
                <w:rPr>
                  <w:rFonts w:ascii="Palatino Linotype" w:hAnsi="Palatino Linotype" w:cs="Times New Roman"/>
                  <w:sz w:val="16"/>
                  <w:szCs w:val="16"/>
                  <w:highlight w:val="cyan"/>
                  <w:lang w:bidi="en-US"/>
                  <w:rPrChange w:id="5287" w:author="HSY" w:date="2023-03-18T00:19:00Z">
                    <w:rPr>
                      <w:rFonts w:ascii="Times New Roman" w:hAnsi="Times New Roman" w:cs="Times New Roman"/>
                      <w:sz w:val="14"/>
                      <w:lang w:bidi="en-US"/>
                    </w:rPr>
                  </w:rPrChange>
                </w:rPr>
                <w:t>7.3452</w:t>
              </w:r>
            </w:ins>
          </w:p>
        </w:tc>
        <w:tc>
          <w:tcPr>
            <w:tcW w:w="740" w:type="dxa"/>
            <w:tcBorders>
              <w:top w:val="nil"/>
              <w:left w:val="single" w:sz="2" w:space="0" w:color="000000"/>
              <w:bottom w:val="nil"/>
              <w:right w:val="single" w:sz="2" w:space="0" w:color="000000"/>
            </w:tcBorders>
            <w:vAlign w:val="center"/>
          </w:tcPr>
          <w:p w14:paraId="262958E1" w14:textId="77777777" w:rsidR="00126C05" w:rsidRPr="009536F1" w:rsidRDefault="00126C05" w:rsidP="00B25D2D">
            <w:pPr>
              <w:pStyle w:val="af5"/>
              <w:wordWrap/>
              <w:jc w:val="center"/>
              <w:rPr>
                <w:ins w:id="5288" w:author="HSY" w:date="2023-03-18T00:16:00Z"/>
                <w:rFonts w:ascii="Palatino Linotype" w:hAnsi="Palatino Linotype" w:cs="Times New Roman"/>
                <w:sz w:val="16"/>
                <w:szCs w:val="16"/>
                <w:highlight w:val="cyan"/>
                <w:rPrChange w:id="5289" w:author="HSY" w:date="2023-03-18T00:19:00Z">
                  <w:rPr>
                    <w:ins w:id="5290" w:author="HSY" w:date="2023-03-18T00:16:00Z"/>
                    <w:rFonts w:ascii="Times New Roman" w:hAnsi="Times New Roman" w:cs="Times New Roman"/>
                  </w:rPr>
                </w:rPrChange>
              </w:rPr>
            </w:pPr>
            <w:ins w:id="5291" w:author="HSY" w:date="2023-03-18T00:16:00Z">
              <w:r w:rsidRPr="009536F1">
                <w:rPr>
                  <w:rFonts w:ascii="Palatino Linotype" w:hAnsi="Palatino Linotype" w:cs="Times New Roman"/>
                  <w:b/>
                  <w:sz w:val="16"/>
                  <w:szCs w:val="16"/>
                  <w:highlight w:val="cyan"/>
                  <w:u w:val="single"/>
                  <w:lang w:bidi="en-US"/>
                  <w:rPrChange w:id="5292" w:author="HSY" w:date="2023-03-18T00:19:00Z">
                    <w:rPr>
                      <w:rFonts w:ascii="Times New Roman" w:hAnsi="Times New Roman" w:cs="Times New Roman"/>
                      <w:b/>
                      <w:sz w:val="14"/>
                      <w:u w:val="single"/>
                      <w:lang w:bidi="en-US"/>
                    </w:rPr>
                  </w:rPrChange>
                </w:rPr>
                <w:t>11.5679</w:t>
              </w:r>
            </w:ins>
          </w:p>
        </w:tc>
        <w:tc>
          <w:tcPr>
            <w:tcW w:w="740" w:type="dxa"/>
            <w:tcBorders>
              <w:top w:val="nil"/>
              <w:left w:val="single" w:sz="2" w:space="0" w:color="000000"/>
              <w:bottom w:val="nil"/>
              <w:right w:val="single" w:sz="2" w:space="0" w:color="000000"/>
            </w:tcBorders>
            <w:vAlign w:val="center"/>
          </w:tcPr>
          <w:p w14:paraId="1B437CFE" w14:textId="77777777" w:rsidR="00126C05" w:rsidRPr="009536F1" w:rsidRDefault="00126C05" w:rsidP="00B25D2D">
            <w:pPr>
              <w:pStyle w:val="af5"/>
              <w:wordWrap/>
              <w:jc w:val="center"/>
              <w:rPr>
                <w:ins w:id="5293" w:author="HSY" w:date="2023-03-18T00:16:00Z"/>
                <w:rFonts w:ascii="Palatino Linotype" w:hAnsi="Palatino Linotype" w:cs="Times New Roman"/>
                <w:sz w:val="16"/>
                <w:szCs w:val="16"/>
                <w:highlight w:val="cyan"/>
                <w:rPrChange w:id="5294" w:author="HSY" w:date="2023-03-18T00:19:00Z">
                  <w:rPr>
                    <w:ins w:id="5295" w:author="HSY" w:date="2023-03-18T00:16:00Z"/>
                    <w:rFonts w:ascii="Times New Roman" w:hAnsi="Times New Roman" w:cs="Times New Roman"/>
                  </w:rPr>
                </w:rPrChange>
              </w:rPr>
            </w:pPr>
            <w:ins w:id="5296" w:author="HSY" w:date="2023-03-18T00:16:00Z">
              <w:r w:rsidRPr="009536F1">
                <w:rPr>
                  <w:rFonts w:ascii="Palatino Linotype" w:hAnsi="Palatino Linotype" w:cs="Times New Roman"/>
                  <w:sz w:val="16"/>
                  <w:szCs w:val="16"/>
                  <w:highlight w:val="cyan"/>
                  <w:lang w:bidi="en-US"/>
                  <w:rPrChange w:id="5297" w:author="HSY" w:date="2023-03-18T00:19:00Z">
                    <w:rPr>
                      <w:rFonts w:ascii="Times New Roman" w:hAnsi="Times New Roman" w:cs="Times New Roman"/>
                      <w:sz w:val="14"/>
                      <w:lang w:bidi="en-US"/>
                    </w:rPr>
                  </w:rPrChange>
                </w:rPr>
                <w:t>4.5390</w:t>
              </w:r>
            </w:ins>
          </w:p>
        </w:tc>
        <w:tc>
          <w:tcPr>
            <w:tcW w:w="740" w:type="dxa"/>
            <w:tcBorders>
              <w:top w:val="nil"/>
              <w:left w:val="single" w:sz="2" w:space="0" w:color="000000"/>
              <w:bottom w:val="nil"/>
              <w:right w:val="single" w:sz="2" w:space="0" w:color="000000"/>
            </w:tcBorders>
            <w:vAlign w:val="center"/>
          </w:tcPr>
          <w:p w14:paraId="071EDA2B" w14:textId="77777777" w:rsidR="00126C05" w:rsidRPr="009536F1" w:rsidRDefault="00126C05" w:rsidP="00B25D2D">
            <w:pPr>
              <w:pStyle w:val="af5"/>
              <w:wordWrap/>
              <w:jc w:val="center"/>
              <w:rPr>
                <w:ins w:id="5298" w:author="HSY" w:date="2023-03-18T00:16:00Z"/>
                <w:rFonts w:ascii="Palatino Linotype" w:hAnsi="Palatino Linotype" w:cs="Times New Roman"/>
                <w:sz w:val="16"/>
                <w:szCs w:val="16"/>
                <w:highlight w:val="cyan"/>
                <w:rPrChange w:id="5299" w:author="HSY" w:date="2023-03-18T00:19:00Z">
                  <w:rPr>
                    <w:ins w:id="5300" w:author="HSY" w:date="2023-03-18T00:16:00Z"/>
                    <w:rFonts w:ascii="Times New Roman" w:hAnsi="Times New Roman" w:cs="Times New Roman"/>
                  </w:rPr>
                </w:rPrChange>
              </w:rPr>
            </w:pPr>
            <w:ins w:id="5301" w:author="HSY" w:date="2023-03-18T00:16:00Z">
              <w:r w:rsidRPr="009536F1">
                <w:rPr>
                  <w:rFonts w:ascii="Palatino Linotype" w:hAnsi="Palatino Linotype" w:cs="Times New Roman"/>
                  <w:sz w:val="16"/>
                  <w:szCs w:val="16"/>
                  <w:highlight w:val="cyan"/>
                  <w:lang w:bidi="en-US"/>
                  <w:rPrChange w:id="5302" w:author="HSY" w:date="2023-03-18T00:19:00Z">
                    <w:rPr>
                      <w:rFonts w:ascii="Times New Roman" w:hAnsi="Times New Roman" w:cs="Times New Roman"/>
                      <w:sz w:val="14"/>
                      <w:lang w:bidi="en-US"/>
                    </w:rPr>
                  </w:rPrChange>
                </w:rPr>
                <w:t>5.3894</w:t>
              </w:r>
            </w:ins>
          </w:p>
        </w:tc>
        <w:tc>
          <w:tcPr>
            <w:tcW w:w="740" w:type="dxa"/>
            <w:tcBorders>
              <w:top w:val="nil"/>
              <w:left w:val="single" w:sz="2" w:space="0" w:color="000000"/>
              <w:bottom w:val="nil"/>
              <w:right w:val="single" w:sz="2" w:space="0" w:color="000000"/>
            </w:tcBorders>
            <w:vAlign w:val="center"/>
          </w:tcPr>
          <w:p w14:paraId="45A45872" w14:textId="77777777" w:rsidR="00126C05" w:rsidRPr="009536F1" w:rsidRDefault="00126C05" w:rsidP="00B25D2D">
            <w:pPr>
              <w:pStyle w:val="af5"/>
              <w:wordWrap/>
              <w:jc w:val="center"/>
              <w:rPr>
                <w:ins w:id="5303" w:author="HSY" w:date="2023-03-18T00:16:00Z"/>
                <w:rFonts w:ascii="Palatino Linotype" w:hAnsi="Palatino Linotype" w:cs="Times New Roman"/>
                <w:sz w:val="16"/>
                <w:szCs w:val="16"/>
                <w:highlight w:val="cyan"/>
                <w:rPrChange w:id="5304" w:author="HSY" w:date="2023-03-18T00:19:00Z">
                  <w:rPr>
                    <w:ins w:id="5305" w:author="HSY" w:date="2023-03-18T00:16:00Z"/>
                    <w:rFonts w:ascii="Times New Roman" w:hAnsi="Times New Roman" w:cs="Times New Roman"/>
                  </w:rPr>
                </w:rPrChange>
              </w:rPr>
            </w:pPr>
            <w:ins w:id="5306" w:author="HSY" w:date="2023-03-18T00:16:00Z">
              <w:r w:rsidRPr="009536F1">
                <w:rPr>
                  <w:rFonts w:ascii="Palatino Linotype" w:hAnsi="Palatino Linotype" w:cs="Times New Roman"/>
                  <w:sz w:val="16"/>
                  <w:szCs w:val="16"/>
                  <w:highlight w:val="cyan"/>
                  <w:lang w:bidi="en-US"/>
                  <w:rPrChange w:id="5307" w:author="HSY" w:date="2023-03-18T00:19:00Z">
                    <w:rPr>
                      <w:rFonts w:ascii="Times New Roman" w:hAnsi="Times New Roman" w:cs="Times New Roman"/>
                      <w:sz w:val="14"/>
                      <w:lang w:bidi="en-US"/>
                    </w:rPr>
                  </w:rPrChange>
                </w:rPr>
                <w:t>8.4450</w:t>
              </w:r>
            </w:ins>
          </w:p>
        </w:tc>
        <w:tc>
          <w:tcPr>
            <w:tcW w:w="740" w:type="dxa"/>
            <w:tcBorders>
              <w:top w:val="nil"/>
              <w:left w:val="single" w:sz="2" w:space="0" w:color="000000"/>
              <w:bottom w:val="nil"/>
              <w:right w:val="single" w:sz="2" w:space="0" w:color="000000"/>
            </w:tcBorders>
            <w:vAlign w:val="center"/>
          </w:tcPr>
          <w:p w14:paraId="4CE1E96D" w14:textId="77777777" w:rsidR="00126C05" w:rsidRPr="009536F1" w:rsidRDefault="00126C05" w:rsidP="00B25D2D">
            <w:pPr>
              <w:pStyle w:val="af5"/>
              <w:wordWrap/>
              <w:jc w:val="center"/>
              <w:rPr>
                <w:ins w:id="5308" w:author="HSY" w:date="2023-03-18T00:16:00Z"/>
                <w:rFonts w:ascii="Palatino Linotype" w:hAnsi="Palatino Linotype" w:cs="Times New Roman"/>
                <w:sz w:val="16"/>
                <w:szCs w:val="16"/>
                <w:highlight w:val="cyan"/>
                <w:rPrChange w:id="5309" w:author="HSY" w:date="2023-03-18T00:19:00Z">
                  <w:rPr>
                    <w:ins w:id="5310" w:author="HSY" w:date="2023-03-18T00:16:00Z"/>
                    <w:rFonts w:ascii="Times New Roman" w:hAnsi="Times New Roman" w:cs="Times New Roman"/>
                  </w:rPr>
                </w:rPrChange>
              </w:rPr>
            </w:pPr>
            <w:ins w:id="5311" w:author="HSY" w:date="2023-03-18T00:16:00Z">
              <w:r w:rsidRPr="009536F1">
                <w:rPr>
                  <w:rFonts w:ascii="Palatino Linotype" w:hAnsi="Palatino Linotype" w:cs="Times New Roman"/>
                  <w:sz w:val="16"/>
                  <w:szCs w:val="16"/>
                  <w:highlight w:val="cyan"/>
                  <w:lang w:bidi="en-US"/>
                  <w:rPrChange w:id="5312" w:author="HSY" w:date="2023-03-18T00:19:00Z">
                    <w:rPr>
                      <w:rFonts w:ascii="Times New Roman" w:hAnsi="Times New Roman" w:cs="Times New Roman"/>
                      <w:sz w:val="14"/>
                      <w:lang w:bidi="en-US"/>
                    </w:rPr>
                  </w:rPrChange>
                </w:rPr>
                <w:t>8.2374</w:t>
              </w:r>
            </w:ins>
          </w:p>
        </w:tc>
        <w:tc>
          <w:tcPr>
            <w:tcW w:w="740" w:type="dxa"/>
            <w:tcBorders>
              <w:top w:val="nil"/>
              <w:left w:val="single" w:sz="2" w:space="0" w:color="000000"/>
              <w:bottom w:val="nil"/>
              <w:right w:val="single" w:sz="2" w:space="0" w:color="000000"/>
            </w:tcBorders>
            <w:vAlign w:val="center"/>
          </w:tcPr>
          <w:p w14:paraId="11C4D68A" w14:textId="77777777" w:rsidR="00126C05" w:rsidRPr="009536F1" w:rsidRDefault="00126C05" w:rsidP="00B25D2D">
            <w:pPr>
              <w:pStyle w:val="af5"/>
              <w:wordWrap/>
              <w:jc w:val="center"/>
              <w:rPr>
                <w:ins w:id="5313" w:author="HSY" w:date="2023-03-18T00:16:00Z"/>
                <w:rFonts w:ascii="Palatino Linotype" w:hAnsi="Palatino Linotype" w:cs="Times New Roman"/>
                <w:sz w:val="16"/>
                <w:szCs w:val="16"/>
                <w:highlight w:val="cyan"/>
                <w:rPrChange w:id="5314" w:author="HSY" w:date="2023-03-18T00:19:00Z">
                  <w:rPr>
                    <w:ins w:id="5315" w:author="HSY" w:date="2023-03-18T00:16:00Z"/>
                    <w:rFonts w:ascii="Times New Roman" w:hAnsi="Times New Roman" w:cs="Times New Roman"/>
                  </w:rPr>
                </w:rPrChange>
              </w:rPr>
            </w:pPr>
            <w:ins w:id="5316" w:author="HSY" w:date="2023-03-18T00:16:00Z">
              <w:r w:rsidRPr="009536F1">
                <w:rPr>
                  <w:rFonts w:ascii="Palatino Linotype" w:hAnsi="Palatino Linotype" w:cs="Times New Roman"/>
                  <w:sz w:val="16"/>
                  <w:szCs w:val="16"/>
                  <w:highlight w:val="cyan"/>
                  <w:lang w:bidi="en-US"/>
                  <w:rPrChange w:id="5317" w:author="HSY" w:date="2023-03-18T00:19:00Z">
                    <w:rPr>
                      <w:rFonts w:ascii="Times New Roman" w:hAnsi="Times New Roman" w:cs="Times New Roman"/>
                      <w:sz w:val="14"/>
                      <w:lang w:bidi="en-US"/>
                    </w:rPr>
                  </w:rPrChange>
                </w:rPr>
                <w:t>5.5247</w:t>
              </w:r>
            </w:ins>
          </w:p>
        </w:tc>
        <w:tc>
          <w:tcPr>
            <w:tcW w:w="740" w:type="dxa"/>
            <w:tcBorders>
              <w:top w:val="nil"/>
              <w:left w:val="single" w:sz="2" w:space="0" w:color="000000"/>
              <w:bottom w:val="nil"/>
              <w:right w:val="single" w:sz="2" w:space="0" w:color="000000"/>
            </w:tcBorders>
            <w:vAlign w:val="center"/>
          </w:tcPr>
          <w:p w14:paraId="47671ABD" w14:textId="77777777" w:rsidR="00126C05" w:rsidRPr="009536F1" w:rsidRDefault="00126C05" w:rsidP="00B25D2D">
            <w:pPr>
              <w:pStyle w:val="af5"/>
              <w:wordWrap/>
              <w:jc w:val="center"/>
              <w:rPr>
                <w:ins w:id="5318" w:author="HSY" w:date="2023-03-18T00:16:00Z"/>
                <w:rFonts w:ascii="Palatino Linotype" w:hAnsi="Palatino Linotype" w:cs="Times New Roman"/>
                <w:sz w:val="16"/>
                <w:szCs w:val="16"/>
                <w:highlight w:val="cyan"/>
                <w:rPrChange w:id="5319" w:author="HSY" w:date="2023-03-18T00:19:00Z">
                  <w:rPr>
                    <w:ins w:id="5320" w:author="HSY" w:date="2023-03-18T00:16:00Z"/>
                    <w:rFonts w:ascii="Times New Roman" w:hAnsi="Times New Roman" w:cs="Times New Roman"/>
                  </w:rPr>
                </w:rPrChange>
              </w:rPr>
            </w:pPr>
            <w:ins w:id="5321" w:author="HSY" w:date="2023-03-18T00:16:00Z">
              <w:r w:rsidRPr="009536F1">
                <w:rPr>
                  <w:rFonts w:ascii="Palatino Linotype" w:hAnsi="Palatino Linotype" w:cs="Times New Roman"/>
                  <w:sz w:val="16"/>
                  <w:szCs w:val="16"/>
                  <w:highlight w:val="cyan"/>
                  <w:lang w:bidi="en-US"/>
                  <w:rPrChange w:id="5322" w:author="HSY" w:date="2023-03-18T00:19:00Z">
                    <w:rPr>
                      <w:rFonts w:ascii="Times New Roman" w:hAnsi="Times New Roman" w:cs="Times New Roman"/>
                      <w:sz w:val="14"/>
                      <w:lang w:bidi="en-US"/>
                    </w:rPr>
                  </w:rPrChange>
                </w:rPr>
                <w:t>4.8334</w:t>
              </w:r>
            </w:ins>
          </w:p>
        </w:tc>
        <w:tc>
          <w:tcPr>
            <w:tcW w:w="740" w:type="dxa"/>
            <w:tcBorders>
              <w:top w:val="nil"/>
              <w:left w:val="single" w:sz="2" w:space="0" w:color="000000"/>
              <w:bottom w:val="nil"/>
              <w:right w:val="single" w:sz="2" w:space="0" w:color="000000"/>
            </w:tcBorders>
            <w:vAlign w:val="center"/>
          </w:tcPr>
          <w:p w14:paraId="59799DC0" w14:textId="77777777" w:rsidR="00126C05" w:rsidRPr="009536F1" w:rsidRDefault="00126C05" w:rsidP="00B25D2D">
            <w:pPr>
              <w:pStyle w:val="af5"/>
              <w:wordWrap/>
              <w:jc w:val="center"/>
              <w:rPr>
                <w:ins w:id="5323" w:author="HSY" w:date="2023-03-18T00:16:00Z"/>
                <w:rFonts w:ascii="Palatino Linotype" w:hAnsi="Palatino Linotype" w:cs="Times New Roman"/>
                <w:sz w:val="16"/>
                <w:szCs w:val="16"/>
                <w:highlight w:val="cyan"/>
                <w:rPrChange w:id="5324" w:author="HSY" w:date="2023-03-18T00:19:00Z">
                  <w:rPr>
                    <w:ins w:id="5325" w:author="HSY" w:date="2023-03-18T00:16:00Z"/>
                    <w:rFonts w:ascii="Times New Roman" w:hAnsi="Times New Roman" w:cs="Times New Roman"/>
                  </w:rPr>
                </w:rPrChange>
              </w:rPr>
            </w:pPr>
            <w:ins w:id="5326" w:author="HSY" w:date="2023-03-18T00:16:00Z">
              <w:r w:rsidRPr="009536F1">
                <w:rPr>
                  <w:rFonts w:ascii="Palatino Linotype" w:hAnsi="Palatino Linotype" w:cs="Times New Roman"/>
                  <w:sz w:val="16"/>
                  <w:szCs w:val="16"/>
                  <w:highlight w:val="cyan"/>
                  <w:lang w:bidi="en-US"/>
                  <w:rPrChange w:id="5327" w:author="HSY" w:date="2023-03-18T00:19:00Z">
                    <w:rPr>
                      <w:rFonts w:ascii="Times New Roman" w:hAnsi="Times New Roman" w:cs="Times New Roman"/>
                      <w:sz w:val="14"/>
                      <w:lang w:bidi="en-US"/>
                    </w:rPr>
                  </w:rPrChange>
                </w:rPr>
                <w:t>4.2982</w:t>
              </w:r>
            </w:ins>
          </w:p>
        </w:tc>
        <w:tc>
          <w:tcPr>
            <w:tcW w:w="740" w:type="dxa"/>
            <w:tcBorders>
              <w:top w:val="nil"/>
              <w:left w:val="single" w:sz="2" w:space="0" w:color="000000"/>
              <w:bottom w:val="nil"/>
              <w:right w:val="nil"/>
            </w:tcBorders>
            <w:vAlign w:val="center"/>
          </w:tcPr>
          <w:p w14:paraId="29A5A777" w14:textId="77777777" w:rsidR="00126C05" w:rsidRPr="009536F1" w:rsidRDefault="00126C05" w:rsidP="00B25D2D">
            <w:pPr>
              <w:pStyle w:val="af5"/>
              <w:wordWrap/>
              <w:jc w:val="center"/>
              <w:rPr>
                <w:ins w:id="5328" w:author="HSY" w:date="2023-03-18T00:16:00Z"/>
                <w:rFonts w:ascii="Palatino Linotype" w:hAnsi="Palatino Linotype" w:cs="Times New Roman"/>
                <w:sz w:val="16"/>
                <w:szCs w:val="16"/>
                <w:highlight w:val="cyan"/>
                <w:rPrChange w:id="5329" w:author="HSY" w:date="2023-03-18T00:19:00Z">
                  <w:rPr>
                    <w:ins w:id="5330" w:author="HSY" w:date="2023-03-18T00:16:00Z"/>
                    <w:rFonts w:ascii="Times New Roman" w:hAnsi="Times New Roman" w:cs="Times New Roman"/>
                  </w:rPr>
                </w:rPrChange>
              </w:rPr>
            </w:pPr>
            <w:ins w:id="5331" w:author="HSY" w:date="2023-03-18T00:16:00Z">
              <w:r w:rsidRPr="009536F1">
                <w:rPr>
                  <w:rFonts w:ascii="Palatino Linotype" w:hAnsi="Palatino Linotype" w:cs="Times New Roman"/>
                  <w:b/>
                  <w:sz w:val="16"/>
                  <w:szCs w:val="16"/>
                  <w:highlight w:val="cyan"/>
                  <w:u w:val="single"/>
                  <w:lang w:bidi="en-US"/>
                  <w:rPrChange w:id="5332" w:author="HSY" w:date="2023-03-18T00:19:00Z">
                    <w:rPr>
                      <w:rFonts w:ascii="Times New Roman" w:hAnsi="Times New Roman" w:cs="Times New Roman"/>
                      <w:b/>
                      <w:sz w:val="14"/>
                      <w:u w:val="single"/>
                      <w:lang w:bidi="en-US"/>
                    </w:rPr>
                  </w:rPrChange>
                </w:rPr>
                <w:t>5.5031</w:t>
              </w:r>
            </w:ins>
          </w:p>
        </w:tc>
      </w:tr>
      <w:tr w:rsidR="00126C05" w:rsidRPr="009536F1" w14:paraId="60A6D72A" w14:textId="77777777" w:rsidTr="00B25D2D">
        <w:trPr>
          <w:trHeight w:val="386"/>
          <w:ins w:id="5333" w:author="HSY" w:date="2023-03-18T00:16:00Z"/>
        </w:trPr>
        <w:tc>
          <w:tcPr>
            <w:tcW w:w="1537" w:type="dxa"/>
            <w:tcBorders>
              <w:top w:val="nil"/>
              <w:left w:val="nil"/>
              <w:bottom w:val="nil"/>
              <w:right w:val="single" w:sz="2" w:space="0" w:color="000000"/>
            </w:tcBorders>
            <w:vAlign w:val="center"/>
          </w:tcPr>
          <w:p w14:paraId="1BE63213" w14:textId="77777777" w:rsidR="00126C05" w:rsidRPr="009536F1" w:rsidRDefault="00126C05" w:rsidP="00B25D2D">
            <w:pPr>
              <w:pStyle w:val="af5"/>
              <w:wordWrap/>
              <w:jc w:val="center"/>
              <w:rPr>
                <w:ins w:id="5334" w:author="HSY" w:date="2023-03-18T00:16:00Z"/>
                <w:rFonts w:ascii="Palatino Linotype" w:hAnsi="Palatino Linotype" w:cs="Times New Roman"/>
                <w:sz w:val="16"/>
                <w:szCs w:val="16"/>
                <w:highlight w:val="cyan"/>
                <w:rPrChange w:id="5335" w:author="HSY" w:date="2023-03-18T00:19:00Z">
                  <w:rPr>
                    <w:ins w:id="5336" w:author="HSY" w:date="2023-03-18T00:16:00Z"/>
                    <w:rFonts w:ascii="Times New Roman" w:hAnsi="Times New Roman" w:cs="Times New Roman"/>
                  </w:rPr>
                </w:rPrChange>
              </w:rPr>
            </w:pPr>
            <w:proofErr w:type="spellStart"/>
            <w:ins w:id="5337" w:author="HSY" w:date="2023-03-18T00:16:00Z">
              <w:r w:rsidRPr="009536F1">
                <w:rPr>
                  <w:rFonts w:ascii="Palatino Linotype" w:hAnsi="Palatino Linotype" w:cs="Times New Roman"/>
                  <w:b/>
                  <w:sz w:val="16"/>
                  <w:szCs w:val="16"/>
                  <w:highlight w:val="cyan"/>
                  <w:lang w:bidi="en-US"/>
                  <w:rPrChange w:id="5338" w:author="HSY" w:date="2023-03-18T00:19:00Z">
                    <w:rPr>
                      <w:rFonts w:ascii="Times New Roman" w:hAnsi="Times New Roman" w:cs="Times New Roman"/>
                      <w:b/>
                      <w:sz w:val="16"/>
                      <w:lang w:bidi="en-US"/>
                    </w:rPr>
                  </w:rPrChange>
                </w:rPr>
                <w:t>LowWaterLevel</w:t>
              </w:r>
              <w:proofErr w:type="spellEnd"/>
            </w:ins>
          </w:p>
        </w:tc>
        <w:tc>
          <w:tcPr>
            <w:tcW w:w="740" w:type="dxa"/>
            <w:tcBorders>
              <w:top w:val="nil"/>
              <w:left w:val="single" w:sz="2" w:space="0" w:color="000000"/>
              <w:bottom w:val="nil"/>
              <w:right w:val="single" w:sz="2" w:space="0" w:color="000000"/>
            </w:tcBorders>
            <w:vAlign w:val="center"/>
          </w:tcPr>
          <w:p w14:paraId="691BCB81" w14:textId="77777777" w:rsidR="00126C05" w:rsidRPr="009536F1" w:rsidRDefault="00126C05" w:rsidP="00B25D2D">
            <w:pPr>
              <w:pStyle w:val="af5"/>
              <w:wordWrap/>
              <w:jc w:val="center"/>
              <w:rPr>
                <w:ins w:id="5339" w:author="HSY" w:date="2023-03-18T00:16:00Z"/>
                <w:rFonts w:ascii="Palatino Linotype" w:hAnsi="Palatino Linotype" w:cs="Times New Roman"/>
                <w:sz w:val="16"/>
                <w:szCs w:val="16"/>
                <w:highlight w:val="cyan"/>
                <w:rPrChange w:id="5340" w:author="HSY" w:date="2023-03-18T00:19:00Z">
                  <w:rPr>
                    <w:ins w:id="5341" w:author="HSY" w:date="2023-03-18T00:16:00Z"/>
                    <w:rFonts w:ascii="Times New Roman" w:hAnsi="Times New Roman" w:cs="Times New Roman"/>
                  </w:rPr>
                </w:rPrChange>
              </w:rPr>
            </w:pPr>
            <w:ins w:id="5342" w:author="HSY" w:date="2023-03-18T00:16:00Z">
              <w:r w:rsidRPr="009536F1">
                <w:rPr>
                  <w:rFonts w:ascii="Palatino Linotype" w:hAnsi="Palatino Linotype" w:cs="Times New Roman"/>
                  <w:sz w:val="16"/>
                  <w:szCs w:val="16"/>
                  <w:highlight w:val="cyan"/>
                  <w:lang w:bidi="en-US"/>
                  <w:rPrChange w:id="5343" w:author="HSY" w:date="2023-03-18T00:19:00Z">
                    <w:rPr>
                      <w:rFonts w:ascii="Times New Roman" w:hAnsi="Times New Roman" w:cs="Times New Roman"/>
                      <w:sz w:val="14"/>
                      <w:lang w:bidi="en-US"/>
                    </w:rPr>
                  </w:rPrChange>
                </w:rPr>
                <w:t>5.4858</w:t>
              </w:r>
            </w:ins>
          </w:p>
        </w:tc>
        <w:tc>
          <w:tcPr>
            <w:tcW w:w="740" w:type="dxa"/>
            <w:tcBorders>
              <w:top w:val="nil"/>
              <w:left w:val="single" w:sz="2" w:space="0" w:color="000000"/>
              <w:bottom w:val="nil"/>
              <w:right w:val="single" w:sz="2" w:space="0" w:color="000000"/>
            </w:tcBorders>
            <w:vAlign w:val="center"/>
          </w:tcPr>
          <w:p w14:paraId="6A5B1470" w14:textId="77777777" w:rsidR="00126C05" w:rsidRPr="009536F1" w:rsidRDefault="00126C05" w:rsidP="00B25D2D">
            <w:pPr>
              <w:pStyle w:val="af5"/>
              <w:wordWrap/>
              <w:jc w:val="center"/>
              <w:rPr>
                <w:ins w:id="5344" w:author="HSY" w:date="2023-03-18T00:16:00Z"/>
                <w:rFonts w:ascii="Palatino Linotype" w:hAnsi="Palatino Linotype" w:cs="Times New Roman"/>
                <w:sz w:val="16"/>
                <w:szCs w:val="16"/>
                <w:highlight w:val="cyan"/>
                <w:rPrChange w:id="5345" w:author="HSY" w:date="2023-03-18T00:19:00Z">
                  <w:rPr>
                    <w:ins w:id="5346" w:author="HSY" w:date="2023-03-18T00:16:00Z"/>
                    <w:rFonts w:ascii="Times New Roman" w:hAnsi="Times New Roman" w:cs="Times New Roman"/>
                  </w:rPr>
                </w:rPrChange>
              </w:rPr>
            </w:pPr>
            <w:ins w:id="5347" w:author="HSY" w:date="2023-03-18T00:16:00Z">
              <w:r w:rsidRPr="009536F1">
                <w:rPr>
                  <w:rFonts w:ascii="Palatino Linotype" w:hAnsi="Palatino Linotype" w:cs="Times New Roman"/>
                  <w:b/>
                  <w:sz w:val="16"/>
                  <w:szCs w:val="16"/>
                  <w:highlight w:val="cyan"/>
                  <w:u w:val="single"/>
                  <w:lang w:bidi="en-US"/>
                  <w:rPrChange w:id="5348" w:author="HSY" w:date="2023-03-18T00:19:00Z">
                    <w:rPr>
                      <w:rFonts w:ascii="Times New Roman" w:hAnsi="Times New Roman" w:cs="Times New Roman"/>
                      <w:b/>
                      <w:sz w:val="14"/>
                      <w:u w:val="single"/>
                      <w:lang w:bidi="en-US"/>
                    </w:rPr>
                  </w:rPrChange>
                </w:rPr>
                <w:t>8.8656</w:t>
              </w:r>
            </w:ins>
          </w:p>
        </w:tc>
        <w:tc>
          <w:tcPr>
            <w:tcW w:w="740" w:type="dxa"/>
            <w:tcBorders>
              <w:top w:val="nil"/>
              <w:left w:val="single" w:sz="3" w:space="0" w:color="000000"/>
              <w:bottom w:val="nil"/>
              <w:right w:val="single" w:sz="3" w:space="0" w:color="000000"/>
            </w:tcBorders>
            <w:vAlign w:val="center"/>
          </w:tcPr>
          <w:p w14:paraId="432C0133" w14:textId="77777777" w:rsidR="00126C05" w:rsidRPr="009536F1" w:rsidRDefault="00126C05" w:rsidP="00B25D2D">
            <w:pPr>
              <w:pStyle w:val="af5"/>
              <w:wordWrap/>
              <w:jc w:val="center"/>
              <w:rPr>
                <w:ins w:id="5349" w:author="HSY" w:date="2023-03-18T00:16:00Z"/>
                <w:rFonts w:ascii="Palatino Linotype" w:hAnsi="Palatino Linotype" w:cs="Times New Roman"/>
                <w:sz w:val="16"/>
                <w:szCs w:val="16"/>
                <w:highlight w:val="cyan"/>
                <w:rPrChange w:id="5350" w:author="HSY" w:date="2023-03-18T00:19:00Z">
                  <w:rPr>
                    <w:ins w:id="5351" w:author="HSY" w:date="2023-03-18T00:16:00Z"/>
                    <w:rFonts w:ascii="Times New Roman" w:hAnsi="Times New Roman" w:cs="Times New Roman"/>
                  </w:rPr>
                </w:rPrChange>
              </w:rPr>
            </w:pPr>
            <w:ins w:id="5352" w:author="HSY" w:date="2023-03-18T00:16:00Z">
              <w:r w:rsidRPr="009536F1">
                <w:rPr>
                  <w:rFonts w:ascii="Palatino Linotype" w:hAnsi="Palatino Linotype" w:cs="Times New Roman"/>
                  <w:b/>
                  <w:sz w:val="16"/>
                  <w:szCs w:val="16"/>
                  <w:highlight w:val="cyan"/>
                  <w:u w:val="single"/>
                  <w:lang w:bidi="en-US"/>
                  <w:rPrChange w:id="5353" w:author="HSY" w:date="2023-03-18T00:19:00Z">
                    <w:rPr>
                      <w:rFonts w:ascii="Times New Roman" w:hAnsi="Times New Roman" w:cs="Times New Roman"/>
                      <w:b/>
                      <w:sz w:val="14"/>
                      <w:u w:val="single"/>
                      <w:lang w:bidi="en-US"/>
                    </w:rPr>
                  </w:rPrChange>
                </w:rPr>
                <w:t>24.4891</w:t>
              </w:r>
            </w:ins>
          </w:p>
        </w:tc>
        <w:tc>
          <w:tcPr>
            <w:tcW w:w="740" w:type="dxa"/>
            <w:tcBorders>
              <w:top w:val="nil"/>
              <w:left w:val="single" w:sz="2" w:space="0" w:color="000000"/>
              <w:bottom w:val="nil"/>
              <w:right w:val="single" w:sz="2" w:space="0" w:color="000000"/>
            </w:tcBorders>
            <w:vAlign w:val="center"/>
          </w:tcPr>
          <w:p w14:paraId="0A36ECAE" w14:textId="77777777" w:rsidR="00126C05" w:rsidRPr="009536F1" w:rsidRDefault="00126C05" w:rsidP="00B25D2D">
            <w:pPr>
              <w:pStyle w:val="af5"/>
              <w:wordWrap/>
              <w:jc w:val="center"/>
              <w:rPr>
                <w:ins w:id="5354" w:author="HSY" w:date="2023-03-18T00:16:00Z"/>
                <w:rFonts w:ascii="Palatino Linotype" w:hAnsi="Palatino Linotype" w:cs="Times New Roman"/>
                <w:sz w:val="16"/>
                <w:szCs w:val="16"/>
                <w:highlight w:val="cyan"/>
                <w:rPrChange w:id="5355" w:author="HSY" w:date="2023-03-18T00:19:00Z">
                  <w:rPr>
                    <w:ins w:id="5356" w:author="HSY" w:date="2023-03-18T00:16:00Z"/>
                    <w:rFonts w:ascii="Times New Roman" w:hAnsi="Times New Roman" w:cs="Times New Roman"/>
                  </w:rPr>
                </w:rPrChange>
              </w:rPr>
            </w:pPr>
            <w:ins w:id="5357" w:author="HSY" w:date="2023-03-18T00:16:00Z">
              <w:r w:rsidRPr="009536F1">
                <w:rPr>
                  <w:rFonts w:ascii="Palatino Linotype" w:hAnsi="Palatino Linotype" w:cs="Times New Roman"/>
                  <w:sz w:val="16"/>
                  <w:szCs w:val="16"/>
                  <w:highlight w:val="cyan"/>
                  <w:lang w:bidi="en-US"/>
                  <w:rPrChange w:id="5358" w:author="HSY" w:date="2023-03-18T00:19:00Z">
                    <w:rPr>
                      <w:rFonts w:ascii="Times New Roman" w:hAnsi="Times New Roman" w:cs="Times New Roman"/>
                      <w:sz w:val="14"/>
                      <w:lang w:bidi="en-US"/>
                    </w:rPr>
                  </w:rPrChange>
                </w:rPr>
                <w:t>6.2134</w:t>
              </w:r>
            </w:ins>
          </w:p>
        </w:tc>
        <w:tc>
          <w:tcPr>
            <w:tcW w:w="740" w:type="dxa"/>
            <w:tcBorders>
              <w:top w:val="nil"/>
              <w:left w:val="single" w:sz="3" w:space="0" w:color="000000"/>
              <w:bottom w:val="nil"/>
              <w:right w:val="single" w:sz="3" w:space="0" w:color="000000"/>
            </w:tcBorders>
            <w:vAlign w:val="center"/>
          </w:tcPr>
          <w:p w14:paraId="782278F1" w14:textId="77777777" w:rsidR="00126C05" w:rsidRPr="009536F1" w:rsidRDefault="00126C05" w:rsidP="00B25D2D">
            <w:pPr>
              <w:pStyle w:val="af5"/>
              <w:wordWrap/>
              <w:jc w:val="center"/>
              <w:rPr>
                <w:ins w:id="5359" w:author="HSY" w:date="2023-03-18T00:16:00Z"/>
                <w:rFonts w:ascii="Palatino Linotype" w:hAnsi="Palatino Linotype" w:cs="Times New Roman"/>
                <w:sz w:val="16"/>
                <w:szCs w:val="16"/>
                <w:highlight w:val="cyan"/>
                <w:rPrChange w:id="5360" w:author="HSY" w:date="2023-03-18T00:19:00Z">
                  <w:rPr>
                    <w:ins w:id="5361" w:author="HSY" w:date="2023-03-18T00:16:00Z"/>
                    <w:rFonts w:ascii="Times New Roman" w:hAnsi="Times New Roman" w:cs="Times New Roman"/>
                  </w:rPr>
                </w:rPrChange>
              </w:rPr>
            </w:pPr>
            <w:ins w:id="5362" w:author="HSY" w:date="2023-03-18T00:16:00Z">
              <w:r w:rsidRPr="009536F1">
                <w:rPr>
                  <w:rFonts w:ascii="Palatino Linotype" w:hAnsi="Palatino Linotype" w:cs="Times New Roman"/>
                  <w:b/>
                  <w:sz w:val="16"/>
                  <w:szCs w:val="16"/>
                  <w:highlight w:val="cyan"/>
                  <w:u w:val="single"/>
                  <w:lang w:bidi="en-US"/>
                  <w:rPrChange w:id="5363" w:author="HSY" w:date="2023-03-18T00:19:00Z">
                    <w:rPr>
                      <w:rFonts w:ascii="Times New Roman" w:hAnsi="Times New Roman" w:cs="Times New Roman"/>
                      <w:b/>
                      <w:sz w:val="14"/>
                      <w:u w:val="single"/>
                      <w:lang w:bidi="en-US"/>
                    </w:rPr>
                  </w:rPrChange>
                </w:rPr>
                <w:t>8.3114</w:t>
              </w:r>
            </w:ins>
          </w:p>
        </w:tc>
        <w:tc>
          <w:tcPr>
            <w:tcW w:w="740" w:type="dxa"/>
            <w:tcBorders>
              <w:top w:val="nil"/>
              <w:left w:val="single" w:sz="2" w:space="0" w:color="000000"/>
              <w:bottom w:val="nil"/>
              <w:right w:val="single" w:sz="2" w:space="0" w:color="000000"/>
            </w:tcBorders>
            <w:vAlign w:val="center"/>
          </w:tcPr>
          <w:p w14:paraId="5D86BC6C" w14:textId="77777777" w:rsidR="00126C05" w:rsidRPr="009536F1" w:rsidRDefault="00126C05" w:rsidP="00B25D2D">
            <w:pPr>
              <w:pStyle w:val="af5"/>
              <w:wordWrap/>
              <w:jc w:val="center"/>
              <w:rPr>
                <w:ins w:id="5364" w:author="HSY" w:date="2023-03-18T00:16:00Z"/>
                <w:rFonts w:ascii="Palatino Linotype" w:hAnsi="Palatino Linotype" w:cs="Times New Roman"/>
                <w:sz w:val="16"/>
                <w:szCs w:val="16"/>
                <w:highlight w:val="cyan"/>
                <w:rPrChange w:id="5365" w:author="HSY" w:date="2023-03-18T00:19:00Z">
                  <w:rPr>
                    <w:ins w:id="5366" w:author="HSY" w:date="2023-03-18T00:16:00Z"/>
                    <w:rFonts w:ascii="Times New Roman" w:hAnsi="Times New Roman" w:cs="Times New Roman"/>
                  </w:rPr>
                </w:rPrChange>
              </w:rPr>
            </w:pPr>
            <w:ins w:id="5367" w:author="HSY" w:date="2023-03-18T00:16:00Z">
              <w:r w:rsidRPr="009536F1">
                <w:rPr>
                  <w:rFonts w:ascii="Palatino Linotype" w:hAnsi="Palatino Linotype" w:cs="Times New Roman"/>
                  <w:b/>
                  <w:sz w:val="16"/>
                  <w:szCs w:val="16"/>
                  <w:highlight w:val="cyan"/>
                  <w:u w:val="single"/>
                  <w:lang w:bidi="en-US"/>
                  <w:rPrChange w:id="5368" w:author="HSY" w:date="2023-03-18T00:19:00Z">
                    <w:rPr>
                      <w:rFonts w:ascii="Times New Roman" w:hAnsi="Times New Roman" w:cs="Times New Roman"/>
                      <w:b/>
                      <w:sz w:val="14"/>
                      <w:u w:val="single"/>
                      <w:lang w:bidi="en-US"/>
                    </w:rPr>
                  </w:rPrChange>
                </w:rPr>
                <w:t>8.8755</w:t>
              </w:r>
            </w:ins>
          </w:p>
        </w:tc>
        <w:tc>
          <w:tcPr>
            <w:tcW w:w="740" w:type="dxa"/>
            <w:tcBorders>
              <w:top w:val="nil"/>
              <w:left w:val="single" w:sz="3" w:space="0" w:color="000000"/>
              <w:bottom w:val="nil"/>
              <w:right w:val="single" w:sz="3" w:space="0" w:color="000000"/>
            </w:tcBorders>
            <w:vAlign w:val="center"/>
          </w:tcPr>
          <w:p w14:paraId="14F75347" w14:textId="77777777" w:rsidR="00126C05" w:rsidRPr="009536F1" w:rsidRDefault="00126C05" w:rsidP="00B25D2D">
            <w:pPr>
              <w:pStyle w:val="af5"/>
              <w:wordWrap/>
              <w:jc w:val="center"/>
              <w:rPr>
                <w:ins w:id="5369" w:author="HSY" w:date="2023-03-18T00:16:00Z"/>
                <w:rFonts w:ascii="Palatino Linotype" w:hAnsi="Palatino Linotype" w:cs="Times New Roman"/>
                <w:sz w:val="16"/>
                <w:szCs w:val="16"/>
                <w:highlight w:val="cyan"/>
                <w:rPrChange w:id="5370" w:author="HSY" w:date="2023-03-18T00:19:00Z">
                  <w:rPr>
                    <w:ins w:id="5371" w:author="HSY" w:date="2023-03-18T00:16:00Z"/>
                    <w:rFonts w:ascii="Times New Roman" w:hAnsi="Times New Roman" w:cs="Times New Roman"/>
                  </w:rPr>
                </w:rPrChange>
              </w:rPr>
            </w:pPr>
            <w:ins w:id="5372" w:author="HSY" w:date="2023-03-18T00:16:00Z">
              <w:r w:rsidRPr="009536F1">
                <w:rPr>
                  <w:rFonts w:ascii="Palatino Linotype" w:hAnsi="Palatino Linotype" w:cs="Times New Roman"/>
                  <w:sz w:val="16"/>
                  <w:szCs w:val="16"/>
                  <w:highlight w:val="cyan"/>
                  <w:lang w:bidi="en-US"/>
                  <w:rPrChange w:id="5373" w:author="HSY" w:date="2023-03-18T00:19:00Z">
                    <w:rPr>
                      <w:rFonts w:ascii="Times New Roman" w:hAnsi="Times New Roman" w:cs="Times New Roman"/>
                      <w:sz w:val="14"/>
                      <w:lang w:bidi="en-US"/>
                    </w:rPr>
                  </w:rPrChange>
                </w:rPr>
                <w:t>6.2390</w:t>
              </w:r>
            </w:ins>
          </w:p>
        </w:tc>
        <w:tc>
          <w:tcPr>
            <w:tcW w:w="740" w:type="dxa"/>
            <w:tcBorders>
              <w:top w:val="nil"/>
              <w:left w:val="single" w:sz="2" w:space="0" w:color="000000"/>
              <w:bottom w:val="nil"/>
              <w:right w:val="single" w:sz="2" w:space="0" w:color="000000"/>
            </w:tcBorders>
            <w:vAlign w:val="center"/>
          </w:tcPr>
          <w:p w14:paraId="6F428EAD" w14:textId="77777777" w:rsidR="00126C05" w:rsidRPr="009536F1" w:rsidRDefault="00126C05" w:rsidP="00B25D2D">
            <w:pPr>
              <w:pStyle w:val="af5"/>
              <w:wordWrap/>
              <w:jc w:val="center"/>
              <w:rPr>
                <w:ins w:id="5374" w:author="HSY" w:date="2023-03-18T00:16:00Z"/>
                <w:rFonts w:ascii="Palatino Linotype" w:hAnsi="Palatino Linotype" w:cs="Times New Roman"/>
                <w:sz w:val="16"/>
                <w:szCs w:val="16"/>
                <w:highlight w:val="cyan"/>
                <w:rPrChange w:id="5375" w:author="HSY" w:date="2023-03-18T00:19:00Z">
                  <w:rPr>
                    <w:ins w:id="5376" w:author="HSY" w:date="2023-03-18T00:16:00Z"/>
                    <w:rFonts w:ascii="Times New Roman" w:hAnsi="Times New Roman" w:cs="Times New Roman"/>
                  </w:rPr>
                </w:rPrChange>
              </w:rPr>
            </w:pPr>
            <w:ins w:id="5377" w:author="HSY" w:date="2023-03-18T00:16:00Z">
              <w:r w:rsidRPr="009536F1">
                <w:rPr>
                  <w:rFonts w:ascii="Palatino Linotype" w:hAnsi="Palatino Linotype" w:cs="Times New Roman"/>
                  <w:sz w:val="16"/>
                  <w:szCs w:val="16"/>
                  <w:highlight w:val="cyan"/>
                  <w:lang w:bidi="en-US"/>
                  <w:rPrChange w:id="5378" w:author="HSY" w:date="2023-03-18T00:19:00Z">
                    <w:rPr>
                      <w:rFonts w:ascii="Times New Roman" w:hAnsi="Times New Roman" w:cs="Times New Roman"/>
                      <w:sz w:val="14"/>
                      <w:lang w:bidi="en-US"/>
                    </w:rPr>
                  </w:rPrChange>
                </w:rPr>
                <w:t>4.1642</w:t>
              </w:r>
            </w:ins>
          </w:p>
        </w:tc>
        <w:tc>
          <w:tcPr>
            <w:tcW w:w="740" w:type="dxa"/>
            <w:tcBorders>
              <w:top w:val="nil"/>
              <w:left w:val="single" w:sz="3" w:space="0" w:color="000000"/>
              <w:bottom w:val="nil"/>
              <w:right w:val="single" w:sz="3" w:space="0" w:color="000000"/>
            </w:tcBorders>
            <w:vAlign w:val="center"/>
          </w:tcPr>
          <w:p w14:paraId="6768726A" w14:textId="77777777" w:rsidR="00126C05" w:rsidRPr="009536F1" w:rsidRDefault="00126C05" w:rsidP="00B25D2D">
            <w:pPr>
              <w:pStyle w:val="af5"/>
              <w:wordWrap/>
              <w:jc w:val="center"/>
              <w:rPr>
                <w:ins w:id="5379" w:author="HSY" w:date="2023-03-18T00:16:00Z"/>
                <w:rFonts w:ascii="Palatino Linotype" w:hAnsi="Palatino Linotype" w:cs="Times New Roman"/>
                <w:sz w:val="16"/>
                <w:szCs w:val="16"/>
                <w:highlight w:val="cyan"/>
                <w:rPrChange w:id="5380" w:author="HSY" w:date="2023-03-18T00:19:00Z">
                  <w:rPr>
                    <w:ins w:id="5381" w:author="HSY" w:date="2023-03-18T00:16:00Z"/>
                    <w:rFonts w:ascii="Times New Roman" w:hAnsi="Times New Roman" w:cs="Times New Roman"/>
                  </w:rPr>
                </w:rPrChange>
              </w:rPr>
            </w:pPr>
            <w:ins w:id="5382" w:author="HSY" w:date="2023-03-18T00:16:00Z">
              <w:r w:rsidRPr="009536F1">
                <w:rPr>
                  <w:rFonts w:ascii="Palatino Linotype" w:hAnsi="Palatino Linotype" w:cs="Times New Roman"/>
                  <w:sz w:val="16"/>
                  <w:szCs w:val="16"/>
                  <w:highlight w:val="cyan"/>
                  <w:lang w:bidi="en-US"/>
                  <w:rPrChange w:id="5383" w:author="HSY" w:date="2023-03-18T00:19:00Z">
                    <w:rPr>
                      <w:rFonts w:ascii="Times New Roman" w:hAnsi="Times New Roman" w:cs="Times New Roman"/>
                      <w:sz w:val="14"/>
                      <w:lang w:bidi="en-US"/>
                    </w:rPr>
                  </w:rPrChange>
                </w:rPr>
                <w:t>6.4153</w:t>
              </w:r>
            </w:ins>
          </w:p>
        </w:tc>
        <w:tc>
          <w:tcPr>
            <w:tcW w:w="740" w:type="dxa"/>
            <w:tcBorders>
              <w:top w:val="nil"/>
              <w:left w:val="single" w:sz="2" w:space="0" w:color="000000"/>
              <w:bottom w:val="nil"/>
              <w:right w:val="single" w:sz="2" w:space="0" w:color="000000"/>
            </w:tcBorders>
            <w:vAlign w:val="center"/>
          </w:tcPr>
          <w:p w14:paraId="2CFA382E" w14:textId="77777777" w:rsidR="00126C05" w:rsidRPr="009536F1" w:rsidRDefault="00126C05" w:rsidP="00B25D2D">
            <w:pPr>
              <w:pStyle w:val="af5"/>
              <w:wordWrap/>
              <w:jc w:val="center"/>
              <w:rPr>
                <w:ins w:id="5384" w:author="HSY" w:date="2023-03-18T00:16:00Z"/>
                <w:rFonts w:ascii="Palatino Linotype" w:hAnsi="Palatino Linotype" w:cs="Times New Roman"/>
                <w:sz w:val="16"/>
                <w:szCs w:val="16"/>
                <w:highlight w:val="cyan"/>
                <w:rPrChange w:id="5385" w:author="HSY" w:date="2023-03-18T00:19:00Z">
                  <w:rPr>
                    <w:ins w:id="5386" w:author="HSY" w:date="2023-03-18T00:16:00Z"/>
                    <w:rFonts w:ascii="Times New Roman" w:hAnsi="Times New Roman" w:cs="Times New Roman"/>
                  </w:rPr>
                </w:rPrChange>
              </w:rPr>
            </w:pPr>
            <w:ins w:id="5387" w:author="HSY" w:date="2023-03-18T00:16:00Z">
              <w:r w:rsidRPr="009536F1">
                <w:rPr>
                  <w:rFonts w:ascii="Palatino Linotype" w:hAnsi="Palatino Linotype" w:cs="Times New Roman"/>
                  <w:b/>
                  <w:sz w:val="16"/>
                  <w:szCs w:val="16"/>
                  <w:highlight w:val="cyan"/>
                  <w:u w:val="single"/>
                  <w:lang w:bidi="en-US"/>
                  <w:rPrChange w:id="5388" w:author="HSY" w:date="2023-03-18T00:19:00Z">
                    <w:rPr>
                      <w:rFonts w:ascii="Times New Roman" w:hAnsi="Times New Roman" w:cs="Times New Roman"/>
                      <w:b/>
                      <w:sz w:val="14"/>
                      <w:u w:val="single"/>
                      <w:lang w:bidi="en-US"/>
                    </w:rPr>
                  </w:rPrChange>
                </w:rPr>
                <w:t>7.5803</w:t>
              </w:r>
            </w:ins>
          </w:p>
        </w:tc>
        <w:tc>
          <w:tcPr>
            <w:tcW w:w="740" w:type="dxa"/>
            <w:tcBorders>
              <w:top w:val="nil"/>
              <w:left w:val="single" w:sz="3" w:space="0" w:color="000000"/>
              <w:bottom w:val="nil"/>
              <w:right w:val="single" w:sz="3" w:space="0" w:color="000000"/>
            </w:tcBorders>
            <w:vAlign w:val="center"/>
          </w:tcPr>
          <w:p w14:paraId="164A173A" w14:textId="77777777" w:rsidR="00126C05" w:rsidRPr="009536F1" w:rsidRDefault="00126C05" w:rsidP="00B25D2D">
            <w:pPr>
              <w:pStyle w:val="af5"/>
              <w:wordWrap/>
              <w:jc w:val="center"/>
              <w:rPr>
                <w:ins w:id="5389" w:author="HSY" w:date="2023-03-18T00:16:00Z"/>
                <w:rFonts w:ascii="Palatino Linotype" w:hAnsi="Palatino Linotype" w:cs="Times New Roman"/>
                <w:sz w:val="16"/>
                <w:szCs w:val="16"/>
                <w:highlight w:val="cyan"/>
                <w:rPrChange w:id="5390" w:author="HSY" w:date="2023-03-18T00:19:00Z">
                  <w:rPr>
                    <w:ins w:id="5391" w:author="HSY" w:date="2023-03-18T00:16:00Z"/>
                    <w:rFonts w:ascii="Times New Roman" w:hAnsi="Times New Roman" w:cs="Times New Roman"/>
                  </w:rPr>
                </w:rPrChange>
              </w:rPr>
            </w:pPr>
            <w:ins w:id="5392" w:author="HSY" w:date="2023-03-18T00:16:00Z">
              <w:r w:rsidRPr="009536F1">
                <w:rPr>
                  <w:rFonts w:ascii="Palatino Linotype" w:hAnsi="Palatino Linotype" w:cs="Times New Roman"/>
                  <w:b/>
                  <w:sz w:val="16"/>
                  <w:szCs w:val="16"/>
                  <w:highlight w:val="cyan"/>
                  <w:u w:val="single"/>
                  <w:lang w:bidi="en-US"/>
                  <w:rPrChange w:id="5393" w:author="HSY" w:date="2023-03-18T00:19:00Z">
                    <w:rPr>
                      <w:rFonts w:ascii="Times New Roman" w:hAnsi="Times New Roman" w:cs="Times New Roman"/>
                      <w:b/>
                      <w:sz w:val="14"/>
                      <w:u w:val="single"/>
                      <w:lang w:bidi="en-US"/>
                    </w:rPr>
                  </w:rPrChange>
                </w:rPr>
                <w:t>11.3711</w:t>
              </w:r>
            </w:ins>
          </w:p>
        </w:tc>
        <w:tc>
          <w:tcPr>
            <w:tcW w:w="740" w:type="dxa"/>
            <w:tcBorders>
              <w:top w:val="nil"/>
              <w:left w:val="single" w:sz="2" w:space="0" w:color="000000"/>
              <w:bottom w:val="nil"/>
              <w:right w:val="single" w:sz="2" w:space="0" w:color="000000"/>
            </w:tcBorders>
            <w:vAlign w:val="center"/>
          </w:tcPr>
          <w:p w14:paraId="3369CFBB" w14:textId="77777777" w:rsidR="00126C05" w:rsidRPr="009536F1" w:rsidRDefault="00126C05" w:rsidP="00B25D2D">
            <w:pPr>
              <w:pStyle w:val="af5"/>
              <w:wordWrap/>
              <w:jc w:val="center"/>
              <w:rPr>
                <w:ins w:id="5394" w:author="HSY" w:date="2023-03-18T00:16:00Z"/>
                <w:rFonts w:ascii="Palatino Linotype" w:hAnsi="Palatino Linotype" w:cs="Times New Roman"/>
                <w:sz w:val="16"/>
                <w:szCs w:val="16"/>
                <w:highlight w:val="cyan"/>
                <w:rPrChange w:id="5395" w:author="HSY" w:date="2023-03-18T00:19:00Z">
                  <w:rPr>
                    <w:ins w:id="5396" w:author="HSY" w:date="2023-03-18T00:16:00Z"/>
                    <w:rFonts w:ascii="Times New Roman" w:hAnsi="Times New Roman" w:cs="Times New Roman"/>
                  </w:rPr>
                </w:rPrChange>
              </w:rPr>
            </w:pPr>
            <w:ins w:id="5397" w:author="HSY" w:date="2023-03-18T00:16:00Z">
              <w:r w:rsidRPr="009536F1">
                <w:rPr>
                  <w:rFonts w:ascii="Palatino Linotype" w:hAnsi="Palatino Linotype" w:cs="Times New Roman"/>
                  <w:sz w:val="16"/>
                  <w:szCs w:val="16"/>
                  <w:highlight w:val="cyan"/>
                  <w:lang w:bidi="en-US"/>
                  <w:rPrChange w:id="5398" w:author="HSY" w:date="2023-03-18T00:19:00Z">
                    <w:rPr>
                      <w:rFonts w:ascii="Times New Roman" w:hAnsi="Times New Roman" w:cs="Times New Roman"/>
                      <w:sz w:val="14"/>
                      <w:lang w:bidi="en-US"/>
                    </w:rPr>
                  </w:rPrChange>
                </w:rPr>
                <w:t>5.7199</w:t>
              </w:r>
            </w:ins>
          </w:p>
        </w:tc>
        <w:tc>
          <w:tcPr>
            <w:tcW w:w="740" w:type="dxa"/>
            <w:tcBorders>
              <w:top w:val="nil"/>
              <w:left w:val="single" w:sz="3" w:space="0" w:color="000000"/>
              <w:bottom w:val="nil"/>
              <w:right w:val="single" w:sz="3" w:space="0" w:color="000000"/>
            </w:tcBorders>
            <w:vAlign w:val="center"/>
          </w:tcPr>
          <w:p w14:paraId="7D531398" w14:textId="77777777" w:rsidR="00126C05" w:rsidRPr="009536F1" w:rsidRDefault="00126C05" w:rsidP="00B25D2D">
            <w:pPr>
              <w:pStyle w:val="af5"/>
              <w:wordWrap/>
              <w:jc w:val="center"/>
              <w:rPr>
                <w:ins w:id="5399" w:author="HSY" w:date="2023-03-18T00:16:00Z"/>
                <w:rFonts w:ascii="Palatino Linotype" w:hAnsi="Palatino Linotype" w:cs="Times New Roman"/>
                <w:sz w:val="16"/>
                <w:szCs w:val="16"/>
                <w:highlight w:val="cyan"/>
                <w:rPrChange w:id="5400" w:author="HSY" w:date="2023-03-18T00:19:00Z">
                  <w:rPr>
                    <w:ins w:id="5401" w:author="HSY" w:date="2023-03-18T00:16:00Z"/>
                    <w:rFonts w:ascii="Times New Roman" w:hAnsi="Times New Roman" w:cs="Times New Roman"/>
                  </w:rPr>
                </w:rPrChange>
              </w:rPr>
            </w:pPr>
            <w:ins w:id="5402" w:author="HSY" w:date="2023-03-18T00:16:00Z">
              <w:r w:rsidRPr="009536F1">
                <w:rPr>
                  <w:rFonts w:ascii="Palatino Linotype" w:hAnsi="Palatino Linotype" w:cs="Times New Roman"/>
                  <w:sz w:val="16"/>
                  <w:szCs w:val="16"/>
                  <w:highlight w:val="cyan"/>
                  <w:lang w:bidi="en-US"/>
                  <w:rPrChange w:id="5403" w:author="HSY" w:date="2023-03-18T00:19:00Z">
                    <w:rPr>
                      <w:rFonts w:ascii="Times New Roman" w:hAnsi="Times New Roman" w:cs="Times New Roman"/>
                      <w:sz w:val="14"/>
                      <w:lang w:bidi="en-US"/>
                    </w:rPr>
                  </w:rPrChange>
                </w:rPr>
                <w:t>6.4287</w:t>
              </w:r>
            </w:ins>
          </w:p>
        </w:tc>
        <w:tc>
          <w:tcPr>
            <w:tcW w:w="740" w:type="dxa"/>
            <w:tcBorders>
              <w:top w:val="nil"/>
              <w:left w:val="single" w:sz="2" w:space="0" w:color="000000"/>
              <w:bottom w:val="nil"/>
              <w:right w:val="single" w:sz="2" w:space="0" w:color="000000"/>
            </w:tcBorders>
            <w:vAlign w:val="center"/>
          </w:tcPr>
          <w:p w14:paraId="7723A62D" w14:textId="77777777" w:rsidR="00126C05" w:rsidRPr="009536F1" w:rsidRDefault="00126C05" w:rsidP="00B25D2D">
            <w:pPr>
              <w:pStyle w:val="af5"/>
              <w:wordWrap/>
              <w:jc w:val="center"/>
              <w:rPr>
                <w:ins w:id="5404" w:author="HSY" w:date="2023-03-18T00:16:00Z"/>
                <w:rFonts w:ascii="Palatino Linotype" w:hAnsi="Palatino Linotype" w:cs="Times New Roman"/>
                <w:sz w:val="16"/>
                <w:szCs w:val="16"/>
                <w:highlight w:val="cyan"/>
                <w:rPrChange w:id="5405" w:author="HSY" w:date="2023-03-18T00:19:00Z">
                  <w:rPr>
                    <w:ins w:id="5406" w:author="HSY" w:date="2023-03-18T00:16:00Z"/>
                    <w:rFonts w:ascii="Times New Roman" w:hAnsi="Times New Roman" w:cs="Times New Roman"/>
                  </w:rPr>
                </w:rPrChange>
              </w:rPr>
            </w:pPr>
            <w:ins w:id="5407" w:author="HSY" w:date="2023-03-18T00:16:00Z">
              <w:r w:rsidRPr="009536F1">
                <w:rPr>
                  <w:rFonts w:ascii="Palatino Linotype" w:hAnsi="Palatino Linotype" w:cs="Times New Roman"/>
                  <w:b/>
                  <w:sz w:val="16"/>
                  <w:szCs w:val="16"/>
                  <w:highlight w:val="cyan"/>
                  <w:u w:val="single"/>
                  <w:lang w:bidi="en-US"/>
                  <w:rPrChange w:id="5408" w:author="HSY" w:date="2023-03-18T00:19:00Z">
                    <w:rPr>
                      <w:rFonts w:ascii="Times New Roman" w:hAnsi="Times New Roman" w:cs="Times New Roman"/>
                      <w:b/>
                      <w:sz w:val="14"/>
                      <w:u w:val="single"/>
                      <w:lang w:bidi="en-US"/>
                    </w:rPr>
                  </w:rPrChange>
                </w:rPr>
                <w:t>7.0199</w:t>
              </w:r>
            </w:ins>
          </w:p>
        </w:tc>
        <w:tc>
          <w:tcPr>
            <w:tcW w:w="740" w:type="dxa"/>
            <w:tcBorders>
              <w:top w:val="nil"/>
              <w:left w:val="single" w:sz="3" w:space="0" w:color="000000"/>
              <w:bottom w:val="nil"/>
              <w:right w:val="single" w:sz="2" w:space="0" w:color="000000"/>
            </w:tcBorders>
            <w:vAlign w:val="center"/>
          </w:tcPr>
          <w:p w14:paraId="2DAB0535" w14:textId="77777777" w:rsidR="00126C05" w:rsidRPr="009536F1" w:rsidRDefault="00126C05" w:rsidP="00B25D2D">
            <w:pPr>
              <w:pStyle w:val="af5"/>
              <w:wordWrap/>
              <w:jc w:val="center"/>
              <w:rPr>
                <w:ins w:id="5409" w:author="HSY" w:date="2023-03-18T00:16:00Z"/>
                <w:rFonts w:ascii="Palatino Linotype" w:hAnsi="Palatino Linotype" w:cs="Times New Roman"/>
                <w:sz w:val="16"/>
                <w:szCs w:val="16"/>
                <w:highlight w:val="cyan"/>
                <w:rPrChange w:id="5410" w:author="HSY" w:date="2023-03-18T00:19:00Z">
                  <w:rPr>
                    <w:ins w:id="5411" w:author="HSY" w:date="2023-03-18T00:16:00Z"/>
                    <w:rFonts w:ascii="Times New Roman" w:hAnsi="Times New Roman" w:cs="Times New Roman"/>
                  </w:rPr>
                </w:rPrChange>
              </w:rPr>
            </w:pPr>
            <w:ins w:id="5412" w:author="HSY" w:date="2023-03-18T00:16:00Z">
              <w:r w:rsidRPr="009536F1">
                <w:rPr>
                  <w:rFonts w:ascii="Palatino Linotype" w:hAnsi="Palatino Linotype" w:cs="Times New Roman"/>
                  <w:b/>
                  <w:sz w:val="16"/>
                  <w:szCs w:val="16"/>
                  <w:highlight w:val="cyan"/>
                  <w:u w:val="single"/>
                  <w:lang w:bidi="en-US"/>
                  <w:rPrChange w:id="5413" w:author="HSY" w:date="2023-03-18T00:19:00Z">
                    <w:rPr>
                      <w:rFonts w:ascii="Times New Roman" w:hAnsi="Times New Roman" w:cs="Times New Roman"/>
                      <w:b/>
                      <w:sz w:val="14"/>
                      <w:u w:val="single"/>
                      <w:lang w:bidi="en-US"/>
                    </w:rPr>
                  </w:rPrChange>
                </w:rPr>
                <w:t>6.3847</w:t>
              </w:r>
            </w:ins>
          </w:p>
        </w:tc>
        <w:tc>
          <w:tcPr>
            <w:tcW w:w="740" w:type="dxa"/>
            <w:tcBorders>
              <w:top w:val="nil"/>
              <w:left w:val="single" w:sz="2" w:space="0" w:color="000000"/>
              <w:bottom w:val="nil"/>
              <w:right w:val="nil"/>
            </w:tcBorders>
            <w:vAlign w:val="center"/>
          </w:tcPr>
          <w:p w14:paraId="14F39BA5" w14:textId="77777777" w:rsidR="00126C05" w:rsidRPr="009536F1" w:rsidRDefault="00126C05" w:rsidP="00B25D2D">
            <w:pPr>
              <w:pStyle w:val="af5"/>
              <w:wordWrap/>
              <w:jc w:val="center"/>
              <w:rPr>
                <w:ins w:id="5414" w:author="HSY" w:date="2023-03-18T00:16:00Z"/>
                <w:rFonts w:ascii="Palatino Linotype" w:hAnsi="Palatino Linotype" w:cs="Times New Roman"/>
                <w:sz w:val="16"/>
                <w:szCs w:val="16"/>
                <w:highlight w:val="cyan"/>
                <w:rPrChange w:id="5415" w:author="HSY" w:date="2023-03-18T00:19:00Z">
                  <w:rPr>
                    <w:ins w:id="5416" w:author="HSY" w:date="2023-03-18T00:16:00Z"/>
                    <w:rFonts w:ascii="Times New Roman" w:hAnsi="Times New Roman" w:cs="Times New Roman"/>
                  </w:rPr>
                </w:rPrChange>
              </w:rPr>
            </w:pPr>
            <w:ins w:id="5417" w:author="HSY" w:date="2023-03-18T00:16:00Z">
              <w:r w:rsidRPr="009536F1">
                <w:rPr>
                  <w:rFonts w:ascii="Palatino Linotype" w:hAnsi="Palatino Linotype" w:cs="Times New Roman"/>
                  <w:sz w:val="16"/>
                  <w:szCs w:val="16"/>
                  <w:highlight w:val="cyan"/>
                  <w:lang w:bidi="en-US"/>
                  <w:rPrChange w:id="5418" w:author="HSY" w:date="2023-03-18T00:19:00Z">
                    <w:rPr>
                      <w:rFonts w:ascii="Times New Roman" w:hAnsi="Times New Roman" w:cs="Times New Roman"/>
                      <w:sz w:val="14"/>
                      <w:lang w:bidi="en-US"/>
                    </w:rPr>
                  </w:rPrChange>
                </w:rPr>
                <w:t>4.3711</w:t>
              </w:r>
            </w:ins>
          </w:p>
        </w:tc>
      </w:tr>
      <w:tr w:rsidR="00126C05" w:rsidRPr="009536F1" w14:paraId="4EA23FD8" w14:textId="77777777" w:rsidTr="00B25D2D">
        <w:trPr>
          <w:trHeight w:val="386"/>
          <w:ins w:id="5419" w:author="HSY" w:date="2023-03-18T00:16:00Z"/>
        </w:trPr>
        <w:tc>
          <w:tcPr>
            <w:tcW w:w="1537" w:type="dxa"/>
            <w:tcBorders>
              <w:top w:val="nil"/>
              <w:left w:val="nil"/>
              <w:bottom w:val="nil"/>
              <w:right w:val="single" w:sz="2" w:space="0" w:color="000000"/>
            </w:tcBorders>
            <w:vAlign w:val="center"/>
          </w:tcPr>
          <w:p w14:paraId="7B99585F" w14:textId="77777777" w:rsidR="00126C05" w:rsidRPr="009536F1" w:rsidRDefault="00126C05" w:rsidP="00B25D2D">
            <w:pPr>
              <w:pStyle w:val="af5"/>
              <w:wordWrap/>
              <w:jc w:val="center"/>
              <w:rPr>
                <w:ins w:id="5420" w:author="HSY" w:date="2023-03-18T00:16:00Z"/>
                <w:rFonts w:ascii="Palatino Linotype" w:hAnsi="Palatino Linotype" w:cs="Times New Roman"/>
                <w:sz w:val="16"/>
                <w:szCs w:val="16"/>
                <w:highlight w:val="cyan"/>
                <w:rPrChange w:id="5421" w:author="HSY" w:date="2023-03-18T00:19:00Z">
                  <w:rPr>
                    <w:ins w:id="5422" w:author="HSY" w:date="2023-03-18T00:16:00Z"/>
                    <w:rFonts w:ascii="Times New Roman" w:hAnsi="Times New Roman" w:cs="Times New Roman"/>
                  </w:rPr>
                </w:rPrChange>
              </w:rPr>
            </w:pPr>
            <w:ins w:id="5423" w:author="HSY" w:date="2023-03-18T00:16:00Z">
              <w:r w:rsidRPr="009536F1">
                <w:rPr>
                  <w:rFonts w:ascii="Palatino Linotype" w:hAnsi="Palatino Linotype" w:cs="Times New Roman"/>
                  <w:b/>
                  <w:sz w:val="16"/>
                  <w:szCs w:val="16"/>
                  <w:highlight w:val="cyan"/>
                  <w:lang w:bidi="en-US"/>
                  <w:rPrChange w:id="5424" w:author="HSY" w:date="2023-03-18T00:19:00Z">
                    <w:rPr>
                      <w:rFonts w:ascii="Times New Roman" w:hAnsi="Times New Roman" w:cs="Times New Roman"/>
                      <w:b/>
                      <w:sz w:val="16"/>
                      <w:lang w:bidi="en-US"/>
                    </w:rPr>
                  </w:rPrChange>
                </w:rPr>
                <w:t>Inflow</w:t>
              </w:r>
            </w:ins>
          </w:p>
        </w:tc>
        <w:tc>
          <w:tcPr>
            <w:tcW w:w="740" w:type="dxa"/>
            <w:tcBorders>
              <w:top w:val="nil"/>
              <w:left w:val="single" w:sz="2" w:space="0" w:color="000000"/>
              <w:bottom w:val="nil"/>
              <w:right w:val="single" w:sz="2" w:space="0" w:color="000000"/>
            </w:tcBorders>
            <w:vAlign w:val="center"/>
          </w:tcPr>
          <w:p w14:paraId="44E026DA" w14:textId="77777777" w:rsidR="00126C05" w:rsidRPr="009536F1" w:rsidRDefault="00126C05" w:rsidP="00B25D2D">
            <w:pPr>
              <w:pStyle w:val="af5"/>
              <w:wordWrap/>
              <w:jc w:val="center"/>
              <w:rPr>
                <w:ins w:id="5425" w:author="HSY" w:date="2023-03-18T00:16:00Z"/>
                <w:rFonts w:ascii="Palatino Linotype" w:hAnsi="Palatino Linotype" w:cs="Times New Roman"/>
                <w:sz w:val="16"/>
                <w:szCs w:val="16"/>
                <w:highlight w:val="cyan"/>
                <w:rPrChange w:id="5426" w:author="HSY" w:date="2023-03-18T00:19:00Z">
                  <w:rPr>
                    <w:ins w:id="5427" w:author="HSY" w:date="2023-03-18T00:16:00Z"/>
                    <w:rFonts w:ascii="Times New Roman" w:hAnsi="Times New Roman" w:cs="Times New Roman"/>
                  </w:rPr>
                </w:rPrChange>
              </w:rPr>
            </w:pPr>
            <w:ins w:id="5428" w:author="HSY" w:date="2023-03-18T00:16:00Z">
              <w:r w:rsidRPr="009536F1">
                <w:rPr>
                  <w:rFonts w:ascii="Palatino Linotype" w:hAnsi="Palatino Linotype" w:cs="Times New Roman"/>
                  <w:sz w:val="16"/>
                  <w:szCs w:val="16"/>
                  <w:highlight w:val="cyan"/>
                  <w:lang w:bidi="en-US"/>
                  <w:rPrChange w:id="5429" w:author="HSY" w:date="2023-03-18T00:19:00Z">
                    <w:rPr>
                      <w:rFonts w:ascii="Times New Roman" w:hAnsi="Times New Roman" w:cs="Times New Roman"/>
                      <w:sz w:val="14"/>
                      <w:lang w:bidi="en-US"/>
                    </w:rPr>
                  </w:rPrChange>
                </w:rPr>
                <w:t>2.6177</w:t>
              </w:r>
            </w:ins>
          </w:p>
        </w:tc>
        <w:tc>
          <w:tcPr>
            <w:tcW w:w="740" w:type="dxa"/>
            <w:tcBorders>
              <w:top w:val="nil"/>
              <w:left w:val="single" w:sz="2" w:space="0" w:color="000000"/>
              <w:bottom w:val="nil"/>
              <w:right w:val="single" w:sz="2" w:space="0" w:color="000000"/>
            </w:tcBorders>
            <w:vAlign w:val="center"/>
          </w:tcPr>
          <w:p w14:paraId="663F5A3A" w14:textId="77777777" w:rsidR="00126C05" w:rsidRPr="009536F1" w:rsidRDefault="00126C05" w:rsidP="00B25D2D">
            <w:pPr>
              <w:pStyle w:val="af5"/>
              <w:wordWrap/>
              <w:jc w:val="center"/>
              <w:rPr>
                <w:ins w:id="5430" w:author="HSY" w:date="2023-03-18T00:16:00Z"/>
                <w:rFonts w:ascii="Palatino Linotype" w:hAnsi="Palatino Linotype" w:cs="Times New Roman"/>
                <w:sz w:val="16"/>
                <w:szCs w:val="16"/>
                <w:highlight w:val="cyan"/>
                <w:rPrChange w:id="5431" w:author="HSY" w:date="2023-03-18T00:19:00Z">
                  <w:rPr>
                    <w:ins w:id="5432" w:author="HSY" w:date="2023-03-18T00:16:00Z"/>
                    <w:rFonts w:ascii="Times New Roman" w:hAnsi="Times New Roman" w:cs="Times New Roman"/>
                  </w:rPr>
                </w:rPrChange>
              </w:rPr>
            </w:pPr>
            <w:ins w:id="5433" w:author="HSY" w:date="2023-03-18T00:16:00Z">
              <w:r w:rsidRPr="009536F1">
                <w:rPr>
                  <w:rFonts w:ascii="Palatino Linotype" w:hAnsi="Palatino Linotype" w:cs="Times New Roman"/>
                  <w:sz w:val="16"/>
                  <w:szCs w:val="16"/>
                  <w:highlight w:val="cyan"/>
                  <w:lang w:bidi="en-US"/>
                  <w:rPrChange w:id="5434" w:author="HSY" w:date="2023-03-18T00:19:00Z">
                    <w:rPr>
                      <w:rFonts w:ascii="Times New Roman" w:hAnsi="Times New Roman" w:cs="Times New Roman"/>
                      <w:sz w:val="14"/>
                      <w:lang w:bidi="en-US"/>
                    </w:rPr>
                  </w:rPrChange>
                </w:rPr>
                <w:t>1.5479</w:t>
              </w:r>
            </w:ins>
          </w:p>
        </w:tc>
        <w:tc>
          <w:tcPr>
            <w:tcW w:w="740" w:type="dxa"/>
            <w:tcBorders>
              <w:top w:val="nil"/>
              <w:left w:val="single" w:sz="2" w:space="0" w:color="000000"/>
              <w:bottom w:val="nil"/>
              <w:right w:val="single" w:sz="2" w:space="0" w:color="000000"/>
            </w:tcBorders>
            <w:vAlign w:val="center"/>
          </w:tcPr>
          <w:p w14:paraId="27754587" w14:textId="77777777" w:rsidR="00126C05" w:rsidRPr="009536F1" w:rsidRDefault="00126C05" w:rsidP="00B25D2D">
            <w:pPr>
              <w:pStyle w:val="af5"/>
              <w:wordWrap/>
              <w:jc w:val="center"/>
              <w:rPr>
                <w:ins w:id="5435" w:author="HSY" w:date="2023-03-18T00:16:00Z"/>
                <w:rFonts w:ascii="Palatino Linotype" w:hAnsi="Palatino Linotype" w:cs="Times New Roman"/>
                <w:sz w:val="16"/>
                <w:szCs w:val="16"/>
                <w:highlight w:val="cyan"/>
                <w:rPrChange w:id="5436" w:author="HSY" w:date="2023-03-18T00:19:00Z">
                  <w:rPr>
                    <w:ins w:id="5437" w:author="HSY" w:date="2023-03-18T00:16:00Z"/>
                    <w:rFonts w:ascii="Times New Roman" w:hAnsi="Times New Roman" w:cs="Times New Roman"/>
                  </w:rPr>
                </w:rPrChange>
              </w:rPr>
            </w:pPr>
            <w:ins w:id="5438" w:author="HSY" w:date="2023-03-18T00:16:00Z">
              <w:r w:rsidRPr="009536F1">
                <w:rPr>
                  <w:rFonts w:ascii="Palatino Linotype" w:hAnsi="Palatino Linotype" w:cs="Times New Roman"/>
                  <w:sz w:val="16"/>
                  <w:szCs w:val="16"/>
                  <w:highlight w:val="cyan"/>
                  <w:lang w:bidi="en-US"/>
                  <w:rPrChange w:id="5439" w:author="HSY" w:date="2023-03-18T00:19:00Z">
                    <w:rPr>
                      <w:rFonts w:ascii="Times New Roman" w:hAnsi="Times New Roman" w:cs="Times New Roman"/>
                      <w:sz w:val="14"/>
                      <w:lang w:bidi="en-US"/>
                    </w:rPr>
                  </w:rPrChange>
                </w:rPr>
                <w:t>1.4467</w:t>
              </w:r>
            </w:ins>
          </w:p>
        </w:tc>
        <w:tc>
          <w:tcPr>
            <w:tcW w:w="740" w:type="dxa"/>
            <w:tcBorders>
              <w:top w:val="nil"/>
              <w:left w:val="single" w:sz="2" w:space="0" w:color="000000"/>
              <w:bottom w:val="nil"/>
              <w:right w:val="single" w:sz="2" w:space="0" w:color="000000"/>
            </w:tcBorders>
            <w:vAlign w:val="center"/>
          </w:tcPr>
          <w:p w14:paraId="58F91971" w14:textId="77777777" w:rsidR="00126C05" w:rsidRPr="009536F1" w:rsidRDefault="00126C05" w:rsidP="00B25D2D">
            <w:pPr>
              <w:pStyle w:val="af5"/>
              <w:wordWrap/>
              <w:jc w:val="center"/>
              <w:rPr>
                <w:ins w:id="5440" w:author="HSY" w:date="2023-03-18T00:16:00Z"/>
                <w:rFonts w:ascii="Palatino Linotype" w:hAnsi="Palatino Linotype" w:cs="Times New Roman"/>
                <w:sz w:val="16"/>
                <w:szCs w:val="16"/>
                <w:highlight w:val="cyan"/>
                <w:rPrChange w:id="5441" w:author="HSY" w:date="2023-03-18T00:19:00Z">
                  <w:rPr>
                    <w:ins w:id="5442" w:author="HSY" w:date="2023-03-18T00:16:00Z"/>
                    <w:rFonts w:ascii="Times New Roman" w:hAnsi="Times New Roman" w:cs="Times New Roman"/>
                  </w:rPr>
                </w:rPrChange>
              </w:rPr>
            </w:pPr>
            <w:ins w:id="5443" w:author="HSY" w:date="2023-03-18T00:16:00Z">
              <w:r w:rsidRPr="009536F1">
                <w:rPr>
                  <w:rFonts w:ascii="Palatino Linotype" w:hAnsi="Palatino Linotype" w:cs="Times New Roman"/>
                  <w:sz w:val="16"/>
                  <w:szCs w:val="16"/>
                  <w:highlight w:val="cyan"/>
                  <w:lang w:bidi="en-US"/>
                  <w:rPrChange w:id="5444" w:author="HSY" w:date="2023-03-18T00:19:00Z">
                    <w:rPr>
                      <w:rFonts w:ascii="Times New Roman" w:hAnsi="Times New Roman" w:cs="Times New Roman"/>
                      <w:sz w:val="14"/>
                      <w:lang w:bidi="en-US"/>
                    </w:rPr>
                  </w:rPrChange>
                </w:rPr>
                <w:t>1.2481</w:t>
              </w:r>
            </w:ins>
          </w:p>
        </w:tc>
        <w:tc>
          <w:tcPr>
            <w:tcW w:w="740" w:type="dxa"/>
            <w:tcBorders>
              <w:top w:val="nil"/>
              <w:left w:val="single" w:sz="2" w:space="0" w:color="000000"/>
              <w:bottom w:val="nil"/>
              <w:right w:val="single" w:sz="2" w:space="0" w:color="000000"/>
            </w:tcBorders>
            <w:vAlign w:val="center"/>
          </w:tcPr>
          <w:p w14:paraId="6751F63D" w14:textId="77777777" w:rsidR="00126C05" w:rsidRPr="009536F1" w:rsidRDefault="00126C05" w:rsidP="00B25D2D">
            <w:pPr>
              <w:pStyle w:val="af5"/>
              <w:wordWrap/>
              <w:jc w:val="center"/>
              <w:rPr>
                <w:ins w:id="5445" w:author="HSY" w:date="2023-03-18T00:16:00Z"/>
                <w:rFonts w:ascii="Palatino Linotype" w:hAnsi="Palatino Linotype" w:cs="Times New Roman"/>
                <w:sz w:val="16"/>
                <w:szCs w:val="16"/>
                <w:highlight w:val="cyan"/>
                <w:rPrChange w:id="5446" w:author="HSY" w:date="2023-03-18T00:19:00Z">
                  <w:rPr>
                    <w:ins w:id="5447" w:author="HSY" w:date="2023-03-18T00:16:00Z"/>
                    <w:rFonts w:ascii="Times New Roman" w:hAnsi="Times New Roman" w:cs="Times New Roman"/>
                  </w:rPr>
                </w:rPrChange>
              </w:rPr>
            </w:pPr>
            <w:ins w:id="5448" w:author="HSY" w:date="2023-03-18T00:16:00Z">
              <w:r w:rsidRPr="009536F1">
                <w:rPr>
                  <w:rFonts w:ascii="Palatino Linotype" w:hAnsi="Palatino Linotype" w:cs="Times New Roman"/>
                  <w:sz w:val="16"/>
                  <w:szCs w:val="16"/>
                  <w:highlight w:val="cyan"/>
                  <w:lang w:bidi="en-US"/>
                  <w:rPrChange w:id="5449" w:author="HSY" w:date="2023-03-18T00:19:00Z">
                    <w:rPr>
                      <w:rFonts w:ascii="Times New Roman" w:hAnsi="Times New Roman" w:cs="Times New Roman"/>
                      <w:sz w:val="14"/>
                      <w:lang w:bidi="en-US"/>
                    </w:rPr>
                  </w:rPrChange>
                </w:rPr>
                <w:t>6.6966</w:t>
              </w:r>
            </w:ins>
          </w:p>
        </w:tc>
        <w:tc>
          <w:tcPr>
            <w:tcW w:w="740" w:type="dxa"/>
            <w:tcBorders>
              <w:top w:val="nil"/>
              <w:left w:val="single" w:sz="2" w:space="0" w:color="000000"/>
              <w:bottom w:val="nil"/>
              <w:right w:val="single" w:sz="2" w:space="0" w:color="000000"/>
            </w:tcBorders>
            <w:vAlign w:val="center"/>
          </w:tcPr>
          <w:p w14:paraId="4E607B78" w14:textId="77777777" w:rsidR="00126C05" w:rsidRPr="009536F1" w:rsidRDefault="00126C05" w:rsidP="00B25D2D">
            <w:pPr>
              <w:pStyle w:val="af5"/>
              <w:wordWrap/>
              <w:jc w:val="center"/>
              <w:rPr>
                <w:ins w:id="5450" w:author="HSY" w:date="2023-03-18T00:16:00Z"/>
                <w:rFonts w:ascii="Palatino Linotype" w:hAnsi="Palatino Linotype" w:cs="Times New Roman"/>
                <w:sz w:val="16"/>
                <w:szCs w:val="16"/>
                <w:highlight w:val="cyan"/>
                <w:rPrChange w:id="5451" w:author="HSY" w:date="2023-03-18T00:19:00Z">
                  <w:rPr>
                    <w:ins w:id="5452" w:author="HSY" w:date="2023-03-18T00:16:00Z"/>
                    <w:rFonts w:ascii="Times New Roman" w:hAnsi="Times New Roman" w:cs="Times New Roman"/>
                  </w:rPr>
                </w:rPrChange>
              </w:rPr>
            </w:pPr>
            <w:ins w:id="5453" w:author="HSY" w:date="2023-03-18T00:16:00Z">
              <w:r w:rsidRPr="009536F1">
                <w:rPr>
                  <w:rFonts w:ascii="Palatino Linotype" w:hAnsi="Palatino Linotype" w:cs="Times New Roman"/>
                  <w:sz w:val="16"/>
                  <w:szCs w:val="16"/>
                  <w:highlight w:val="cyan"/>
                  <w:lang w:bidi="en-US"/>
                  <w:rPrChange w:id="5454" w:author="HSY" w:date="2023-03-18T00:19:00Z">
                    <w:rPr>
                      <w:rFonts w:ascii="Times New Roman" w:hAnsi="Times New Roman" w:cs="Times New Roman"/>
                      <w:sz w:val="14"/>
                      <w:lang w:bidi="en-US"/>
                    </w:rPr>
                  </w:rPrChange>
                </w:rPr>
                <w:t>5.5075</w:t>
              </w:r>
            </w:ins>
          </w:p>
        </w:tc>
        <w:tc>
          <w:tcPr>
            <w:tcW w:w="740" w:type="dxa"/>
            <w:tcBorders>
              <w:top w:val="nil"/>
              <w:left w:val="single" w:sz="2" w:space="0" w:color="000000"/>
              <w:bottom w:val="nil"/>
              <w:right w:val="single" w:sz="2" w:space="0" w:color="000000"/>
            </w:tcBorders>
            <w:vAlign w:val="center"/>
          </w:tcPr>
          <w:p w14:paraId="666D875A" w14:textId="77777777" w:rsidR="00126C05" w:rsidRPr="009536F1" w:rsidRDefault="00126C05" w:rsidP="00B25D2D">
            <w:pPr>
              <w:pStyle w:val="af5"/>
              <w:wordWrap/>
              <w:jc w:val="center"/>
              <w:rPr>
                <w:ins w:id="5455" w:author="HSY" w:date="2023-03-18T00:16:00Z"/>
                <w:rFonts w:ascii="Palatino Linotype" w:hAnsi="Palatino Linotype" w:cs="Times New Roman"/>
                <w:sz w:val="16"/>
                <w:szCs w:val="16"/>
                <w:highlight w:val="cyan"/>
                <w:rPrChange w:id="5456" w:author="HSY" w:date="2023-03-18T00:19:00Z">
                  <w:rPr>
                    <w:ins w:id="5457" w:author="HSY" w:date="2023-03-18T00:16:00Z"/>
                    <w:rFonts w:ascii="Times New Roman" w:hAnsi="Times New Roman" w:cs="Times New Roman"/>
                  </w:rPr>
                </w:rPrChange>
              </w:rPr>
            </w:pPr>
            <w:ins w:id="5458" w:author="HSY" w:date="2023-03-18T00:16:00Z">
              <w:r w:rsidRPr="009536F1">
                <w:rPr>
                  <w:rFonts w:ascii="Palatino Linotype" w:hAnsi="Palatino Linotype" w:cs="Times New Roman"/>
                  <w:sz w:val="16"/>
                  <w:szCs w:val="16"/>
                  <w:highlight w:val="cyan"/>
                  <w:lang w:bidi="en-US"/>
                  <w:rPrChange w:id="5459" w:author="HSY" w:date="2023-03-18T00:19:00Z">
                    <w:rPr>
                      <w:rFonts w:ascii="Times New Roman" w:hAnsi="Times New Roman" w:cs="Times New Roman"/>
                      <w:sz w:val="14"/>
                      <w:lang w:bidi="en-US"/>
                    </w:rPr>
                  </w:rPrChange>
                </w:rPr>
                <w:t>8.0738</w:t>
              </w:r>
            </w:ins>
          </w:p>
        </w:tc>
        <w:tc>
          <w:tcPr>
            <w:tcW w:w="740" w:type="dxa"/>
            <w:tcBorders>
              <w:top w:val="nil"/>
              <w:left w:val="single" w:sz="2" w:space="0" w:color="000000"/>
              <w:bottom w:val="nil"/>
              <w:right w:val="single" w:sz="2" w:space="0" w:color="000000"/>
            </w:tcBorders>
            <w:vAlign w:val="center"/>
          </w:tcPr>
          <w:p w14:paraId="12EE82F5" w14:textId="77777777" w:rsidR="00126C05" w:rsidRPr="009536F1" w:rsidRDefault="00126C05" w:rsidP="00B25D2D">
            <w:pPr>
              <w:pStyle w:val="af5"/>
              <w:wordWrap/>
              <w:jc w:val="center"/>
              <w:rPr>
                <w:ins w:id="5460" w:author="HSY" w:date="2023-03-18T00:16:00Z"/>
                <w:rFonts w:ascii="Palatino Linotype" w:hAnsi="Palatino Linotype" w:cs="Times New Roman"/>
                <w:sz w:val="16"/>
                <w:szCs w:val="16"/>
                <w:highlight w:val="cyan"/>
                <w:rPrChange w:id="5461" w:author="HSY" w:date="2023-03-18T00:19:00Z">
                  <w:rPr>
                    <w:ins w:id="5462" w:author="HSY" w:date="2023-03-18T00:16:00Z"/>
                    <w:rFonts w:ascii="Times New Roman" w:hAnsi="Times New Roman" w:cs="Times New Roman"/>
                  </w:rPr>
                </w:rPrChange>
              </w:rPr>
            </w:pPr>
            <w:ins w:id="5463" w:author="HSY" w:date="2023-03-18T00:16:00Z">
              <w:r w:rsidRPr="009536F1">
                <w:rPr>
                  <w:rFonts w:ascii="Palatino Linotype" w:hAnsi="Palatino Linotype" w:cs="Times New Roman"/>
                  <w:sz w:val="16"/>
                  <w:szCs w:val="16"/>
                  <w:highlight w:val="cyan"/>
                  <w:lang w:bidi="en-US"/>
                  <w:rPrChange w:id="5464" w:author="HSY" w:date="2023-03-18T00:19:00Z">
                    <w:rPr>
                      <w:rFonts w:ascii="Times New Roman" w:hAnsi="Times New Roman" w:cs="Times New Roman"/>
                      <w:sz w:val="14"/>
                      <w:lang w:bidi="en-US"/>
                    </w:rPr>
                  </w:rPrChange>
                </w:rPr>
                <w:t>3.6056</w:t>
              </w:r>
            </w:ins>
          </w:p>
        </w:tc>
        <w:tc>
          <w:tcPr>
            <w:tcW w:w="740" w:type="dxa"/>
            <w:tcBorders>
              <w:top w:val="nil"/>
              <w:left w:val="single" w:sz="2" w:space="0" w:color="000000"/>
              <w:bottom w:val="nil"/>
              <w:right w:val="single" w:sz="2" w:space="0" w:color="000000"/>
            </w:tcBorders>
            <w:vAlign w:val="center"/>
          </w:tcPr>
          <w:p w14:paraId="63229CC3" w14:textId="77777777" w:rsidR="00126C05" w:rsidRPr="009536F1" w:rsidRDefault="00126C05" w:rsidP="00B25D2D">
            <w:pPr>
              <w:pStyle w:val="af5"/>
              <w:wordWrap/>
              <w:jc w:val="center"/>
              <w:rPr>
                <w:ins w:id="5465" w:author="HSY" w:date="2023-03-18T00:16:00Z"/>
                <w:rFonts w:ascii="Palatino Linotype" w:hAnsi="Palatino Linotype" w:cs="Times New Roman"/>
                <w:sz w:val="16"/>
                <w:szCs w:val="16"/>
                <w:highlight w:val="cyan"/>
                <w:rPrChange w:id="5466" w:author="HSY" w:date="2023-03-18T00:19:00Z">
                  <w:rPr>
                    <w:ins w:id="5467" w:author="HSY" w:date="2023-03-18T00:16:00Z"/>
                    <w:rFonts w:ascii="Times New Roman" w:hAnsi="Times New Roman" w:cs="Times New Roman"/>
                  </w:rPr>
                </w:rPrChange>
              </w:rPr>
            </w:pPr>
            <w:ins w:id="5468" w:author="HSY" w:date="2023-03-18T00:16:00Z">
              <w:r w:rsidRPr="009536F1">
                <w:rPr>
                  <w:rFonts w:ascii="Palatino Linotype" w:hAnsi="Palatino Linotype" w:cs="Times New Roman"/>
                  <w:sz w:val="16"/>
                  <w:szCs w:val="16"/>
                  <w:highlight w:val="cyan"/>
                  <w:lang w:bidi="en-US"/>
                  <w:rPrChange w:id="5469" w:author="HSY" w:date="2023-03-18T00:19:00Z">
                    <w:rPr>
                      <w:rFonts w:ascii="Times New Roman" w:hAnsi="Times New Roman" w:cs="Times New Roman"/>
                      <w:sz w:val="14"/>
                      <w:lang w:bidi="en-US"/>
                    </w:rPr>
                  </w:rPrChange>
                </w:rPr>
                <w:t>6.0363</w:t>
              </w:r>
            </w:ins>
          </w:p>
        </w:tc>
        <w:tc>
          <w:tcPr>
            <w:tcW w:w="740" w:type="dxa"/>
            <w:tcBorders>
              <w:top w:val="nil"/>
              <w:left w:val="single" w:sz="2" w:space="0" w:color="000000"/>
              <w:bottom w:val="nil"/>
              <w:right w:val="single" w:sz="2" w:space="0" w:color="000000"/>
            </w:tcBorders>
            <w:vAlign w:val="center"/>
          </w:tcPr>
          <w:p w14:paraId="41E4C1AD" w14:textId="77777777" w:rsidR="00126C05" w:rsidRPr="009536F1" w:rsidRDefault="00126C05" w:rsidP="00B25D2D">
            <w:pPr>
              <w:pStyle w:val="af5"/>
              <w:wordWrap/>
              <w:jc w:val="center"/>
              <w:rPr>
                <w:ins w:id="5470" w:author="HSY" w:date="2023-03-18T00:16:00Z"/>
                <w:rFonts w:ascii="Palatino Linotype" w:hAnsi="Palatino Linotype" w:cs="Times New Roman"/>
                <w:sz w:val="16"/>
                <w:szCs w:val="16"/>
                <w:highlight w:val="cyan"/>
                <w:rPrChange w:id="5471" w:author="HSY" w:date="2023-03-18T00:19:00Z">
                  <w:rPr>
                    <w:ins w:id="5472" w:author="HSY" w:date="2023-03-18T00:16:00Z"/>
                    <w:rFonts w:ascii="Times New Roman" w:hAnsi="Times New Roman" w:cs="Times New Roman"/>
                  </w:rPr>
                </w:rPrChange>
              </w:rPr>
            </w:pPr>
            <w:ins w:id="5473" w:author="HSY" w:date="2023-03-18T00:16:00Z">
              <w:r w:rsidRPr="009536F1">
                <w:rPr>
                  <w:rFonts w:ascii="Palatino Linotype" w:hAnsi="Palatino Linotype" w:cs="Times New Roman"/>
                  <w:sz w:val="16"/>
                  <w:szCs w:val="16"/>
                  <w:highlight w:val="cyan"/>
                  <w:lang w:bidi="en-US"/>
                  <w:rPrChange w:id="5474" w:author="HSY" w:date="2023-03-18T00:19:00Z">
                    <w:rPr>
                      <w:rFonts w:ascii="Times New Roman" w:hAnsi="Times New Roman" w:cs="Times New Roman"/>
                      <w:sz w:val="14"/>
                      <w:lang w:bidi="en-US"/>
                    </w:rPr>
                  </w:rPrChange>
                </w:rPr>
                <w:t>5.1891</w:t>
              </w:r>
            </w:ins>
          </w:p>
        </w:tc>
        <w:tc>
          <w:tcPr>
            <w:tcW w:w="740" w:type="dxa"/>
            <w:tcBorders>
              <w:top w:val="nil"/>
              <w:left w:val="single" w:sz="2" w:space="0" w:color="000000"/>
              <w:bottom w:val="nil"/>
              <w:right w:val="single" w:sz="2" w:space="0" w:color="000000"/>
            </w:tcBorders>
            <w:vAlign w:val="center"/>
          </w:tcPr>
          <w:p w14:paraId="7FE6E5B5" w14:textId="77777777" w:rsidR="00126C05" w:rsidRPr="009536F1" w:rsidRDefault="00126C05" w:rsidP="00B25D2D">
            <w:pPr>
              <w:pStyle w:val="af5"/>
              <w:wordWrap/>
              <w:jc w:val="center"/>
              <w:rPr>
                <w:ins w:id="5475" w:author="HSY" w:date="2023-03-18T00:16:00Z"/>
                <w:rFonts w:ascii="Palatino Linotype" w:hAnsi="Palatino Linotype" w:cs="Times New Roman"/>
                <w:sz w:val="16"/>
                <w:szCs w:val="16"/>
                <w:highlight w:val="cyan"/>
                <w:rPrChange w:id="5476" w:author="HSY" w:date="2023-03-18T00:19:00Z">
                  <w:rPr>
                    <w:ins w:id="5477" w:author="HSY" w:date="2023-03-18T00:16:00Z"/>
                    <w:rFonts w:ascii="Times New Roman" w:hAnsi="Times New Roman" w:cs="Times New Roman"/>
                  </w:rPr>
                </w:rPrChange>
              </w:rPr>
            </w:pPr>
            <w:ins w:id="5478" w:author="HSY" w:date="2023-03-18T00:16:00Z">
              <w:r w:rsidRPr="009536F1">
                <w:rPr>
                  <w:rFonts w:ascii="Palatino Linotype" w:hAnsi="Palatino Linotype" w:cs="Times New Roman"/>
                  <w:sz w:val="16"/>
                  <w:szCs w:val="16"/>
                  <w:highlight w:val="cyan"/>
                  <w:lang w:bidi="en-US"/>
                  <w:rPrChange w:id="5479" w:author="HSY" w:date="2023-03-18T00:19:00Z">
                    <w:rPr>
                      <w:rFonts w:ascii="Times New Roman" w:hAnsi="Times New Roman" w:cs="Times New Roman"/>
                      <w:sz w:val="14"/>
                      <w:lang w:bidi="en-US"/>
                    </w:rPr>
                  </w:rPrChange>
                </w:rPr>
                <w:t>5.8343</w:t>
              </w:r>
            </w:ins>
          </w:p>
        </w:tc>
        <w:tc>
          <w:tcPr>
            <w:tcW w:w="740" w:type="dxa"/>
            <w:tcBorders>
              <w:top w:val="nil"/>
              <w:left w:val="single" w:sz="2" w:space="0" w:color="000000"/>
              <w:bottom w:val="nil"/>
              <w:right w:val="single" w:sz="2" w:space="0" w:color="000000"/>
            </w:tcBorders>
            <w:vAlign w:val="center"/>
          </w:tcPr>
          <w:p w14:paraId="5807451E" w14:textId="77777777" w:rsidR="00126C05" w:rsidRPr="009536F1" w:rsidRDefault="00126C05" w:rsidP="00B25D2D">
            <w:pPr>
              <w:pStyle w:val="af5"/>
              <w:wordWrap/>
              <w:jc w:val="center"/>
              <w:rPr>
                <w:ins w:id="5480" w:author="HSY" w:date="2023-03-18T00:16:00Z"/>
                <w:rFonts w:ascii="Palatino Linotype" w:hAnsi="Palatino Linotype" w:cs="Times New Roman"/>
                <w:sz w:val="16"/>
                <w:szCs w:val="16"/>
                <w:highlight w:val="cyan"/>
                <w:rPrChange w:id="5481" w:author="HSY" w:date="2023-03-18T00:19:00Z">
                  <w:rPr>
                    <w:ins w:id="5482" w:author="HSY" w:date="2023-03-18T00:16:00Z"/>
                    <w:rFonts w:ascii="Times New Roman" w:hAnsi="Times New Roman" w:cs="Times New Roman"/>
                  </w:rPr>
                </w:rPrChange>
              </w:rPr>
            </w:pPr>
            <w:ins w:id="5483" w:author="HSY" w:date="2023-03-18T00:16:00Z">
              <w:r w:rsidRPr="009536F1">
                <w:rPr>
                  <w:rFonts w:ascii="Palatino Linotype" w:hAnsi="Palatino Linotype" w:cs="Times New Roman"/>
                  <w:sz w:val="16"/>
                  <w:szCs w:val="16"/>
                  <w:highlight w:val="cyan"/>
                  <w:lang w:bidi="en-US"/>
                  <w:rPrChange w:id="5484" w:author="HSY" w:date="2023-03-18T00:19:00Z">
                    <w:rPr>
                      <w:rFonts w:ascii="Times New Roman" w:hAnsi="Times New Roman" w:cs="Times New Roman"/>
                      <w:sz w:val="14"/>
                      <w:lang w:bidi="en-US"/>
                    </w:rPr>
                  </w:rPrChange>
                </w:rPr>
                <w:t>3.6946</w:t>
              </w:r>
            </w:ins>
          </w:p>
        </w:tc>
        <w:tc>
          <w:tcPr>
            <w:tcW w:w="740" w:type="dxa"/>
            <w:tcBorders>
              <w:top w:val="nil"/>
              <w:left w:val="single" w:sz="2" w:space="0" w:color="000000"/>
              <w:bottom w:val="nil"/>
              <w:right w:val="single" w:sz="2" w:space="0" w:color="000000"/>
            </w:tcBorders>
            <w:vAlign w:val="center"/>
          </w:tcPr>
          <w:p w14:paraId="29F36D30" w14:textId="77777777" w:rsidR="00126C05" w:rsidRPr="009536F1" w:rsidRDefault="00126C05" w:rsidP="00B25D2D">
            <w:pPr>
              <w:pStyle w:val="af5"/>
              <w:wordWrap/>
              <w:jc w:val="center"/>
              <w:rPr>
                <w:ins w:id="5485" w:author="HSY" w:date="2023-03-18T00:16:00Z"/>
                <w:rFonts w:ascii="Palatino Linotype" w:hAnsi="Palatino Linotype" w:cs="Times New Roman"/>
                <w:sz w:val="16"/>
                <w:szCs w:val="16"/>
                <w:highlight w:val="cyan"/>
                <w:rPrChange w:id="5486" w:author="HSY" w:date="2023-03-18T00:19:00Z">
                  <w:rPr>
                    <w:ins w:id="5487" w:author="HSY" w:date="2023-03-18T00:16:00Z"/>
                    <w:rFonts w:ascii="Times New Roman" w:hAnsi="Times New Roman" w:cs="Times New Roman"/>
                  </w:rPr>
                </w:rPrChange>
              </w:rPr>
            </w:pPr>
            <w:ins w:id="5488" w:author="HSY" w:date="2023-03-18T00:16:00Z">
              <w:r w:rsidRPr="009536F1">
                <w:rPr>
                  <w:rFonts w:ascii="Palatino Linotype" w:hAnsi="Palatino Linotype" w:cs="Times New Roman"/>
                  <w:sz w:val="16"/>
                  <w:szCs w:val="16"/>
                  <w:highlight w:val="cyan"/>
                  <w:lang w:bidi="en-US"/>
                  <w:rPrChange w:id="5489" w:author="HSY" w:date="2023-03-18T00:19:00Z">
                    <w:rPr>
                      <w:rFonts w:ascii="Times New Roman" w:hAnsi="Times New Roman" w:cs="Times New Roman"/>
                      <w:sz w:val="14"/>
                      <w:lang w:bidi="en-US"/>
                    </w:rPr>
                  </w:rPrChange>
                </w:rPr>
                <w:t>5.3530</w:t>
              </w:r>
            </w:ins>
          </w:p>
        </w:tc>
        <w:tc>
          <w:tcPr>
            <w:tcW w:w="740" w:type="dxa"/>
            <w:tcBorders>
              <w:top w:val="nil"/>
              <w:left w:val="single" w:sz="2" w:space="0" w:color="000000"/>
              <w:bottom w:val="nil"/>
              <w:right w:val="single" w:sz="2" w:space="0" w:color="000000"/>
            </w:tcBorders>
            <w:vAlign w:val="center"/>
          </w:tcPr>
          <w:p w14:paraId="7AB08361" w14:textId="77777777" w:rsidR="00126C05" w:rsidRPr="009536F1" w:rsidRDefault="00126C05" w:rsidP="00B25D2D">
            <w:pPr>
              <w:pStyle w:val="af5"/>
              <w:wordWrap/>
              <w:jc w:val="center"/>
              <w:rPr>
                <w:ins w:id="5490" w:author="HSY" w:date="2023-03-18T00:16:00Z"/>
                <w:rFonts w:ascii="Palatino Linotype" w:hAnsi="Palatino Linotype" w:cs="Times New Roman"/>
                <w:sz w:val="16"/>
                <w:szCs w:val="16"/>
                <w:highlight w:val="cyan"/>
                <w:rPrChange w:id="5491" w:author="HSY" w:date="2023-03-18T00:19:00Z">
                  <w:rPr>
                    <w:ins w:id="5492" w:author="HSY" w:date="2023-03-18T00:16:00Z"/>
                    <w:rFonts w:ascii="Times New Roman" w:hAnsi="Times New Roman" w:cs="Times New Roman"/>
                  </w:rPr>
                </w:rPrChange>
              </w:rPr>
            </w:pPr>
            <w:ins w:id="5493" w:author="HSY" w:date="2023-03-18T00:16:00Z">
              <w:r w:rsidRPr="009536F1">
                <w:rPr>
                  <w:rFonts w:ascii="Palatino Linotype" w:hAnsi="Palatino Linotype" w:cs="Times New Roman"/>
                  <w:sz w:val="16"/>
                  <w:szCs w:val="16"/>
                  <w:highlight w:val="cyan"/>
                  <w:lang w:bidi="en-US"/>
                  <w:rPrChange w:id="5494" w:author="HSY" w:date="2023-03-18T00:19:00Z">
                    <w:rPr>
                      <w:rFonts w:ascii="Times New Roman" w:hAnsi="Times New Roman" w:cs="Times New Roman"/>
                      <w:sz w:val="14"/>
                      <w:lang w:bidi="en-US"/>
                    </w:rPr>
                  </w:rPrChange>
                </w:rPr>
                <w:t>4.3713</w:t>
              </w:r>
            </w:ins>
          </w:p>
        </w:tc>
        <w:tc>
          <w:tcPr>
            <w:tcW w:w="740" w:type="dxa"/>
            <w:tcBorders>
              <w:top w:val="nil"/>
              <w:left w:val="single" w:sz="2" w:space="0" w:color="000000"/>
              <w:bottom w:val="nil"/>
              <w:right w:val="single" w:sz="2" w:space="0" w:color="000000"/>
            </w:tcBorders>
            <w:vAlign w:val="center"/>
          </w:tcPr>
          <w:p w14:paraId="60AD223D" w14:textId="77777777" w:rsidR="00126C05" w:rsidRPr="009536F1" w:rsidRDefault="00126C05" w:rsidP="00B25D2D">
            <w:pPr>
              <w:pStyle w:val="af5"/>
              <w:wordWrap/>
              <w:jc w:val="center"/>
              <w:rPr>
                <w:ins w:id="5495" w:author="HSY" w:date="2023-03-18T00:16:00Z"/>
                <w:rFonts w:ascii="Palatino Linotype" w:hAnsi="Palatino Linotype" w:cs="Times New Roman"/>
                <w:sz w:val="16"/>
                <w:szCs w:val="16"/>
                <w:highlight w:val="cyan"/>
                <w:rPrChange w:id="5496" w:author="HSY" w:date="2023-03-18T00:19:00Z">
                  <w:rPr>
                    <w:ins w:id="5497" w:author="HSY" w:date="2023-03-18T00:16:00Z"/>
                    <w:rFonts w:ascii="Times New Roman" w:hAnsi="Times New Roman" w:cs="Times New Roman"/>
                  </w:rPr>
                </w:rPrChange>
              </w:rPr>
            </w:pPr>
            <w:ins w:id="5498" w:author="HSY" w:date="2023-03-18T00:16:00Z">
              <w:r w:rsidRPr="009536F1">
                <w:rPr>
                  <w:rFonts w:ascii="Palatino Linotype" w:hAnsi="Palatino Linotype" w:cs="Times New Roman"/>
                  <w:sz w:val="16"/>
                  <w:szCs w:val="16"/>
                  <w:highlight w:val="cyan"/>
                  <w:lang w:bidi="en-US"/>
                  <w:rPrChange w:id="5499" w:author="HSY" w:date="2023-03-18T00:19:00Z">
                    <w:rPr>
                      <w:rFonts w:ascii="Times New Roman" w:hAnsi="Times New Roman" w:cs="Times New Roman"/>
                      <w:sz w:val="14"/>
                      <w:lang w:bidi="en-US"/>
                    </w:rPr>
                  </w:rPrChange>
                </w:rPr>
                <w:t>4.1482</w:t>
              </w:r>
            </w:ins>
          </w:p>
        </w:tc>
        <w:tc>
          <w:tcPr>
            <w:tcW w:w="740" w:type="dxa"/>
            <w:tcBorders>
              <w:top w:val="nil"/>
              <w:left w:val="single" w:sz="2" w:space="0" w:color="000000"/>
              <w:bottom w:val="nil"/>
              <w:right w:val="nil"/>
            </w:tcBorders>
            <w:vAlign w:val="center"/>
          </w:tcPr>
          <w:p w14:paraId="6D075DB1" w14:textId="77777777" w:rsidR="00126C05" w:rsidRPr="009536F1" w:rsidRDefault="00126C05" w:rsidP="00B25D2D">
            <w:pPr>
              <w:pStyle w:val="af5"/>
              <w:wordWrap/>
              <w:jc w:val="center"/>
              <w:rPr>
                <w:ins w:id="5500" w:author="HSY" w:date="2023-03-18T00:16:00Z"/>
                <w:rFonts w:ascii="Palatino Linotype" w:hAnsi="Palatino Linotype" w:cs="Times New Roman"/>
                <w:sz w:val="16"/>
                <w:szCs w:val="16"/>
                <w:highlight w:val="cyan"/>
                <w:rPrChange w:id="5501" w:author="HSY" w:date="2023-03-18T00:19:00Z">
                  <w:rPr>
                    <w:ins w:id="5502" w:author="HSY" w:date="2023-03-18T00:16:00Z"/>
                    <w:rFonts w:ascii="Times New Roman" w:hAnsi="Times New Roman" w:cs="Times New Roman"/>
                  </w:rPr>
                </w:rPrChange>
              </w:rPr>
            </w:pPr>
            <w:ins w:id="5503" w:author="HSY" w:date="2023-03-18T00:16:00Z">
              <w:r w:rsidRPr="009536F1">
                <w:rPr>
                  <w:rFonts w:ascii="Palatino Linotype" w:hAnsi="Palatino Linotype" w:cs="Times New Roman"/>
                  <w:sz w:val="16"/>
                  <w:szCs w:val="16"/>
                  <w:highlight w:val="cyan"/>
                  <w:lang w:bidi="en-US"/>
                  <w:rPrChange w:id="5504" w:author="HSY" w:date="2023-03-18T00:19:00Z">
                    <w:rPr>
                      <w:rFonts w:ascii="Times New Roman" w:hAnsi="Times New Roman" w:cs="Times New Roman"/>
                      <w:sz w:val="14"/>
                      <w:lang w:bidi="en-US"/>
                    </w:rPr>
                  </w:rPrChange>
                </w:rPr>
                <w:t>2.3601</w:t>
              </w:r>
            </w:ins>
          </w:p>
        </w:tc>
      </w:tr>
      <w:tr w:rsidR="00126C05" w:rsidRPr="009536F1" w14:paraId="14308367" w14:textId="77777777" w:rsidTr="00B25D2D">
        <w:trPr>
          <w:trHeight w:val="386"/>
          <w:ins w:id="5505" w:author="HSY" w:date="2023-03-18T00:16:00Z"/>
        </w:trPr>
        <w:tc>
          <w:tcPr>
            <w:tcW w:w="1537" w:type="dxa"/>
            <w:tcBorders>
              <w:top w:val="nil"/>
              <w:left w:val="nil"/>
              <w:bottom w:val="nil"/>
              <w:right w:val="single" w:sz="2" w:space="0" w:color="000000"/>
            </w:tcBorders>
            <w:vAlign w:val="center"/>
          </w:tcPr>
          <w:p w14:paraId="417814B7" w14:textId="77777777" w:rsidR="00126C05" w:rsidRPr="009536F1" w:rsidRDefault="00126C05" w:rsidP="00B25D2D">
            <w:pPr>
              <w:pStyle w:val="af5"/>
              <w:wordWrap/>
              <w:jc w:val="center"/>
              <w:rPr>
                <w:ins w:id="5506" w:author="HSY" w:date="2023-03-18T00:16:00Z"/>
                <w:rFonts w:ascii="Palatino Linotype" w:hAnsi="Palatino Linotype" w:cs="Times New Roman"/>
                <w:sz w:val="16"/>
                <w:szCs w:val="16"/>
                <w:highlight w:val="cyan"/>
                <w:rPrChange w:id="5507" w:author="HSY" w:date="2023-03-18T00:19:00Z">
                  <w:rPr>
                    <w:ins w:id="5508" w:author="HSY" w:date="2023-03-18T00:16:00Z"/>
                    <w:rFonts w:ascii="Times New Roman" w:hAnsi="Times New Roman" w:cs="Times New Roman"/>
                  </w:rPr>
                </w:rPrChange>
              </w:rPr>
            </w:pPr>
            <w:ins w:id="5509" w:author="HSY" w:date="2023-03-18T00:16:00Z">
              <w:r w:rsidRPr="009536F1">
                <w:rPr>
                  <w:rFonts w:ascii="Palatino Linotype" w:hAnsi="Palatino Linotype" w:cs="Times New Roman"/>
                  <w:b/>
                  <w:sz w:val="16"/>
                  <w:szCs w:val="16"/>
                  <w:highlight w:val="cyan"/>
                  <w:lang w:bidi="en-US"/>
                  <w:rPrChange w:id="5510" w:author="HSY" w:date="2023-03-18T00:19:00Z">
                    <w:rPr>
                      <w:rFonts w:ascii="Times New Roman" w:hAnsi="Times New Roman" w:cs="Times New Roman"/>
                      <w:b/>
                      <w:sz w:val="16"/>
                      <w:lang w:bidi="en-US"/>
                    </w:rPr>
                  </w:rPrChange>
                </w:rPr>
                <w:t>Discharge</w:t>
              </w:r>
            </w:ins>
          </w:p>
        </w:tc>
        <w:tc>
          <w:tcPr>
            <w:tcW w:w="740" w:type="dxa"/>
            <w:tcBorders>
              <w:top w:val="nil"/>
              <w:left w:val="single" w:sz="2" w:space="0" w:color="000000"/>
              <w:bottom w:val="nil"/>
              <w:right w:val="single" w:sz="2" w:space="0" w:color="000000"/>
            </w:tcBorders>
            <w:vAlign w:val="center"/>
          </w:tcPr>
          <w:p w14:paraId="36BF82C1" w14:textId="77777777" w:rsidR="00126C05" w:rsidRPr="009536F1" w:rsidRDefault="00126C05" w:rsidP="00B25D2D">
            <w:pPr>
              <w:pStyle w:val="af5"/>
              <w:wordWrap/>
              <w:jc w:val="center"/>
              <w:rPr>
                <w:ins w:id="5511" w:author="HSY" w:date="2023-03-18T00:16:00Z"/>
                <w:rFonts w:ascii="Palatino Linotype" w:hAnsi="Palatino Linotype" w:cs="Times New Roman"/>
                <w:sz w:val="16"/>
                <w:szCs w:val="16"/>
                <w:highlight w:val="cyan"/>
                <w:rPrChange w:id="5512" w:author="HSY" w:date="2023-03-18T00:19:00Z">
                  <w:rPr>
                    <w:ins w:id="5513" w:author="HSY" w:date="2023-03-18T00:16:00Z"/>
                    <w:rFonts w:ascii="Times New Roman" w:hAnsi="Times New Roman" w:cs="Times New Roman"/>
                  </w:rPr>
                </w:rPrChange>
              </w:rPr>
            </w:pPr>
            <w:ins w:id="5514" w:author="HSY" w:date="2023-03-18T00:16:00Z">
              <w:r w:rsidRPr="009536F1">
                <w:rPr>
                  <w:rFonts w:ascii="Palatino Linotype" w:hAnsi="Palatino Linotype" w:cs="Times New Roman"/>
                  <w:sz w:val="16"/>
                  <w:szCs w:val="16"/>
                  <w:highlight w:val="cyan"/>
                  <w:lang w:bidi="en-US"/>
                  <w:rPrChange w:id="5515" w:author="HSY" w:date="2023-03-18T00:19:00Z">
                    <w:rPr>
                      <w:rFonts w:ascii="Times New Roman" w:hAnsi="Times New Roman" w:cs="Times New Roman"/>
                      <w:sz w:val="14"/>
                      <w:lang w:bidi="en-US"/>
                    </w:rPr>
                  </w:rPrChange>
                </w:rPr>
                <w:t>3.9374</w:t>
              </w:r>
            </w:ins>
          </w:p>
        </w:tc>
        <w:tc>
          <w:tcPr>
            <w:tcW w:w="740" w:type="dxa"/>
            <w:tcBorders>
              <w:top w:val="nil"/>
              <w:left w:val="single" w:sz="2" w:space="0" w:color="000000"/>
              <w:bottom w:val="nil"/>
              <w:right w:val="single" w:sz="2" w:space="0" w:color="000000"/>
            </w:tcBorders>
            <w:vAlign w:val="center"/>
          </w:tcPr>
          <w:p w14:paraId="6C07EA85" w14:textId="77777777" w:rsidR="00126C05" w:rsidRPr="009536F1" w:rsidRDefault="00126C05" w:rsidP="00B25D2D">
            <w:pPr>
              <w:pStyle w:val="af5"/>
              <w:wordWrap/>
              <w:jc w:val="center"/>
              <w:rPr>
                <w:ins w:id="5516" w:author="HSY" w:date="2023-03-18T00:16:00Z"/>
                <w:rFonts w:ascii="Palatino Linotype" w:hAnsi="Palatino Linotype" w:cs="Times New Roman"/>
                <w:sz w:val="16"/>
                <w:szCs w:val="16"/>
                <w:highlight w:val="cyan"/>
                <w:rPrChange w:id="5517" w:author="HSY" w:date="2023-03-18T00:19:00Z">
                  <w:rPr>
                    <w:ins w:id="5518" w:author="HSY" w:date="2023-03-18T00:16:00Z"/>
                    <w:rFonts w:ascii="Times New Roman" w:hAnsi="Times New Roman" w:cs="Times New Roman"/>
                  </w:rPr>
                </w:rPrChange>
              </w:rPr>
            </w:pPr>
            <w:ins w:id="5519" w:author="HSY" w:date="2023-03-18T00:16:00Z">
              <w:r w:rsidRPr="009536F1">
                <w:rPr>
                  <w:rFonts w:ascii="Palatino Linotype" w:hAnsi="Palatino Linotype" w:cs="Times New Roman"/>
                  <w:sz w:val="16"/>
                  <w:szCs w:val="16"/>
                  <w:highlight w:val="cyan"/>
                  <w:lang w:bidi="en-US"/>
                  <w:rPrChange w:id="5520" w:author="HSY" w:date="2023-03-18T00:19:00Z">
                    <w:rPr>
                      <w:rFonts w:ascii="Times New Roman" w:hAnsi="Times New Roman" w:cs="Times New Roman"/>
                      <w:sz w:val="14"/>
                      <w:lang w:bidi="en-US"/>
                    </w:rPr>
                  </w:rPrChange>
                </w:rPr>
                <w:t>1.7066</w:t>
              </w:r>
            </w:ins>
          </w:p>
        </w:tc>
        <w:tc>
          <w:tcPr>
            <w:tcW w:w="740" w:type="dxa"/>
            <w:tcBorders>
              <w:top w:val="nil"/>
              <w:left w:val="single" w:sz="3" w:space="0" w:color="000000"/>
              <w:bottom w:val="nil"/>
              <w:right w:val="single" w:sz="3" w:space="0" w:color="000000"/>
            </w:tcBorders>
            <w:vAlign w:val="center"/>
          </w:tcPr>
          <w:p w14:paraId="06BCEA4E" w14:textId="77777777" w:rsidR="00126C05" w:rsidRPr="009536F1" w:rsidRDefault="00126C05" w:rsidP="00B25D2D">
            <w:pPr>
              <w:pStyle w:val="af5"/>
              <w:wordWrap/>
              <w:jc w:val="center"/>
              <w:rPr>
                <w:ins w:id="5521" w:author="HSY" w:date="2023-03-18T00:16:00Z"/>
                <w:rFonts w:ascii="Palatino Linotype" w:hAnsi="Palatino Linotype" w:cs="Times New Roman"/>
                <w:sz w:val="16"/>
                <w:szCs w:val="16"/>
                <w:highlight w:val="cyan"/>
                <w:rPrChange w:id="5522" w:author="HSY" w:date="2023-03-18T00:19:00Z">
                  <w:rPr>
                    <w:ins w:id="5523" w:author="HSY" w:date="2023-03-18T00:16:00Z"/>
                    <w:rFonts w:ascii="Times New Roman" w:hAnsi="Times New Roman" w:cs="Times New Roman"/>
                  </w:rPr>
                </w:rPrChange>
              </w:rPr>
            </w:pPr>
            <w:ins w:id="5524" w:author="HSY" w:date="2023-03-18T00:16:00Z">
              <w:r w:rsidRPr="009536F1">
                <w:rPr>
                  <w:rFonts w:ascii="Palatino Linotype" w:hAnsi="Palatino Linotype" w:cs="Times New Roman"/>
                  <w:sz w:val="16"/>
                  <w:szCs w:val="16"/>
                  <w:highlight w:val="cyan"/>
                  <w:lang w:bidi="en-US"/>
                  <w:rPrChange w:id="5525" w:author="HSY" w:date="2023-03-18T00:19:00Z">
                    <w:rPr>
                      <w:rFonts w:ascii="Times New Roman" w:hAnsi="Times New Roman" w:cs="Times New Roman"/>
                      <w:sz w:val="14"/>
                      <w:lang w:bidi="en-US"/>
                    </w:rPr>
                  </w:rPrChange>
                </w:rPr>
                <w:t>2.8512</w:t>
              </w:r>
            </w:ins>
          </w:p>
        </w:tc>
        <w:tc>
          <w:tcPr>
            <w:tcW w:w="740" w:type="dxa"/>
            <w:tcBorders>
              <w:top w:val="nil"/>
              <w:left w:val="single" w:sz="2" w:space="0" w:color="000000"/>
              <w:bottom w:val="nil"/>
              <w:right w:val="single" w:sz="2" w:space="0" w:color="000000"/>
            </w:tcBorders>
            <w:vAlign w:val="center"/>
          </w:tcPr>
          <w:p w14:paraId="18755ABA" w14:textId="77777777" w:rsidR="00126C05" w:rsidRPr="009536F1" w:rsidRDefault="00126C05" w:rsidP="00B25D2D">
            <w:pPr>
              <w:pStyle w:val="af5"/>
              <w:wordWrap/>
              <w:jc w:val="center"/>
              <w:rPr>
                <w:ins w:id="5526" w:author="HSY" w:date="2023-03-18T00:16:00Z"/>
                <w:rFonts w:ascii="Palatino Linotype" w:hAnsi="Palatino Linotype" w:cs="Times New Roman"/>
                <w:sz w:val="16"/>
                <w:szCs w:val="16"/>
                <w:highlight w:val="cyan"/>
                <w:rPrChange w:id="5527" w:author="HSY" w:date="2023-03-18T00:19:00Z">
                  <w:rPr>
                    <w:ins w:id="5528" w:author="HSY" w:date="2023-03-18T00:16:00Z"/>
                    <w:rFonts w:ascii="Times New Roman" w:hAnsi="Times New Roman" w:cs="Times New Roman"/>
                  </w:rPr>
                </w:rPrChange>
              </w:rPr>
            </w:pPr>
            <w:ins w:id="5529" w:author="HSY" w:date="2023-03-18T00:16:00Z">
              <w:r w:rsidRPr="009536F1">
                <w:rPr>
                  <w:rFonts w:ascii="Palatino Linotype" w:hAnsi="Palatino Linotype" w:cs="Times New Roman"/>
                  <w:sz w:val="16"/>
                  <w:szCs w:val="16"/>
                  <w:highlight w:val="cyan"/>
                  <w:lang w:bidi="en-US"/>
                  <w:rPrChange w:id="5530" w:author="HSY" w:date="2023-03-18T00:19:00Z">
                    <w:rPr>
                      <w:rFonts w:ascii="Times New Roman" w:hAnsi="Times New Roman" w:cs="Times New Roman"/>
                      <w:sz w:val="14"/>
                      <w:lang w:bidi="en-US"/>
                    </w:rPr>
                  </w:rPrChange>
                </w:rPr>
                <w:t>4.3660</w:t>
              </w:r>
            </w:ins>
          </w:p>
        </w:tc>
        <w:tc>
          <w:tcPr>
            <w:tcW w:w="740" w:type="dxa"/>
            <w:tcBorders>
              <w:top w:val="nil"/>
              <w:left w:val="single" w:sz="3" w:space="0" w:color="000000"/>
              <w:bottom w:val="nil"/>
              <w:right w:val="single" w:sz="3" w:space="0" w:color="000000"/>
            </w:tcBorders>
            <w:vAlign w:val="center"/>
          </w:tcPr>
          <w:p w14:paraId="6926415F" w14:textId="77777777" w:rsidR="00126C05" w:rsidRPr="009536F1" w:rsidRDefault="00126C05" w:rsidP="00B25D2D">
            <w:pPr>
              <w:pStyle w:val="af5"/>
              <w:wordWrap/>
              <w:jc w:val="center"/>
              <w:rPr>
                <w:ins w:id="5531" w:author="HSY" w:date="2023-03-18T00:16:00Z"/>
                <w:rFonts w:ascii="Palatino Linotype" w:hAnsi="Palatino Linotype" w:cs="Times New Roman"/>
                <w:sz w:val="16"/>
                <w:szCs w:val="16"/>
                <w:highlight w:val="cyan"/>
                <w:rPrChange w:id="5532" w:author="HSY" w:date="2023-03-18T00:19:00Z">
                  <w:rPr>
                    <w:ins w:id="5533" w:author="HSY" w:date="2023-03-18T00:16:00Z"/>
                    <w:rFonts w:ascii="Times New Roman" w:hAnsi="Times New Roman" w:cs="Times New Roman"/>
                  </w:rPr>
                </w:rPrChange>
              </w:rPr>
            </w:pPr>
            <w:ins w:id="5534" w:author="HSY" w:date="2023-03-18T00:16:00Z">
              <w:r w:rsidRPr="009536F1">
                <w:rPr>
                  <w:rFonts w:ascii="Palatino Linotype" w:hAnsi="Palatino Linotype" w:cs="Times New Roman"/>
                  <w:sz w:val="16"/>
                  <w:szCs w:val="16"/>
                  <w:highlight w:val="cyan"/>
                  <w:lang w:bidi="en-US"/>
                  <w:rPrChange w:id="5535" w:author="HSY" w:date="2023-03-18T00:19:00Z">
                    <w:rPr>
                      <w:rFonts w:ascii="Times New Roman" w:hAnsi="Times New Roman" w:cs="Times New Roman"/>
                      <w:sz w:val="14"/>
                      <w:lang w:bidi="en-US"/>
                    </w:rPr>
                  </w:rPrChange>
                </w:rPr>
                <w:t>7.0177</w:t>
              </w:r>
            </w:ins>
          </w:p>
        </w:tc>
        <w:tc>
          <w:tcPr>
            <w:tcW w:w="740" w:type="dxa"/>
            <w:tcBorders>
              <w:top w:val="nil"/>
              <w:left w:val="single" w:sz="2" w:space="0" w:color="000000"/>
              <w:bottom w:val="nil"/>
              <w:right w:val="single" w:sz="2" w:space="0" w:color="000000"/>
            </w:tcBorders>
            <w:vAlign w:val="center"/>
          </w:tcPr>
          <w:p w14:paraId="7BA6D55D" w14:textId="77777777" w:rsidR="00126C05" w:rsidRPr="009536F1" w:rsidRDefault="00126C05" w:rsidP="00B25D2D">
            <w:pPr>
              <w:pStyle w:val="af5"/>
              <w:wordWrap/>
              <w:jc w:val="center"/>
              <w:rPr>
                <w:ins w:id="5536" w:author="HSY" w:date="2023-03-18T00:16:00Z"/>
                <w:rFonts w:ascii="Palatino Linotype" w:hAnsi="Palatino Linotype" w:cs="Times New Roman"/>
                <w:sz w:val="16"/>
                <w:szCs w:val="16"/>
                <w:highlight w:val="cyan"/>
                <w:rPrChange w:id="5537" w:author="HSY" w:date="2023-03-18T00:19:00Z">
                  <w:rPr>
                    <w:ins w:id="5538" w:author="HSY" w:date="2023-03-18T00:16:00Z"/>
                    <w:rFonts w:ascii="Times New Roman" w:hAnsi="Times New Roman" w:cs="Times New Roman"/>
                  </w:rPr>
                </w:rPrChange>
              </w:rPr>
            </w:pPr>
            <w:ins w:id="5539" w:author="HSY" w:date="2023-03-18T00:16:00Z">
              <w:r w:rsidRPr="009536F1">
                <w:rPr>
                  <w:rFonts w:ascii="Palatino Linotype" w:hAnsi="Palatino Linotype" w:cs="Times New Roman"/>
                  <w:sz w:val="16"/>
                  <w:szCs w:val="16"/>
                  <w:highlight w:val="cyan"/>
                  <w:lang w:bidi="en-US"/>
                  <w:rPrChange w:id="5540" w:author="HSY" w:date="2023-03-18T00:19:00Z">
                    <w:rPr>
                      <w:rFonts w:ascii="Times New Roman" w:hAnsi="Times New Roman" w:cs="Times New Roman"/>
                      <w:sz w:val="14"/>
                      <w:lang w:bidi="en-US"/>
                    </w:rPr>
                  </w:rPrChange>
                </w:rPr>
                <w:t>4.7818</w:t>
              </w:r>
            </w:ins>
          </w:p>
        </w:tc>
        <w:tc>
          <w:tcPr>
            <w:tcW w:w="740" w:type="dxa"/>
            <w:tcBorders>
              <w:top w:val="nil"/>
              <w:left w:val="single" w:sz="3" w:space="0" w:color="000000"/>
              <w:bottom w:val="nil"/>
              <w:right w:val="single" w:sz="3" w:space="0" w:color="000000"/>
            </w:tcBorders>
            <w:vAlign w:val="center"/>
          </w:tcPr>
          <w:p w14:paraId="4A545AA7" w14:textId="77777777" w:rsidR="00126C05" w:rsidRPr="009536F1" w:rsidRDefault="00126C05" w:rsidP="00B25D2D">
            <w:pPr>
              <w:pStyle w:val="af5"/>
              <w:wordWrap/>
              <w:jc w:val="center"/>
              <w:rPr>
                <w:ins w:id="5541" w:author="HSY" w:date="2023-03-18T00:16:00Z"/>
                <w:rFonts w:ascii="Palatino Linotype" w:hAnsi="Palatino Linotype" w:cs="Times New Roman"/>
                <w:sz w:val="16"/>
                <w:szCs w:val="16"/>
                <w:highlight w:val="cyan"/>
                <w:rPrChange w:id="5542" w:author="HSY" w:date="2023-03-18T00:19:00Z">
                  <w:rPr>
                    <w:ins w:id="5543" w:author="HSY" w:date="2023-03-18T00:16:00Z"/>
                    <w:rFonts w:ascii="Times New Roman" w:hAnsi="Times New Roman" w:cs="Times New Roman"/>
                  </w:rPr>
                </w:rPrChange>
              </w:rPr>
            </w:pPr>
            <w:ins w:id="5544" w:author="HSY" w:date="2023-03-18T00:16:00Z">
              <w:r w:rsidRPr="009536F1">
                <w:rPr>
                  <w:rFonts w:ascii="Palatino Linotype" w:hAnsi="Palatino Linotype" w:cs="Times New Roman"/>
                  <w:sz w:val="16"/>
                  <w:szCs w:val="16"/>
                  <w:highlight w:val="cyan"/>
                  <w:lang w:bidi="en-US"/>
                  <w:rPrChange w:id="5545" w:author="HSY" w:date="2023-03-18T00:19:00Z">
                    <w:rPr>
                      <w:rFonts w:ascii="Times New Roman" w:hAnsi="Times New Roman" w:cs="Times New Roman"/>
                      <w:sz w:val="14"/>
                      <w:lang w:bidi="en-US"/>
                    </w:rPr>
                  </w:rPrChange>
                </w:rPr>
                <w:t>5.0124</w:t>
              </w:r>
            </w:ins>
          </w:p>
        </w:tc>
        <w:tc>
          <w:tcPr>
            <w:tcW w:w="740" w:type="dxa"/>
            <w:tcBorders>
              <w:top w:val="nil"/>
              <w:left w:val="single" w:sz="2" w:space="0" w:color="000000"/>
              <w:bottom w:val="nil"/>
              <w:right w:val="single" w:sz="2" w:space="0" w:color="000000"/>
            </w:tcBorders>
            <w:vAlign w:val="center"/>
          </w:tcPr>
          <w:p w14:paraId="21269AE7" w14:textId="77777777" w:rsidR="00126C05" w:rsidRPr="009536F1" w:rsidRDefault="00126C05" w:rsidP="00B25D2D">
            <w:pPr>
              <w:pStyle w:val="af5"/>
              <w:wordWrap/>
              <w:jc w:val="center"/>
              <w:rPr>
                <w:ins w:id="5546" w:author="HSY" w:date="2023-03-18T00:16:00Z"/>
                <w:rFonts w:ascii="Palatino Linotype" w:hAnsi="Palatino Linotype" w:cs="Times New Roman"/>
                <w:sz w:val="16"/>
                <w:szCs w:val="16"/>
                <w:highlight w:val="cyan"/>
                <w:rPrChange w:id="5547" w:author="HSY" w:date="2023-03-18T00:19:00Z">
                  <w:rPr>
                    <w:ins w:id="5548" w:author="HSY" w:date="2023-03-18T00:16:00Z"/>
                    <w:rFonts w:ascii="Times New Roman" w:hAnsi="Times New Roman" w:cs="Times New Roman"/>
                  </w:rPr>
                </w:rPrChange>
              </w:rPr>
            </w:pPr>
            <w:ins w:id="5549" w:author="HSY" w:date="2023-03-18T00:16:00Z">
              <w:r w:rsidRPr="009536F1">
                <w:rPr>
                  <w:rFonts w:ascii="Palatino Linotype" w:hAnsi="Palatino Linotype" w:cs="Times New Roman"/>
                  <w:sz w:val="16"/>
                  <w:szCs w:val="16"/>
                  <w:highlight w:val="cyan"/>
                  <w:lang w:bidi="en-US"/>
                  <w:rPrChange w:id="5550" w:author="HSY" w:date="2023-03-18T00:19:00Z">
                    <w:rPr>
                      <w:rFonts w:ascii="Times New Roman" w:hAnsi="Times New Roman" w:cs="Times New Roman"/>
                      <w:sz w:val="14"/>
                      <w:lang w:bidi="en-US"/>
                    </w:rPr>
                  </w:rPrChange>
                </w:rPr>
                <w:t>5.2433</w:t>
              </w:r>
            </w:ins>
          </w:p>
        </w:tc>
        <w:tc>
          <w:tcPr>
            <w:tcW w:w="740" w:type="dxa"/>
            <w:tcBorders>
              <w:top w:val="nil"/>
              <w:left w:val="single" w:sz="3" w:space="0" w:color="000000"/>
              <w:bottom w:val="nil"/>
              <w:right w:val="single" w:sz="3" w:space="0" w:color="000000"/>
            </w:tcBorders>
            <w:vAlign w:val="center"/>
          </w:tcPr>
          <w:p w14:paraId="6111486A" w14:textId="77777777" w:rsidR="00126C05" w:rsidRPr="009536F1" w:rsidRDefault="00126C05" w:rsidP="00B25D2D">
            <w:pPr>
              <w:pStyle w:val="af5"/>
              <w:wordWrap/>
              <w:jc w:val="center"/>
              <w:rPr>
                <w:ins w:id="5551" w:author="HSY" w:date="2023-03-18T00:16:00Z"/>
                <w:rFonts w:ascii="Palatino Linotype" w:hAnsi="Palatino Linotype" w:cs="Times New Roman"/>
                <w:sz w:val="16"/>
                <w:szCs w:val="16"/>
                <w:highlight w:val="cyan"/>
                <w:rPrChange w:id="5552" w:author="HSY" w:date="2023-03-18T00:19:00Z">
                  <w:rPr>
                    <w:ins w:id="5553" w:author="HSY" w:date="2023-03-18T00:16:00Z"/>
                    <w:rFonts w:ascii="Times New Roman" w:hAnsi="Times New Roman" w:cs="Times New Roman"/>
                  </w:rPr>
                </w:rPrChange>
              </w:rPr>
            </w:pPr>
            <w:ins w:id="5554" w:author="HSY" w:date="2023-03-18T00:16:00Z">
              <w:r w:rsidRPr="009536F1">
                <w:rPr>
                  <w:rFonts w:ascii="Palatino Linotype" w:hAnsi="Palatino Linotype" w:cs="Times New Roman"/>
                  <w:sz w:val="16"/>
                  <w:szCs w:val="16"/>
                  <w:highlight w:val="cyan"/>
                  <w:lang w:bidi="en-US"/>
                  <w:rPrChange w:id="5555" w:author="HSY" w:date="2023-03-18T00:19:00Z">
                    <w:rPr>
                      <w:rFonts w:ascii="Times New Roman" w:hAnsi="Times New Roman" w:cs="Times New Roman"/>
                      <w:sz w:val="14"/>
                      <w:lang w:bidi="en-US"/>
                    </w:rPr>
                  </w:rPrChange>
                </w:rPr>
                <w:t>6.4306</w:t>
              </w:r>
            </w:ins>
          </w:p>
        </w:tc>
        <w:tc>
          <w:tcPr>
            <w:tcW w:w="740" w:type="dxa"/>
            <w:tcBorders>
              <w:top w:val="nil"/>
              <w:left w:val="single" w:sz="2" w:space="0" w:color="000000"/>
              <w:bottom w:val="nil"/>
              <w:right w:val="single" w:sz="2" w:space="0" w:color="000000"/>
            </w:tcBorders>
            <w:vAlign w:val="center"/>
          </w:tcPr>
          <w:p w14:paraId="6F13E2B2" w14:textId="77777777" w:rsidR="00126C05" w:rsidRPr="009536F1" w:rsidRDefault="00126C05" w:rsidP="00B25D2D">
            <w:pPr>
              <w:pStyle w:val="af5"/>
              <w:wordWrap/>
              <w:jc w:val="center"/>
              <w:rPr>
                <w:ins w:id="5556" w:author="HSY" w:date="2023-03-18T00:16:00Z"/>
                <w:rFonts w:ascii="Palatino Linotype" w:hAnsi="Palatino Linotype" w:cs="Times New Roman"/>
                <w:sz w:val="16"/>
                <w:szCs w:val="16"/>
                <w:highlight w:val="cyan"/>
                <w:rPrChange w:id="5557" w:author="HSY" w:date="2023-03-18T00:19:00Z">
                  <w:rPr>
                    <w:ins w:id="5558" w:author="HSY" w:date="2023-03-18T00:16:00Z"/>
                    <w:rFonts w:ascii="Times New Roman" w:hAnsi="Times New Roman" w:cs="Times New Roman"/>
                  </w:rPr>
                </w:rPrChange>
              </w:rPr>
            </w:pPr>
            <w:ins w:id="5559" w:author="HSY" w:date="2023-03-18T00:16:00Z">
              <w:r w:rsidRPr="009536F1">
                <w:rPr>
                  <w:rFonts w:ascii="Palatino Linotype" w:hAnsi="Palatino Linotype" w:cs="Times New Roman"/>
                  <w:sz w:val="16"/>
                  <w:szCs w:val="16"/>
                  <w:highlight w:val="cyan"/>
                  <w:lang w:bidi="en-US"/>
                  <w:rPrChange w:id="5560" w:author="HSY" w:date="2023-03-18T00:19:00Z">
                    <w:rPr>
                      <w:rFonts w:ascii="Times New Roman" w:hAnsi="Times New Roman" w:cs="Times New Roman"/>
                      <w:sz w:val="14"/>
                      <w:lang w:bidi="en-US"/>
                    </w:rPr>
                  </w:rPrChange>
                </w:rPr>
                <w:t>2.5860</w:t>
              </w:r>
            </w:ins>
          </w:p>
        </w:tc>
        <w:tc>
          <w:tcPr>
            <w:tcW w:w="740" w:type="dxa"/>
            <w:tcBorders>
              <w:top w:val="nil"/>
              <w:left w:val="single" w:sz="3" w:space="0" w:color="000000"/>
              <w:bottom w:val="nil"/>
              <w:right w:val="single" w:sz="3" w:space="0" w:color="000000"/>
            </w:tcBorders>
            <w:vAlign w:val="center"/>
          </w:tcPr>
          <w:p w14:paraId="68ECBED9" w14:textId="77777777" w:rsidR="00126C05" w:rsidRPr="009536F1" w:rsidRDefault="00126C05" w:rsidP="00B25D2D">
            <w:pPr>
              <w:pStyle w:val="af5"/>
              <w:wordWrap/>
              <w:jc w:val="center"/>
              <w:rPr>
                <w:ins w:id="5561" w:author="HSY" w:date="2023-03-18T00:16:00Z"/>
                <w:rFonts w:ascii="Palatino Linotype" w:hAnsi="Palatino Linotype" w:cs="Times New Roman"/>
                <w:sz w:val="16"/>
                <w:szCs w:val="16"/>
                <w:highlight w:val="cyan"/>
                <w:rPrChange w:id="5562" w:author="HSY" w:date="2023-03-18T00:19:00Z">
                  <w:rPr>
                    <w:ins w:id="5563" w:author="HSY" w:date="2023-03-18T00:16:00Z"/>
                    <w:rFonts w:ascii="Times New Roman" w:hAnsi="Times New Roman" w:cs="Times New Roman"/>
                  </w:rPr>
                </w:rPrChange>
              </w:rPr>
            </w:pPr>
            <w:ins w:id="5564" w:author="HSY" w:date="2023-03-18T00:16:00Z">
              <w:r w:rsidRPr="009536F1">
                <w:rPr>
                  <w:rFonts w:ascii="Palatino Linotype" w:hAnsi="Palatino Linotype" w:cs="Times New Roman"/>
                  <w:sz w:val="16"/>
                  <w:szCs w:val="16"/>
                  <w:highlight w:val="cyan"/>
                  <w:lang w:bidi="en-US"/>
                  <w:rPrChange w:id="5565" w:author="HSY" w:date="2023-03-18T00:19:00Z">
                    <w:rPr>
                      <w:rFonts w:ascii="Times New Roman" w:hAnsi="Times New Roman" w:cs="Times New Roman"/>
                      <w:sz w:val="14"/>
                      <w:lang w:bidi="en-US"/>
                    </w:rPr>
                  </w:rPrChange>
                </w:rPr>
                <w:t>7.2105</w:t>
              </w:r>
            </w:ins>
          </w:p>
        </w:tc>
        <w:tc>
          <w:tcPr>
            <w:tcW w:w="740" w:type="dxa"/>
            <w:tcBorders>
              <w:top w:val="nil"/>
              <w:left w:val="single" w:sz="2" w:space="0" w:color="000000"/>
              <w:bottom w:val="nil"/>
              <w:right w:val="single" w:sz="2" w:space="0" w:color="000000"/>
            </w:tcBorders>
            <w:vAlign w:val="center"/>
          </w:tcPr>
          <w:p w14:paraId="5D627228" w14:textId="77777777" w:rsidR="00126C05" w:rsidRPr="009536F1" w:rsidRDefault="00126C05" w:rsidP="00B25D2D">
            <w:pPr>
              <w:pStyle w:val="af5"/>
              <w:wordWrap/>
              <w:jc w:val="center"/>
              <w:rPr>
                <w:ins w:id="5566" w:author="HSY" w:date="2023-03-18T00:16:00Z"/>
                <w:rFonts w:ascii="Palatino Linotype" w:hAnsi="Palatino Linotype" w:cs="Times New Roman"/>
                <w:sz w:val="16"/>
                <w:szCs w:val="16"/>
                <w:highlight w:val="cyan"/>
                <w:rPrChange w:id="5567" w:author="HSY" w:date="2023-03-18T00:19:00Z">
                  <w:rPr>
                    <w:ins w:id="5568" w:author="HSY" w:date="2023-03-18T00:16:00Z"/>
                    <w:rFonts w:ascii="Times New Roman" w:hAnsi="Times New Roman" w:cs="Times New Roman"/>
                  </w:rPr>
                </w:rPrChange>
              </w:rPr>
            </w:pPr>
            <w:ins w:id="5569" w:author="HSY" w:date="2023-03-18T00:16:00Z">
              <w:r w:rsidRPr="009536F1">
                <w:rPr>
                  <w:rFonts w:ascii="Palatino Linotype" w:hAnsi="Palatino Linotype" w:cs="Times New Roman"/>
                  <w:sz w:val="16"/>
                  <w:szCs w:val="16"/>
                  <w:highlight w:val="cyan"/>
                  <w:lang w:bidi="en-US"/>
                  <w:rPrChange w:id="5570" w:author="HSY" w:date="2023-03-18T00:19:00Z">
                    <w:rPr>
                      <w:rFonts w:ascii="Times New Roman" w:hAnsi="Times New Roman" w:cs="Times New Roman"/>
                      <w:sz w:val="14"/>
                      <w:lang w:bidi="en-US"/>
                    </w:rPr>
                  </w:rPrChange>
                </w:rPr>
                <w:t>6.5851</w:t>
              </w:r>
            </w:ins>
          </w:p>
        </w:tc>
        <w:tc>
          <w:tcPr>
            <w:tcW w:w="740" w:type="dxa"/>
            <w:tcBorders>
              <w:top w:val="nil"/>
              <w:left w:val="single" w:sz="3" w:space="0" w:color="000000"/>
              <w:bottom w:val="nil"/>
              <w:right w:val="single" w:sz="3" w:space="0" w:color="000000"/>
            </w:tcBorders>
            <w:vAlign w:val="center"/>
          </w:tcPr>
          <w:p w14:paraId="24C254E1" w14:textId="77777777" w:rsidR="00126C05" w:rsidRPr="009536F1" w:rsidRDefault="00126C05" w:rsidP="00B25D2D">
            <w:pPr>
              <w:pStyle w:val="af5"/>
              <w:wordWrap/>
              <w:jc w:val="center"/>
              <w:rPr>
                <w:ins w:id="5571" w:author="HSY" w:date="2023-03-18T00:16:00Z"/>
                <w:rFonts w:ascii="Palatino Linotype" w:hAnsi="Palatino Linotype" w:cs="Times New Roman"/>
                <w:sz w:val="16"/>
                <w:szCs w:val="16"/>
                <w:highlight w:val="cyan"/>
                <w:rPrChange w:id="5572" w:author="HSY" w:date="2023-03-18T00:19:00Z">
                  <w:rPr>
                    <w:ins w:id="5573" w:author="HSY" w:date="2023-03-18T00:16:00Z"/>
                    <w:rFonts w:ascii="Times New Roman" w:hAnsi="Times New Roman" w:cs="Times New Roman"/>
                  </w:rPr>
                </w:rPrChange>
              </w:rPr>
            </w:pPr>
            <w:ins w:id="5574" w:author="HSY" w:date="2023-03-18T00:16:00Z">
              <w:r w:rsidRPr="009536F1">
                <w:rPr>
                  <w:rFonts w:ascii="Palatino Linotype" w:hAnsi="Palatino Linotype" w:cs="Times New Roman"/>
                  <w:b/>
                  <w:sz w:val="16"/>
                  <w:szCs w:val="16"/>
                  <w:highlight w:val="cyan"/>
                  <w:u w:val="single"/>
                  <w:lang w:bidi="en-US"/>
                  <w:rPrChange w:id="5575" w:author="HSY" w:date="2023-03-18T00:19:00Z">
                    <w:rPr>
                      <w:rFonts w:ascii="Times New Roman" w:hAnsi="Times New Roman" w:cs="Times New Roman"/>
                      <w:b/>
                      <w:sz w:val="14"/>
                      <w:u w:val="single"/>
                      <w:lang w:bidi="en-US"/>
                    </w:rPr>
                  </w:rPrChange>
                </w:rPr>
                <w:t>7.6860</w:t>
              </w:r>
            </w:ins>
          </w:p>
        </w:tc>
        <w:tc>
          <w:tcPr>
            <w:tcW w:w="740" w:type="dxa"/>
            <w:tcBorders>
              <w:top w:val="nil"/>
              <w:left w:val="single" w:sz="2" w:space="0" w:color="000000"/>
              <w:bottom w:val="nil"/>
              <w:right w:val="single" w:sz="2" w:space="0" w:color="000000"/>
            </w:tcBorders>
            <w:vAlign w:val="center"/>
          </w:tcPr>
          <w:p w14:paraId="4E3F083D" w14:textId="77777777" w:rsidR="00126C05" w:rsidRPr="009536F1" w:rsidRDefault="00126C05" w:rsidP="00B25D2D">
            <w:pPr>
              <w:pStyle w:val="af5"/>
              <w:wordWrap/>
              <w:jc w:val="center"/>
              <w:rPr>
                <w:ins w:id="5576" w:author="HSY" w:date="2023-03-18T00:16:00Z"/>
                <w:rFonts w:ascii="Palatino Linotype" w:hAnsi="Palatino Linotype" w:cs="Times New Roman"/>
                <w:sz w:val="16"/>
                <w:szCs w:val="16"/>
                <w:highlight w:val="cyan"/>
                <w:rPrChange w:id="5577" w:author="HSY" w:date="2023-03-18T00:19:00Z">
                  <w:rPr>
                    <w:ins w:id="5578" w:author="HSY" w:date="2023-03-18T00:16:00Z"/>
                    <w:rFonts w:ascii="Times New Roman" w:hAnsi="Times New Roman" w:cs="Times New Roman"/>
                  </w:rPr>
                </w:rPrChange>
              </w:rPr>
            </w:pPr>
            <w:ins w:id="5579" w:author="HSY" w:date="2023-03-18T00:16:00Z">
              <w:r w:rsidRPr="009536F1">
                <w:rPr>
                  <w:rFonts w:ascii="Palatino Linotype" w:hAnsi="Palatino Linotype" w:cs="Times New Roman"/>
                  <w:sz w:val="16"/>
                  <w:szCs w:val="16"/>
                  <w:highlight w:val="cyan"/>
                  <w:lang w:bidi="en-US"/>
                  <w:rPrChange w:id="5580" w:author="HSY" w:date="2023-03-18T00:19:00Z">
                    <w:rPr>
                      <w:rFonts w:ascii="Times New Roman" w:hAnsi="Times New Roman" w:cs="Times New Roman"/>
                      <w:sz w:val="14"/>
                      <w:lang w:bidi="en-US"/>
                    </w:rPr>
                  </w:rPrChange>
                </w:rPr>
                <w:t>5.9045</w:t>
              </w:r>
            </w:ins>
          </w:p>
        </w:tc>
        <w:tc>
          <w:tcPr>
            <w:tcW w:w="740" w:type="dxa"/>
            <w:tcBorders>
              <w:top w:val="nil"/>
              <w:left w:val="single" w:sz="3" w:space="0" w:color="000000"/>
              <w:bottom w:val="nil"/>
              <w:right w:val="single" w:sz="2" w:space="0" w:color="000000"/>
            </w:tcBorders>
            <w:vAlign w:val="center"/>
          </w:tcPr>
          <w:p w14:paraId="632BF775" w14:textId="77777777" w:rsidR="00126C05" w:rsidRPr="009536F1" w:rsidRDefault="00126C05" w:rsidP="00B25D2D">
            <w:pPr>
              <w:pStyle w:val="af5"/>
              <w:wordWrap/>
              <w:jc w:val="center"/>
              <w:rPr>
                <w:ins w:id="5581" w:author="HSY" w:date="2023-03-18T00:16:00Z"/>
                <w:rFonts w:ascii="Palatino Linotype" w:hAnsi="Palatino Linotype" w:cs="Times New Roman"/>
                <w:sz w:val="16"/>
                <w:szCs w:val="16"/>
                <w:highlight w:val="cyan"/>
                <w:rPrChange w:id="5582" w:author="HSY" w:date="2023-03-18T00:19:00Z">
                  <w:rPr>
                    <w:ins w:id="5583" w:author="HSY" w:date="2023-03-18T00:16:00Z"/>
                    <w:rFonts w:ascii="Times New Roman" w:hAnsi="Times New Roman" w:cs="Times New Roman"/>
                  </w:rPr>
                </w:rPrChange>
              </w:rPr>
            </w:pPr>
            <w:ins w:id="5584" w:author="HSY" w:date="2023-03-18T00:16:00Z">
              <w:r w:rsidRPr="009536F1">
                <w:rPr>
                  <w:rFonts w:ascii="Palatino Linotype" w:hAnsi="Palatino Linotype" w:cs="Times New Roman"/>
                  <w:sz w:val="16"/>
                  <w:szCs w:val="16"/>
                  <w:highlight w:val="cyan"/>
                  <w:lang w:bidi="en-US"/>
                  <w:rPrChange w:id="5585" w:author="HSY" w:date="2023-03-18T00:19:00Z">
                    <w:rPr>
                      <w:rFonts w:ascii="Times New Roman" w:hAnsi="Times New Roman" w:cs="Times New Roman"/>
                      <w:sz w:val="14"/>
                      <w:lang w:bidi="en-US"/>
                    </w:rPr>
                  </w:rPrChange>
                </w:rPr>
                <w:t>5.4156</w:t>
              </w:r>
            </w:ins>
          </w:p>
        </w:tc>
        <w:tc>
          <w:tcPr>
            <w:tcW w:w="740" w:type="dxa"/>
            <w:tcBorders>
              <w:top w:val="nil"/>
              <w:left w:val="single" w:sz="2" w:space="0" w:color="000000"/>
              <w:bottom w:val="nil"/>
              <w:right w:val="nil"/>
            </w:tcBorders>
            <w:vAlign w:val="center"/>
          </w:tcPr>
          <w:p w14:paraId="28C1218A" w14:textId="77777777" w:rsidR="00126C05" w:rsidRPr="009536F1" w:rsidRDefault="00126C05" w:rsidP="00B25D2D">
            <w:pPr>
              <w:pStyle w:val="af5"/>
              <w:wordWrap/>
              <w:jc w:val="center"/>
              <w:rPr>
                <w:ins w:id="5586" w:author="HSY" w:date="2023-03-18T00:16:00Z"/>
                <w:rFonts w:ascii="Palatino Linotype" w:hAnsi="Palatino Linotype" w:cs="Times New Roman"/>
                <w:sz w:val="16"/>
                <w:szCs w:val="16"/>
                <w:highlight w:val="cyan"/>
                <w:rPrChange w:id="5587" w:author="HSY" w:date="2023-03-18T00:19:00Z">
                  <w:rPr>
                    <w:ins w:id="5588" w:author="HSY" w:date="2023-03-18T00:16:00Z"/>
                    <w:rFonts w:ascii="Times New Roman" w:hAnsi="Times New Roman" w:cs="Times New Roman"/>
                  </w:rPr>
                </w:rPrChange>
              </w:rPr>
            </w:pPr>
            <w:ins w:id="5589" w:author="HSY" w:date="2023-03-18T00:16:00Z">
              <w:r w:rsidRPr="009536F1">
                <w:rPr>
                  <w:rFonts w:ascii="Palatino Linotype" w:hAnsi="Palatino Linotype" w:cs="Times New Roman"/>
                  <w:sz w:val="16"/>
                  <w:szCs w:val="16"/>
                  <w:highlight w:val="cyan"/>
                  <w:lang w:bidi="en-US"/>
                  <w:rPrChange w:id="5590" w:author="HSY" w:date="2023-03-18T00:19:00Z">
                    <w:rPr>
                      <w:rFonts w:ascii="Times New Roman" w:hAnsi="Times New Roman" w:cs="Times New Roman"/>
                      <w:sz w:val="14"/>
                      <w:lang w:bidi="en-US"/>
                    </w:rPr>
                  </w:rPrChange>
                </w:rPr>
                <w:t>4.0187</w:t>
              </w:r>
            </w:ins>
          </w:p>
        </w:tc>
      </w:tr>
      <w:tr w:rsidR="00126C05" w14:paraId="266AB101" w14:textId="77777777" w:rsidTr="00B25D2D">
        <w:trPr>
          <w:trHeight w:val="386"/>
          <w:ins w:id="5591" w:author="HSY" w:date="2023-03-18T00:16:00Z"/>
        </w:trPr>
        <w:tc>
          <w:tcPr>
            <w:tcW w:w="1537" w:type="dxa"/>
            <w:tcBorders>
              <w:top w:val="nil"/>
              <w:left w:val="nil"/>
              <w:bottom w:val="single" w:sz="7" w:space="0" w:color="000000"/>
              <w:right w:val="single" w:sz="2" w:space="0" w:color="000000"/>
            </w:tcBorders>
            <w:vAlign w:val="center"/>
          </w:tcPr>
          <w:p w14:paraId="242DB8D9" w14:textId="77777777" w:rsidR="00126C05" w:rsidRPr="009536F1" w:rsidRDefault="00126C05" w:rsidP="00B25D2D">
            <w:pPr>
              <w:pStyle w:val="af5"/>
              <w:wordWrap/>
              <w:jc w:val="center"/>
              <w:rPr>
                <w:ins w:id="5592" w:author="HSY" w:date="2023-03-18T00:16:00Z"/>
                <w:rFonts w:ascii="Palatino Linotype" w:hAnsi="Palatino Linotype" w:cs="Times New Roman"/>
                <w:sz w:val="16"/>
                <w:szCs w:val="16"/>
                <w:highlight w:val="cyan"/>
                <w:rPrChange w:id="5593" w:author="HSY" w:date="2023-03-18T00:19:00Z">
                  <w:rPr>
                    <w:ins w:id="5594" w:author="HSY" w:date="2023-03-18T00:16:00Z"/>
                    <w:rFonts w:ascii="Times New Roman" w:hAnsi="Times New Roman" w:cs="Times New Roman"/>
                  </w:rPr>
                </w:rPrChange>
              </w:rPr>
            </w:pPr>
            <w:ins w:id="5595" w:author="HSY" w:date="2023-03-18T00:16:00Z">
              <w:r w:rsidRPr="009536F1">
                <w:rPr>
                  <w:rFonts w:ascii="Palatino Linotype" w:hAnsi="Palatino Linotype" w:cs="Times New Roman"/>
                  <w:b/>
                  <w:sz w:val="16"/>
                  <w:szCs w:val="16"/>
                  <w:highlight w:val="cyan"/>
                  <w:lang w:bidi="en-US"/>
                  <w:rPrChange w:id="5596" w:author="HSY" w:date="2023-03-18T00:19:00Z">
                    <w:rPr>
                      <w:rFonts w:ascii="Times New Roman" w:hAnsi="Times New Roman" w:cs="Times New Roman"/>
                      <w:b/>
                      <w:sz w:val="16"/>
                      <w:lang w:bidi="en-US"/>
                    </w:rPr>
                  </w:rPrChange>
                </w:rPr>
                <w:t>Reservoir</w:t>
              </w:r>
            </w:ins>
          </w:p>
        </w:tc>
        <w:tc>
          <w:tcPr>
            <w:tcW w:w="740" w:type="dxa"/>
            <w:tcBorders>
              <w:top w:val="nil"/>
              <w:left w:val="single" w:sz="2" w:space="0" w:color="000000"/>
              <w:bottom w:val="single" w:sz="7" w:space="0" w:color="000000"/>
              <w:right w:val="single" w:sz="2" w:space="0" w:color="000000"/>
            </w:tcBorders>
            <w:vAlign w:val="center"/>
          </w:tcPr>
          <w:p w14:paraId="091919AD" w14:textId="77777777" w:rsidR="00126C05" w:rsidRPr="009536F1" w:rsidRDefault="00126C05" w:rsidP="00B25D2D">
            <w:pPr>
              <w:pStyle w:val="af5"/>
              <w:wordWrap/>
              <w:jc w:val="center"/>
              <w:rPr>
                <w:ins w:id="5597" w:author="HSY" w:date="2023-03-18T00:16:00Z"/>
                <w:rFonts w:ascii="Palatino Linotype" w:hAnsi="Palatino Linotype" w:cs="Times New Roman"/>
                <w:sz w:val="16"/>
                <w:szCs w:val="16"/>
                <w:highlight w:val="cyan"/>
                <w:rPrChange w:id="5598" w:author="HSY" w:date="2023-03-18T00:19:00Z">
                  <w:rPr>
                    <w:ins w:id="5599" w:author="HSY" w:date="2023-03-18T00:16:00Z"/>
                    <w:rFonts w:ascii="Times New Roman" w:hAnsi="Times New Roman" w:cs="Times New Roman"/>
                  </w:rPr>
                </w:rPrChange>
              </w:rPr>
            </w:pPr>
            <w:ins w:id="5600" w:author="HSY" w:date="2023-03-18T00:16:00Z">
              <w:r w:rsidRPr="009536F1">
                <w:rPr>
                  <w:rFonts w:ascii="Palatino Linotype" w:hAnsi="Palatino Linotype" w:cs="Times New Roman"/>
                  <w:sz w:val="16"/>
                  <w:szCs w:val="16"/>
                  <w:highlight w:val="cyan"/>
                  <w:lang w:bidi="en-US"/>
                  <w:rPrChange w:id="5601" w:author="HSY" w:date="2023-03-18T00:19:00Z">
                    <w:rPr>
                      <w:rFonts w:ascii="Times New Roman" w:hAnsi="Times New Roman" w:cs="Times New Roman"/>
                      <w:sz w:val="14"/>
                      <w:lang w:bidi="en-US"/>
                    </w:rPr>
                  </w:rPrChange>
                </w:rPr>
                <w:t>0.2672</w:t>
              </w:r>
            </w:ins>
          </w:p>
        </w:tc>
        <w:tc>
          <w:tcPr>
            <w:tcW w:w="740" w:type="dxa"/>
            <w:tcBorders>
              <w:top w:val="nil"/>
              <w:left w:val="single" w:sz="2" w:space="0" w:color="000000"/>
              <w:bottom w:val="single" w:sz="7" w:space="0" w:color="000000"/>
              <w:right w:val="single" w:sz="2" w:space="0" w:color="000000"/>
            </w:tcBorders>
            <w:vAlign w:val="center"/>
          </w:tcPr>
          <w:p w14:paraId="22FAC835" w14:textId="77777777" w:rsidR="00126C05" w:rsidRPr="009536F1" w:rsidRDefault="00126C05" w:rsidP="00B25D2D">
            <w:pPr>
              <w:pStyle w:val="af5"/>
              <w:wordWrap/>
              <w:jc w:val="center"/>
              <w:rPr>
                <w:ins w:id="5602" w:author="HSY" w:date="2023-03-18T00:16:00Z"/>
                <w:rFonts w:ascii="Palatino Linotype" w:hAnsi="Palatino Linotype" w:cs="Times New Roman"/>
                <w:sz w:val="16"/>
                <w:szCs w:val="16"/>
                <w:highlight w:val="cyan"/>
                <w:rPrChange w:id="5603" w:author="HSY" w:date="2023-03-18T00:19:00Z">
                  <w:rPr>
                    <w:ins w:id="5604" w:author="HSY" w:date="2023-03-18T00:16:00Z"/>
                    <w:rFonts w:ascii="Times New Roman" w:hAnsi="Times New Roman" w:cs="Times New Roman"/>
                  </w:rPr>
                </w:rPrChange>
              </w:rPr>
            </w:pPr>
            <w:ins w:id="5605" w:author="HSY" w:date="2023-03-18T00:16:00Z">
              <w:r w:rsidRPr="009536F1">
                <w:rPr>
                  <w:rFonts w:ascii="Palatino Linotype" w:hAnsi="Palatino Linotype" w:cs="Times New Roman"/>
                  <w:sz w:val="16"/>
                  <w:szCs w:val="16"/>
                  <w:highlight w:val="cyan"/>
                  <w:lang w:bidi="en-US"/>
                  <w:rPrChange w:id="5606" w:author="HSY" w:date="2023-03-18T00:19:00Z">
                    <w:rPr>
                      <w:rFonts w:ascii="Times New Roman" w:hAnsi="Times New Roman" w:cs="Times New Roman"/>
                      <w:sz w:val="14"/>
                      <w:lang w:bidi="en-US"/>
                    </w:rPr>
                  </w:rPrChange>
                </w:rPr>
                <w:t>0.0500</w:t>
              </w:r>
            </w:ins>
          </w:p>
        </w:tc>
        <w:tc>
          <w:tcPr>
            <w:tcW w:w="740" w:type="dxa"/>
            <w:tcBorders>
              <w:top w:val="nil"/>
              <w:left w:val="single" w:sz="2" w:space="0" w:color="000000"/>
              <w:bottom w:val="single" w:sz="7" w:space="0" w:color="000000"/>
              <w:right w:val="single" w:sz="2" w:space="0" w:color="000000"/>
            </w:tcBorders>
            <w:vAlign w:val="center"/>
          </w:tcPr>
          <w:p w14:paraId="09DF623D" w14:textId="77777777" w:rsidR="00126C05" w:rsidRPr="009536F1" w:rsidRDefault="00126C05" w:rsidP="00B25D2D">
            <w:pPr>
              <w:pStyle w:val="af5"/>
              <w:wordWrap/>
              <w:jc w:val="center"/>
              <w:rPr>
                <w:ins w:id="5607" w:author="HSY" w:date="2023-03-18T00:16:00Z"/>
                <w:rFonts w:ascii="Palatino Linotype" w:hAnsi="Palatino Linotype" w:cs="Times New Roman"/>
                <w:sz w:val="16"/>
                <w:szCs w:val="16"/>
                <w:highlight w:val="cyan"/>
                <w:rPrChange w:id="5608" w:author="HSY" w:date="2023-03-18T00:19:00Z">
                  <w:rPr>
                    <w:ins w:id="5609" w:author="HSY" w:date="2023-03-18T00:16:00Z"/>
                    <w:rFonts w:ascii="Times New Roman" w:hAnsi="Times New Roman" w:cs="Times New Roman"/>
                  </w:rPr>
                </w:rPrChange>
              </w:rPr>
            </w:pPr>
            <w:ins w:id="5610" w:author="HSY" w:date="2023-03-18T00:16:00Z">
              <w:r w:rsidRPr="009536F1">
                <w:rPr>
                  <w:rFonts w:ascii="Palatino Linotype" w:hAnsi="Palatino Linotype" w:cs="Times New Roman"/>
                  <w:sz w:val="16"/>
                  <w:szCs w:val="16"/>
                  <w:highlight w:val="cyan"/>
                  <w:lang w:bidi="en-US"/>
                  <w:rPrChange w:id="5611" w:author="HSY" w:date="2023-03-18T00:19:00Z">
                    <w:rPr>
                      <w:rFonts w:ascii="Times New Roman" w:hAnsi="Times New Roman" w:cs="Times New Roman"/>
                      <w:sz w:val="14"/>
                      <w:lang w:bidi="en-US"/>
                    </w:rPr>
                  </w:rPrChange>
                </w:rPr>
                <w:t>1.2183</w:t>
              </w:r>
            </w:ins>
          </w:p>
        </w:tc>
        <w:tc>
          <w:tcPr>
            <w:tcW w:w="740" w:type="dxa"/>
            <w:tcBorders>
              <w:top w:val="nil"/>
              <w:left w:val="single" w:sz="2" w:space="0" w:color="000000"/>
              <w:bottom w:val="single" w:sz="7" w:space="0" w:color="000000"/>
              <w:right w:val="single" w:sz="2" w:space="0" w:color="000000"/>
            </w:tcBorders>
            <w:vAlign w:val="center"/>
          </w:tcPr>
          <w:p w14:paraId="59C86E7D" w14:textId="77777777" w:rsidR="00126C05" w:rsidRPr="009536F1" w:rsidRDefault="00126C05" w:rsidP="00B25D2D">
            <w:pPr>
              <w:pStyle w:val="af5"/>
              <w:wordWrap/>
              <w:jc w:val="center"/>
              <w:rPr>
                <w:ins w:id="5612" w:author="HSY" w:date="2023-03-18T00:16:00Z"/>
                <w:rFonts w:ascii="Palatino Linotype" w:hAnsi="Palatino Linotype" w:cs="Times New Roman"/>
                <w:sz w:val="16"/>
                <w:szCs w:val="16"/>
                <w:highlight w:val="cyan"/>
                <w:rPrChange w:id="5613" w:author="HSY" w:date="2023-03-18T00:19:00Z">
                  <w:rPr>
                    <w:ins w:id="5614" w:author="HSY" w:date="2023-03-18T00:16:00Z"/>
                    <w:rFonts w:ascii="Times New Roman" w:hAnsi="Times New Roman" w:cs="Times New Roman"/>
                  </w:rPr>
                </w:rPrChange>
              </w:rPr>
            </w:pPr>
            <w:ins w:id="5615" w:author="HSY" w:date="2023-03-18T00:16:00Z">
              <w:r w:rsidRPr="009536F1">
                <w:rPr>
                  <w:rFonts w:ascii="Palatino Linotype" w:hAnsi="Palatino Linotype" w:cs="Times New Roman"/>
                  <w:sz w:val="16"/>
                  <w:szCs w:val="16"/>
                  <w:highlight w:val="cyan"/>
                  <w:lang w:bidi="en-US"/>
                  <w:rPrChange w:id="5616" w:author="HSY" w:date="2023-03-18T00:19:00Z">
                    <w:rPr>
                      <w:rFonts w:ascii="Times New Roman" w:hAnsi="Times New Roman" w:cs="Times New Roman"/>
                      <w:sz w:val="14"/>
                      <w:lang w:bidi="en-US"/>
                    </w:rPr>
                  </w:rPrChange>
                </w:rPr>
                <w:t>0.0531</w:t>
              </w:r>
            </w:ins>
          </w:p>
        </w:tc>
        <w:tc>
          <w:tcPr>
            <w:tcW w:w="740" w:type="dxa"/>
            <w:tcBorders>
              <w:top w:val="nil"/>
              <w:left w:val="single" w:sz="2" w:space="0" w:color="000000"/>
              <w:bottom w:val="single" w:sz="7" w:space="0" w:color="000000"/>
              <w:right w:val="single" w:sz="2" w:space="0" w:color="000000"/>
            </w:tcBorders>
            <w:vAlign w:val="center"/>
          </w:tcPr>
          <w:p w14:paraId="79439151" w14:textId="77777777" w:rsidR="00126C05" w:rsidRPr="009536F1" w:rsidRDefault="00126C05" w:rsidP="00B25D2D">
            <w:pPr>
              <w:pStyle w:val="af5"/>
              <w:wordWrap/>
              <w:jc w:val="center"/>
              <w:rPr>
                <w:ins w:id="5617" w:author="HSY" w:date="2023-03-18T00:16:00Z"/>
                <w:rFonts w:ascii="Palatino Linotype" w:hAnsi="Palatino Linotype" w:cs="Times New Roman"/>
                <w:sz w:val="16"/>
                <w:szCs w:val="16"/>
                <w:highlight w:val="cyan"/>
                <w:rPrChange w:id="5618" w:author="HSY" w:date="2023-03-18T00:19:00Z">
                  <w:rPr>
                    <w:ins w:id="5619" w:author="HSY" w:date="2023-03-18T00:16:00Z"/>
                    <w:rFonts w:ascii="Times New Roman" w:hAnsi="Times New Roman" w:cs="Times New Roman"/>
                  </w:rPr>
                </w:rPrChange>
              </w:rPr>
            </w:pPr>
            <w:ins w:id="5620" w:author="HSY" w:date="2023-03-18T00:16:00Z">
              <w:r w:rsidRPr="009536F1">
                <w:rPr>
                  <w:rFonts w:ascii="Palatino Linotype" w:hAnsi="Palatino Linotype" w:cs="Times New Roman"/>
                  <w:sz w:val="16"/>
                  <w:szCs w:val="16"/>
                  <w:highlight w:val="cyan"/>
                  <w:lang w:bidi="en-US"/>
                  <w:rPrChange w:id="5621" w:author="HSY" w:date="2023-03-18T00:19:00Z">
                    <w:rPr>
                      <w:rFonts w:ascii="Times New Roman" w:hAnsi="Times New Roman" w:cs="Times New Roman"/>
                      <w:sz w:val="14"/>
                      <w:lang w:bidi="en-US"/>
                    </w:rPr>
                  </w:rPrChange>
                </w:rPr>
                <w:t>0.4960</w:t>
              </w:r>
            </w:ins>
          </w:p>
        </w:tc>
        <w:tc>
          <w:tcPr>
            <w:tcW w:w="740" w:type="dxa"/>
            <w:tcBorders>
              <w:top w:val="nil"/>
              <w:left w:val="single" w:sz="2" w:space="0" w:color="000000"/>
              <w:bottom w:val="single" w:sz="7" w:space="0" w:color="000000"/>
              <w:right w:val="single" w:sz="2" w:space="0" w:color="000000"/>
            </w:tcBorders>
            <w:vAlign w:val="center"/>
          </w:tcPr>
          <w:p w14:paraId="302ABD73" w14:textId="77777777" w:rsidR="00126C05" w:rsidRPr="009536F1" w:rsidRDefault="00126C05" w:rsidP="00B25D2D">
            <w:pPr>
              <w:pStyle w:val="af5"/>
              <w:wordWrap/>
              <w:jc w:val="center"/>
              <w:rPr>
                <w:ins w:id="5622" w:author="HSY" w:date="2023-03-18T00:16:00Z"/>
                <w:rFonts w:ascii="Palatino Linotype" w:hAnsi="Palatino Linotype" w:cs="Times New Roman"/>
                <w:sz w:val="16"/>
                <w:szCs w:val="16"/>
                <w:highlight w:val="cyan"/>
                <w:rPrChange w:id="5623" w:author="HSY" w:date="2023-03-18T00:19:00Z">
                  <w:rPr>
                    <w:ins w:id="5624" w:author="HSY" w:date="2023-03-18T00:16:00Z"/>
                    <w:rFonts w:ascii="Times New Roman" w:hAnsi="Times New Roman" w:cs="Times New Roman"/>
                  </w:rPr>
                </w:rPrChange>
              </w:rPr>
            </w:pPr>
            <w:ins w:id="5625" w:author="HSY" w:date="2023-03-18T00:16:00Z">
              <w:r w:rsidRPr="009536F1">
                <w:rPr>
                  <w:rFonts w:ascii="Palatino Linotype" w:hAnsi="Palatino Linotype" w:cs="Times New Roman"/>
                  <w:sz w:val="16"/>
                  <w:szCs w:val="16"/>
                  <w:highlight w:val="cyan"/>
                  <w:lang w:bidi="en-US"/>
                  <w:rPrChange w:id="5626" w:author="HSY" w:date="2023-03-18T00:19:00Z">
                    <w:rPr>
                      <w:rFonts w:ascii="Times New Roman" w:hAnsi="Times New Roman" w:cs="Times New Roman"/>
                      <w:sz w:val="14"/>
                      <w:lang w:bidi="en-US"/>
                    </w:rPr>
                  </w:rPrChange>
                </w:rPr>
                <w:t>0.1051</w:t>
              </w:r>
            </w:ins>
          </w:p>
        </w:tc>
        <w:tc>
          <w:tcPr>
            <w:tcW w:w="740" w:type="dxa"/>
            <w:tcBorders>
              <w:top w:val="nil"/>
              <w:left w:val="single" w:sz="2" w:space="0" w:color="000000"/>
              <w:bottom w:val="single" w:sz="7" w:space="0" w:color="000000"/>
              <w:right w:val="single" w:sz="2" w:space="0" w:color="000000"/>
            </w:tcBorders>
            <w:vAlign w:val="center"/>
          </w:tcPr>
          <w:p w14:paraId="72B2A357" w14:textId="77777777" w:rsidR="00126C05" w:rsidRPr="009536F1" w:rsidRDefault="00126C05" w:rsidP="00B25D2D">
            <w:pPr>
              <w:pStyle w:val="af5"/>
              <w:wordWrap/>
              <w:jc w:val="center"/>
              <w:rPr>
                <w:ins w:id="5627" w:author="HSY" w:date="2023-03-18T00:16:00Z"/>
                <w:rFonts w:ascii="Palatino Linotype" w:hAnsi="Palatino Linotype" w:cs="Times New Roman"/>
                <w:sz w:val="16"/>
                <w:szCs w:val="16"/>
                <w:highlight w:val="cyan"/>
                <w:rPrChange w:id="5628" w:author="HSY" w:date="2023-03-18T00:19:00Z">
                  <w:rPr>
                    <w:ins w:id="5629" w:author="HSY" w:date="2023-03-18T00:16:00Z"/>
                    <w:rFonts w:ascii="Times New Roman" w:hAnsi="Times New Roman" w:cs="Times New Roman"/>
                  </w:rPr>
                </w:rPrChange>
              </w:rPr>
            </w:pPr>
            <w:ins w:id="5630" w:author="HSY" w:date="2023-03-18T00:16:00Z">
              <w:r w:rsidRPr="009536F1">
                <w:rPr>
                  <w:rFonts w:ascii="Palatino Linotype" w:hAnsi="Palatino Linotype" w:cs="Times New Roman"/>
                  <w:sz w:val="16"/>
                  <w:szCs w:val="16"/>
                  <w:highlight w:val="cyan"/>
                  <w:lang w:bidi="en-US"/>
                  <w:rPrChange w:id="5631" w:author="HSY" w:date="2023-03-18T00:19:00Z">
                    <w:rPr>
                      <w:rFonts w:ascii="Times New Roman" w:hAnsi="Times New Roman" w:cs="Times New Roman"/>
                      <w:sz w:val="14"/>
                      <w:lang w:bidi="en-US"/>
                    </w:rPr>
                  </w:rPrChange>
                </w:rPr>
                <w:t>0.9349</w:t>
              </w:r>
            </w:ins>
          </w:p>
        </w:tc>
        <w:tc>
          <w:tcPr>
            <w:tcW w:w="740" w:type="dxa"/>
            <w:tcBorders>
              <w:top w:val="nil"/>
              <w:left w:val="single" w:sz="2" w:space="0" w:color="000000"/>
              <w:bottom w:val="single" w:sz="7" w:space="0" w:color="000000"/>
              <w:right w:val="single" w:sz="2" w:space="0" w:color="000000"/>
            </w:tcBorders>
            <w:vAlign w:val="center"/>
          </w:tcPr>
          <w:p w14:paraId="4A313425" w14:textId="77777777" w:rsidR="00126C05" w:rsidRPr="009536F1" w:rsidRDefault="00126C05" w:rsidP="00B25D2D">
            <w:pPr>
              <w:pStyle w:val="af5"/>
              <w:wordWrap/>
              <w:jc w:val="center"/>
              <w:rPr>
                <w:ins w:id="5632" w:author="HSY" w:date="2023-03-18T00:16:00Z"/>
                <w:rFonts w:ascii="Palatino Linotype" w:hAnsi="Palatino Linotype" w:cs="Times New Roman"/>
                <w:sz w:val="16"/>
                <w:szCs w:val="16"/>
                <w:highlight w:val="cyan"/>
                <w:rPrChange w:id="5633" w:author="HSY" w:date="2023-03-18T00:19:00Z">
                  <w:rPr>
                    <w:ins w:id="5634" w:author="HSY" w:date="2023-03-18T00:16:00Z"/>
                    <w:rFonts w:ascii="Times New Roman" w:hAnsi="Times New Roman" w:cs="Times New Roman"/>
                  </w:rPr>
                </w:rPrChange>
              </w:rPr>
            </w:pPr>
            <w:ins w:id="5635" w:author="HSY" w:date="2023-03-18T00:16:00Z">
              <w:r w:rsidRPr="009536F1">
                <w:rPr>
                  <w:rFonts w:ascii="Palatino Linotype" w:hAnsi="Palatino Linotype" w:cs="Times New Roman"/>
                  <w:sz w:val="16"/>
                  <w:szCs w:val="16"/>
                  <w:highlight w:val="cyan"/>
                  <w:lang w:bidi="en-US"/>
                  <w:rPrChange w:id="5636" w:author="HSY" w:date="2023-03-18T00:19:00Z">
                    <w:rPr>
                      <w:rFonts w:ascii="Times New Roman" w:hAnsi="Times New Roman" w:cs="Times New Roman"/>
                      <w:sz w:val="14"/>
                      <w:lang w:bidi="en-US"/>
                    </w:rPr>
                  </w:rPrChange>
                </w:rPr>
                <w:t>0.1097</w:t>
              </w:r>
            </w:ins>
          </w:p>
        </w:tc>
        <w:tc>
          <w:tcPr>
            <w:tcW w:w="740" w:type="dxa"/>
            <w:tcBorders>
              <w:top w:val="nil"/>
              <w:left w:val="single" w:sz="2" w:space="0" w:color="000000"/>
              <w:bottom w:val="single" w:sz="7" w:space="0" w:color="000000"/>
              <w:right w:val="single" w:sz="2" w:space="0" w:color="000000"/>
            </w:tcBorders>
            <w:vAlign w:val="center"/>
          </w:tcPr>
          <w:p w14:paraId="5CAA4CE0" w14:textId="77777777" w:rsidR="00126C05" w:rsidRPr="009536F1" w:rsidRDefault="00126C05" w:rsidP="00B25D2D">
            <w:pPr>
              <w:pStyle w:val="af5"/>
              <w:wordWrap/>
              <w:jc w:val="center"/>
              <w:rPr>
                <w:ins w:id="5637" w:author="HSY" w:date="2023-03-18T00:16:00Z"/>
                <w:rFonts w:ascii="Palatino Linotype" w:hAnsi="Palatino Linotype" w:cs="Times New Roman"/>
                <w:sz w:val="16"/>
                <w:szCs w:val="16"/>
                <w:highlight w:val="cyan"/>
                <w:rPrChange w:id="5638" w:author="HSY" w:date="2023-03-18T00:19:00Z">
                  <w:rPr>
                    <w:ins w:id="5639" w:author="HSY" w:date="2023-03-18T00:16:00Z"/>
                    <w:rFonts w:ascii="Times New Roman" w:hAnsi="Times New Roman" w:cs="Times New Roman"/>
                  </w:rPr>
                </w:rPrChange>
              </w:rPr>
            </w:pPr>
            <w:ins w:id="5640" w:author="HSY" w:date="2023-03-18T00:16:00Z">
              <w:r w:rsidRPr="009536F1">
                <w:rPr>
                  <w:rFonts w:ascii="Palatino Linotype" w:hAnsi="Palatino Linotype" w:cs="Times New Roman"/>
                  <w:sz w:val="16"/>
                  <w:szCs w:val="16"/>
                  <w:highlight w:val="cyan"/>
                  <w:lang w:bidi="en-US"/>
                  <w:rPrChange w:id="5641" w:author="HSY" w:date="2023-03-18T00:19:00Z">
                    <w:rPr>
                      <w:rFonts w:ascii="Times New Roman" w:hAnsi="Times New Roman" w:cs="Times New Roman"/>
                      <w:sz w:val="14"/>
                      <w:lang w:bidi="en-US"/>
                    </w:rPr>
                  </w:rPrChange>
                </w:rPr>
                <w:t>0.9672</w:t>
              </w:r>
            </w:ins>
          </w:p>
        </w:tc>
        <w:tc>
          <w:tcPr>
            <w:tcW w:w="740" w:type="dxa"/>
            <w:tcBorders>
              <w:top w:val="nil"/>
              <w:left w:val="single" w:sz="2" w:space="0" w:color="000000"/>
              <w:bottom w:val="single" w:sz="7" w:space="0" w:color="000000"/>
              <w:right w:val="single" w:sz="2" w:space="0" w:color="000000"/>
            </w:tcBorders>
            <w:vAlign w:val="center"/>
          </w:tcPr>
          <w:p w14:paraId="0C541AA0" w14:textId="77777777" w:rsidR="00126C05" w:rsidRPr="009536F1" w:rsidRDefault="00126C05" w:rsidP="00B25D2D">
            <w:pPr>
              <w:pStyle w:val="af5"/>
              <w:wordWrap/>
              <w:jc w:val="center"/>
              <w:rPr>
                <w:ins w:id="5642" w:author="HSY" w:date="2023-03-18T00:16:00Z"/>
                <w:rFonts w:ascii="Palatino Linotype" w:hAnsi="Palatino Linotype" w:cs="Times New Roman"/>
                <w:sz w:val="16"/>
                <w:szCs w:val="16"/>
                <w:highlight w:val="cyan"/>
                <w:rPrChange w:id="5643" w:author="HSY" w:date="2023-03-18T00:19:00Z">
                  <w:rPr>
                    <w:ins w:id="5644" w:author="HSY" w:date="2023-03-18T00:16:00Z"/>
                    <w:rFonts w:ascii="Times New Roman" w:hAnsi="Times New Roman" w:cs="Times New Roman"/>
                  </w:rPr>
                </w:rPrChange>
              </w:rPr>
            </w:pPr>
            <w:ins w:id="5645" w:author="HSY" w:date="2023-03-18T00:16:00Z">
              <w:r w:rsidRPr="009536F1">
                <w:rPr>
                  <w:rFonts w:ascii="Palatino Linotype" w:hAnsi="Palatino Linotype" w:cs="Times New Roman"/>
                  <w:sz w:val="16"/>
                  <w:szCs w:val="16"/>
                  <w:highlight w:val="cyan"/>
                  <w:lang w:bidi="en-US"/>
                  <w:rPrChange w:id="5646" w:author="HSY" w:date="2023-03-18T00:19:00Z">
                    <w:rPr>
                      <w:rFonts w:ascii="Times New Roman" w:hAnsi="Times New Roman" w:cs="Times New Roman"/>
                      <w:sz w:val="14"/>
                      <w:lang w:bidi="en-US"/>
                    </w:rPr>
                  </w:rPrChange>
                </w:rPr>
                <w:t>2.3757</w:t>
              </w:r>
            </w:ins>
          </w:p>
        </w:tc>
        <w:tc>
          <w:tcPr>
            <w:tcW w:w="740" w:type="dxa"/>
            <w:tcBorders>
              <w:top w:val="nil"/>
              <w:left w:val="single" w:sz="2" w:space="0" w:color="000000"/>
              <w:bottom w:val="single" w:sz="7" w:space="0" w:color="000000"/>
              <w:right w:val="single" w:sz="2" w:space="0" w:color="000000"/>
            </w:tcBorders>
            <w:vAlign w:val="center"/>
          </w:tcPr>
          <w:p w14:paraId="118E1929" w14:textId="77777777" w:rsidR="00126C05" w:rsidRPr="009536F1" w:rsidRDefault="00126C05" w:rsidP="00B25D2D">
            <w:pPr>
              <w:pStyle w:val="af5"/>
              <w:wordWrap/>
              <w:jc w:val="center"/>
              <w:rPr>
                <w:ins w:id="5647" w:author="HSY" w:date="2023-03-18T00:16:00Z"/>
                <w:rFonts w:ascii="Palatino Linotype" w:hAnsi="Palatino Linotype" w:cs="Times New Roman"/>
                <w:sz w:val="16"/>
                <w:szCs w:val="16"/>
                <w:highlight w:val="cyan"/>
                <w:rPrChange w:id="5648" w:author="HSY" w:date="2023-03-18T00:19:00Z">
                  <w:rPr>
                    <w:ins w:id="5649" w:author="HSY" w:date="2023-03-18T00:16:00Z"/>
                    <w:rFonts w:ascii="Times New Roman" w:hAnsi="Times New Roman" w:cs="Times New Roman"/>
                  </w:rPr>
                </w:rPrChange>
              </w:rPr>
            </w:pPr>
            <w:ins w:id="5650" w:author="HSY" w:date="2023-03-18T00:16:00Z">
              <w:r w:rsidRPr="009536F1">
                <w:rPr>
                  <w:rFonts w:ascii="Palatino Linotype" w:hAnsi="Palatino Linotype" w:cs="Times New Roman"/>
                  <w:sz w:val="16"/>
                  <w:szCs w:val="16"/>
                  <w:highlight w:val="cyan"/>
                  <w:lang w:bidi="en-US"/>
                  <w:rPrChange w:id="5651" w:author="HSY" w:date="2023-03-18T00:19:00Z">
                    <w:rPr>
                      <w:rFonts w:ascii="Times New Roman" w:hAnsi="Times New Roman" w:cs="Times New Roman"/>
                      <w:sz w:val="14"/>
                      <w:lang w:bidi="en-US"/>
                    </w:rPr>
                  </w:rPrChange>
                </w:rPr>
                <w:t>1.8039</w:t>
              </w:r>
            </w:ins>
          </w:p>
        </w:tc>
        <w:tc>
          <w:tcPr>
            <w:tcW w:w="740" w:type="dxa"/>
            <w:tcBorders>
              <w:top w:val="nil"/>
              <w:left w:val="single" w:sz="2" w:space="0" w:color="000000"/>
              <w:bottom w:val="single" w:sz="7" w:space="0" w:color="000000"/>
              <w:right w:val="single" w:sz="2" w:space="0" w:color="000000"/>
            </w:tcBorders>
            <w:vAlign w:val="center"/>
          </w:tcPr>
          <w:p w14:paraId="1367F3BE" w14:textId="77777777" w:rsidR="00126C05" w:rsidRPr="009536F1" w:rsidRDefault="00126C05" w:rsidP="00B25D2D">
            <w:pPr>
              <w:pStyle w:val="af5"/>
              <w:wordWrap/>
              <w:jc w:val="center"/>
              <w:rPr>
                <w:ins w:id="5652" w:author="HSY" w:date="2023-03-18T00:16:00Z"/>
                <w:rFonts w:ascii="Palatino Linotype" w:hAnsi="Palatino Linotype" w:cs="Times New Roman"/>
                <w:sz w:val="16"/>
                <w:szCs w:val="16"/>
                <w:highlight w:val="cyan"/>
                <w:rPrChange w:id="5653" w:author="HSY" w:date="2023-03-18T00:19:00Z">
                  <w:rPr>
                    <w:ins w:id="5654" w:author="HSY" w:date="2023-03-18T00:16:00Z"/>
                    <w:rFonts w:ascii="Times New Roman" w:hAnsi="Times New Roman" w:cs="Times New Roman"/>
                  </w:rPr>
                </w:rPrChange>
              </w:rPr>
            </w:pPr>
            <w:ins w:id="5655" w:author="HSY" w:date="2023-03-18T00:16:00Z">
              <w:r w:rsidRPr="009536F1">
                <w:rPr>
                  <w:rFonts w:ascii="Palatino Linotype" w:hAnsi="Palatino Linotype" w:cs="Times New Roman"/>
                  <w:sz w:val="16"/>
                  <w:szCs w:val="16"/>
                  <w:highlight w:val="cyan"/>
                  <w:lang w:bidi="en-US"/>
                  <w:rPrChange w:id="5656" w:author="HSY" w:date="2023-03-18T00:19:00Z">
                    <w:rPr>
                      <w:rFonts w:ascii="Times New Roman" w:hAnsi="Times New Roman" w:cs="Times New Roman"/>
                      <w:sz w:val="14"/>
                      <w:lang w:bidi="en-US"/>
                    </w:rPr>
                  </w:rPrChange>
                </w:rPr>
                <w:t>0.7290</w:t>
              </w:r>
            </w:ins>
          </w:p>
        </w:tc>
        <w:tc>
          <w:tcPr>
            <w:tcW w:w="740" w:type="dxa"/>
            <w:tcBorders>
              <w:top w:val="nil"/>
              <w:left w:val="single" w:sz="2" w:space="0" w:color="000000"/>
              <w:bottom w:val="single" w:sz="7" w:space="0" w:color="000000"/>
              <w:right w:val="single" w:sz="2" w:space="0" w:color="000000"/>
            </w:tcBorders>
            <w:vAlign w:val="center"/>
          </w:tcPr>
          <w:p w14:paraId="15FE7C32" w14:textId="77777777" w:rsidR="00126C05" w:rsidRPr="009536F1" w:rsidRDefault="00126C05" w:rsidP="00B25D2D">
            <w:pPr>
              <w:pStyle w:val="af5"/>
              <w:wordWrap/>
              <w:jc w:val="center"/>
              <w:rPr>
                <w:ins w:id="5657" w:author="HSY" w:date="2023-03-18T00:16:00Z"/>
                <w:rFonts w:ascii="Palatino Linotype" w:hAnsi="Palatino Linotype" w:cs="Times New Roman"/>
                <w:sz w:val="16"/>
                <w:szCs w:val="16"/>
                <w:highlight w:val="cyan"/>
                <w:rPrChange w:id="5658" w:author="HSY" w:date="2023-03-18T00:19:00Z">
                  <w:rPr>
                    <w:ins w:id="5659" w:author="HSY" w:date="2023-03-18T00:16:00Z"/>
                    <w:rFonts w:ascii="Times New Roman" w:hAnsi="Times New Roman" w:cs="Times New Roman"/>
                  </w:rPr>
                </w:rPrChange>
              </w:rPr>
            </w:pPr>
            <w:ins w:id="5660" w:author="HSY" w:date="2023-03-18T00:16:00Z">
              <w:r w:rsidRPr="009536F1">
                <w:rPr>
                  <w:rFonts w:ascii="Palatino Linotype" w:hAnsi="Palatino Linotype" w:cs="Times New Roman"/>
                  <w:sz w:val="16"/>
                  <w:szCs w:val="16"/>
                  <w:highlight w:val="cyan"/>
                  <w:lang w:bidi="en-US"/>
                  <w:rPrChange w:id="5661" w:author="HSY" w:date="2023-03-18T00:19:00Z">
                    <w:rPr>
                      <w:rFonts w:ascii="Times New Roman" w:hAnsi="Times New Roman" w:cs="Times New Roman"/>
                      <w:sz w:val="14"/>
                      <w:lang w:bidi="en-US"/>
                    </w:rPr>
                  </w:rPrChange>
                </w:rPr>
                <w:t>6.6168</w:t>
              </w:r>
            </w:ins>
          </w:p>
        </w:tc>
        <w:tc>
          <w:tcPr>
            <w:tcW w:w="740" w:type="dxa"/>
            <w:tcBorders>
              <w:top w:val="nil"/>
              <w:left w:val="single" w:sz="2" w:space="0" w:color="000000"/>
              <w:bottom w:val="single" w:sz="7" w:space="0" w:color="000000"/>
              <w:right w:val="single" w:sz="2" w:space="0" w:color="000000"/>
            </w:tcBorders>
            <w:vAlign w:val="center"/>
          </w:tcPr>
          <w:p w14:paraId="5EEF382B" w14:textId="77777777" w:rsidR="00126C05" w:rsidRPr="009536F1" w:rsidRDefault="00126C05" w:rsidP="00B25D2D">
            <w:pPr>
              <w:pStyle w:val="af5"/>
              <w:wordWrap/>
              <w:jc w:val="center"/>
              <w:rPr>
                <w:ins w:id="5662" w:author="HSY" w:date="2023-03-18T00:16:00Z"/>
                <w:rFonts w:ascii="Palatino Linotype" w:hAnsi="Palatino Linotype" w:cs="Times New Roman"/>
                <w:sz w:val="16"/>
                <w:szCs w:val="16"/>
                <w:highlight w:val="cyan"/>
                <w:rPrChange w:id="5663" w:author="HSY" w:date="2023-03-18T00:19:00Z">
                  <w:rPr>
                    <w:ins w:id="5664" w:author="HSY" w:date="2023-03-18T00:16:00Z"/>
                    <w:rFonts w:ascii="Times New Roman" w:hAnsi="Times New Roman" w:cs="Times New Roman"/>
                  </w:rPr>
                </w:rPrChange>
              </w:rPr>
            </w:pPr>
            <w:ins w:id="5665" w:author="HSY" w:date="2023-03-18T00:16:00Z">
              <w:r w:rsidRPr="009536F1">
                <w:rPr>
                  <w:rFonts w:ascii="Palatino Linotype" w:hAnsi="Palatino Linotype" w:cs="Times New Roman"/>
                  <w:sz w:val="16"/>
                  <w:szCs w:val="16"/>
                  <w:highlight w:val="cyan"/>
                  <w:lang w:bidi="en-US"/>
                  <w:rPrChange w:id="5666" w:author="HSY" w:date="2023-03-18T00:19:00Z">
                    <w:rPr>
                      <w:rFonts w:ascii="Times New Roman" w:hAnsi="Times New Roman" w:cs="Times New Roman"/>
                      <w:sz w:val="14"/>
                      <w:lang w:bidi="en-US"/>
                    </w:rPr>
                  </w:rPrChange>
                </w:rPr>
                <w:t>6.8222</w:t>
              </w:r>
            </w:ins>
          </w:p>
        </w:tc>
        <w:tc>
          <w:tcPr>
            <w:tcW w:w="740" w:type="dxa"/>
            <w:tcBorders>
              <w:top w:val="nil"/>
              <w:left w:val="single" w:sz="2" w:space="0" w:color="000000"/>
              <w:bottom w:val="single" w:sz="7" w:space="0" w:color="000000"/>
              <w:right w:val="single" w:sz="2" w:space="0" w:color="000000"/>
            </w:tcBorders>
            <w:vAlign w:val="center"/>
          </w:tcPr>
          <w:p w14:paraId="1A4AB7B2" w14:textId="77777777" w:rsidR="00126C05" w:rsidRPr="009536F1" w:rsidRDefault="00126C05" w:rsidP="00B25D2D">
            <w:pPr>
              <w:pStyle w:val="af5"/>
              <w:wordWrap/>
              <w:jc w:val="center"/>
              <w:rPr>
                <w:ins w:id="5667" w:author="HSY" w:date="2023-03-18T00:16:00Z"/>
                <w:rFonts w:ascii="Palatino Linotype" w:hAnsi="Palatino Linotype" w:cs="Times New Roman"/>
                <w:sz w:val="16"/>
                <w:szCs w:val="16"/>
                <w:highlight w:val="cyan"/>
                <w:rPrChange w:id="5668" w:author="HSY" w:date="2023-03-18T00:19:00Z">
                  <w:rPr>
                    <w:ins w:id="5669" w:author="HSY" w:date="2023-03-18T00:16:00Z"/>
                    <w:rFonts w:ascii="Times New Roman" w:hAnsi="Times New Roman" w:cs="Times New Roman"/>
                  </w:rPr>
                </w:rPrChange>
              </w:rPr>
            </w:pPr>
            <w:ins w:id="5670" w:author="HSY" w:date="2023-03-18T00:16:00Z">
              <w:r w:rsidRPr="009536F1">
                <w:rPr>
                  <w:rFonts w:ascii="Palatino Linotype" w:hAnsi="Palatino Linotype" w:cs="Times New Roman"/>
                  <w:sz w:val="16"/>
                  <w:szCs w:val="16"/>
                  <w:highlight w:val="cyan"/>
                  <w:lang w:bidi="en-US"/>
                  <w:rPrChange w:id="5671" w:author="HSY" w:date="2023-03-18T00:19:00Z">
                    <w:rPr>
                      <w:rFonts w:ascii="Times New Roman" w:hAnsi="Times New Roman" w:cs="Times New Roman"/>
                      <w:sz w:val="14"/>
                      <w:lang w:bidi="en-US"/>
                    </w:rPr>
                  </w:rPrChange>
                </w:rPr>
                <w:t>6.0186</w:t>
              </w:r>
            </w:ins>
          </w:p>
        </w:tc>
        <w:tc>
          <w:tcPr>
            <w:tcW w:w="740" w:type="dxa"/>
            <w:tcBorders>
              <w:top w:val="nil"/>
              <w:left w:val="single" w:sz="2" w:space="0" w:color="000000"/>
              <w:bottom w:val="single" w:sz="7" w:space="0" w:color="000000"/>
              <w:right w:val="nil"/>
            </w:tcBorders>
            <w:vAlign w:val="center"/>
          </w:tcPr>
          <w:p w14:paraId="3F75D49F" w14:textId="77777777" w:rsidR="00126C05" w:rsidRPr="00126C05" w:rsidRDefault="00126C05" w:rsidP="00B25D2D">
            <w:pPr>
              <w:pStyle w:val="af5"/>
              <w:wordWrap/>
              <w:jc w:val="center"/>
              <w:rPr>
                <w:ins w:id="5672" w:author="HSY" w:date="2023-03-18T00:16:00Z"/>
                <w:rFonts w:ascii="Palatino Linotype" w:hAnsi="Palatino Linotype" w:cs="Times New Roman"/>
                <w:sz w:val="16"/>
                <w:szCs w:val="16"/>
                <w:rPrChange w:id="5673" w:author="HSY" w:date="2023-03-18T00:18:00Z">
                  <w:rPr>
                    <w:ins w:id="5674" w:author="HSY" w:date="2023-03-18T00:16:00Z"/>
                    <w:rFonts w:ascii="Times New Roman" w:hAnsi="Times New Roman" w:cs="Times New Roman"/>
                  </w:rPr>
                </w:rPrChange>
              </w:rPr>
            </w:pPr>
            <w:ins w:id="5675" w:author="HSY" w:date="2023-03-18T00:16:00Z">
              <w:r w:rsidRPr="009536F1">
                <w:rPr>
                  <w:rFonts w:ascii="Palatino Linotype" w:hAnsi="Palatino Linotype" w:cs="Times New Roman"/>
                  <w:sz w:val="16"/>
                  <w:szCs w:val="16"/>
                  <w:highlight w:val="cyan"/>
                  <w:lang w:bidi="en-US"/>
                  <w:rPrChange w:id="5676" w:author="HSY" w:date="2023-03-18T00:19:00Z">
                    <w:rPr>
                      <w:rFonts w:ascii="Times New Roman" w:hAnsi="Times New Roman" w:cs="Times New Roman"/>
                      <w:sz w:val="14"/>
                      <w:lang w:bidi="en-US"/>
                    </w:rPr>
                  </w:rPrChange>
                </w:rPr>
                <w:t>4.5432</w:t>
              </w:r>
            </w:ins>
          </w:p>
        </w:tc>
      </w:tr>
    </w:tbl>
    <w:p w14:paraId="1EA82812" w14:textId="175DB228" w:rsidR="00A8000B" w:rsidRPr="00F13639" w:rsidRDefault="00A8000B">
      <w:pPr>
        <w:pStyle w:val="MDPI41tablecaption"/>
        <w:ind w:left="0"/>
        <w:rPr>
          <w:ins w:id="5677" w:author="HSY" w:date="2023-03-18T00:05:00Z"/>
          <w:b/>
        </w:rPr>
        <w:pPrChange w:id="5678" w:author="HSY" w:date="2023-03-18T00:06:00Z">
          <w:pPr>
            <w:pStyle w:val="af5"/>
            <w:wordWrap/>
          </w:pPr>
        </w:pPrChange>
      </w:pPr>
    </w:p>
    <w:p w14:paraId="1F28D0C7" w14:textId="2B8EC1A9" w:rsidR="00CE32B1" w:rsidRDefault="002D75DA">
      <w:pPr>
        <w:pStyle w:val="MDPI41tablecaption"/>
        <w:rPr>
          <w:rPrChange w:id="5679" w:author="Author" w:date="2023-03-17T07:19:00Z">
            <w:rPr>
              <w:rFonts w:ascii="Times New Roman" w:hAnsi="Times New Roman"/>
            </w:rPr>
          </w:rPrChange>
        </w:rPr>
        <w:pPrChange w:id="5680" w:author="Author" w:date="2023-03-17T07:19:00Z">
          <w:pPr>
            <w:pStyle w:val="af5"/>
            <w:wordWrap/>
          </w:pPr>
        </w:pPrChange>
      </w:pPr>
      <w:r w:rsidRPr="000D4443">
        <w:rPr>
          <w:b/>
          <w:highlight w:val="cyan"/>
          <w:rPrChange w:id="5681" w:author="Hi" w:date="2023-03-18T11:11:00Z">
            <w:rPr>
              <w:rFonts w:ascii="Times New Roman" w:hAnsi="Times New Roman"/>
            </w:rPr>
          </w:rPrChange>
        </w:rPr>
        <w:t xml:space="preserve">Table </w:t>
      </w:r>
      <w:ins w:id="5682" w:author="HSY" w:date="2023-03-18T00:05:00Z">
        <w:r w:rsidR="00A8000B" w:rsidRPr="000D4443">
          <w:rPr>
            <w:b/>
            <w:highlight w:val="cyan"/>
            <w:rPrChange w:id="5683" w:author="Hi" w:date="2023-03-18T11:11:00Z">
              <w:rPr>
                <w:b/>
              </w:rPr>
            </w:rPrChange>
          </w:rPr>
          <w:t>8</w:t>
        </w:r>
      </w:ins>
      <w:del w:id="5684" w:author="HSY" w:date="2023-03-18T00:05:00Z">
        <w:r w:rsidRPr="000D4443" w:rsidDel="00A8000B">
          <w:rPr>
            <w:b/>
            <w:highlight w:val="cyan"/>
            <w:rPrChange w:id="5685" w:author="Hi" w:date="2023-03-18T11:11:00Z">
              <w:rPr>
                <w:rFonts w:ascii="Times New Roman" w:hAnsi="Times New Roman"/>
              </w:rPr>
            </w:rPrChange>
          </w:rPr>
          <w:delText>9</w:delText>
        </w:r>
      </w:del>
      <w:r w:rsidRPr="000D4443">
        <w:rPr>
          <w:b/>
          <w:highlight w:val="cyan"/>
          <w:rPrChange w:id="5686" w:author="Hi" w:date="2023-03-18T11:11:00Z">
            <w:rPr>
              <w:rFonts w:ascii="Times New Roman" w:hAnsi="Times New Roman"/>
            </w:rPr>
          </w:rPrChange>
        </w:rPr>
        <w:t>.</w:t>
      </w:r>
      <w:r w:rsidRPr="000D4443">
        <w:rPr>
          <w:highlight w:val="cyan"/>
          <w:rPrChange w:id="5687" w:author="Hi" w:date="2023-03-18T11:11:00Z">
            <w:rPr>
              <w:rFonts w:ascii="Times New Roman" w:hAnsi="Times New Roman"/>
            </w:rPr>
          </w:rPrChange>
        </w:rPr>
        <w:t xml:space="preserve"> Variable </w:t>
      </w:r>
      <w:del w:id="5688" w:author="Author" w:date="2023-03-17T07:19:00Z">
        <w:r w:rsidR="00CE32B1" w:rsidRPr="000D4443">
          <w:rPr>
            <w:rFonts w:ascii="Times New Roman" w:hAnsi="Times New Roman" w:cs="Times New Roman"/>
            <w:highlight w:val="cyan"/>
            <w:rPrChange w:id="5689" w:author="Hi" w:date="2023-03-18T11:11:00Z">
              <w:rPr>
                <w:rFonts w:ascii="Times New Roman" w:hAnsi="Times New Roman" w:cs="Times New Roman"/>
              </w:rPr>
            </w:rPrChange>
          </w:rPr>
          <w:delText>Importance</w:delText>
        </w:r>
      </w:del>
      <w:ins w:id="5690" w:author="Author" w:date="2023-03-17T07:19:00Z">
        <w:r w:rsidRPr="000D4443">
          <w:rPr>
            <w:highlight w:val="cyan"/>
            <w:rPrChange w:id="5691" w:author="Hi" w:date="2023-03-18T11:11:00Z">
              <w:rPr/>
            </w:rPrChange>
          </w:rPr>
          <w:t>importance</w:t>
        </w:r>
      </w:ins>
      <w:r w:rsidRPr="000D4443">
        <w:rPr>
          <w:highlight w:val="cyan"/>
          <w:rPrChange w:id="5692" w:author="Hi" w:date="2023-03-18T11:11:00Z">
            <w:rPr>
              <w:rFonts w:ascii="Times New Roman" w:hAnsi="Times New Roman"/>
            </w:rPr>
          </w:rPrChange>
        </w:rPr>
        <w:t xml:space="preserve"> of </w:t>
      </w:r>
      <w:del w:id="5693" w:author="Author" w:date="2023-03-17T07:19:00Z">
        <w:r w:rsidR="00CE32B1" w:rsidRPr="000D4443">
          <w:rPr>
            <w:rFonts w:ascii="Times New Roman" w:hAnsi="Times New Roman" w:cs="Times New Roman"/>
            <w:highlight w:val="cyan"/>
            <w:rPrChange w:id="5694" w:author="Hi" w:date="2023-03-18T11:11:00Z">
              <w:rPr>
                <w:rFonts w:ascii="Times New Roman" w:hAnsi="Times New Roman" w:cs="Times New Roman"/>
              </w:rPr>
            </w:rPrChange>
          </w:rPr>
          <w:delText>Explanatory Variables</w:delText>
        </w:r>
      </w:del>
      <w:ins w:id="5695" w:author="Author" w:date="2023-03-17T07:19:00Z">
        <w:r w:rsidRPr="000D4443">
          <w:rPr>
            <w:highlight w:val="cyan"/>
            <w:rPrChange w:id="5696" w:author="Hi" w:date="2023-03-18T11:11:00Z">
              <w:rPr/>
            </w:rPrChange>
          </w:rPr>
          <w:t>explanatory variables</w:t>
        </w:r>
      </w:ins>
      <w:r w:rsidRPr="000D4443">
        <w:rPr>
          <w:highlight w:val="cyan"/>
          <w:rPrChange w:id="5697" w:author="Hi" w:date="2023-03-18T11:11:00Z">
            <w:rPr>
              <w:rFonts w:ascii="Times New Roman" w:hAnsi="Times New Roman"/>
            </w:rPr>
          </w:rPrChange>
        </w:rPr>
        <w:t xml:space="preserve"> for dominant algae classification </w:t>
      </w:r>
      <w:del w:id="5698" w:author="Author" w:date="2023-03-17T07:19:00Z">
        <w:r w:rsidR="00CE32B1" w:rsidRPr="000D4443">
          <w:rPr>
            <w:rFonts w:ascii="Times New Roman" w:hAnsi="Times New Roman" w:cs="Times New Roman"/>
            <w:highlight w:val="cyan"/>
            <w:rPrChange w:id="5699" w:author="Hi" w:date="2023-03-18T11:11:00Z">
              <w:rPr>
                <w:rFonts w:ascii="Times New Roman" w:hAnsi="Times New Roman" w:cs="Times New Roman"/>
              </w:rPr>
            </w:rPrChange>
          </w:rPr>
          <w:delText>(Extreme Gradient Boosting)</w:delText>
        </w:r>
      </w:del>
      <w:ins w:id="5700" w:author="Author" w:date="2023-03-17T07:19:00Z">
        <w:r w:rsidRPr="000D4443">
          <w:rPr>
            <w:highlight w:val="cyan"/>
            <w:rPrChange w:id="5701" w:author="Hi" w:date="2023-03-18T11:11:00Z">
              <w:rPr/>
            </w:rPrChange>
          </w:rPr>
          <w:t xml:space="preserve">using extreme gradient boosting. </w:t>
        </w:r>
        <w:commentRangeStart w:id="5702"/>
        <w:r w:rsidRPr="000D4443">
          <w:rPr>
            <w:highlight w:val="cyan"/>
            <w:rPrChange w:id="5703" w:author="Hi" w:date="2023-03-18T11:11:00Z">
              <w:rPr/>
            </w:rPrChange>
          </w:rPr>
          <w:t xml:space="preserve">The top three measurement variable values, based on variable importance for each </w:t>
        </w:r>
        <w:r w:rsidR="003C5716" w:rsidRPr="000D4443">
          <w:rPr>
            <w:highlight w:val="cyan"/>
            <w:rPrChange w:id="5704" w:author="Hi" w:date="2023-03-18T11:11:00Z">
              <w:rPr/>
            </w:rPrChange>
          </w:rPr>
          <w:t>survey</w:t>
        </w:r>
        <w:r w:rsidRPr="000D4443">
          <w:rPr>
            <w:highlight w:val="cyan"/>
            <w:rPrChange w:id="5705" w:author="Hi" w:date="2023-03-18T11:11:00Z">
              <w:rPr/>
            </w:rPrChange>
          </w:rPr>
          <w:t xml:space="preserve"> site and algorithm, are bolded. In instances where identical values are present, both variables are bolded.</w:t>
        </w:r>
        <w:commentRangeEnd w:id="5702"/>
        <w:r w:rsidR="0071082F" w:rsidRPr="000D4443">
          <w:rPr>
            <w:rStyle w:val="ab"/>
            <w:rFonts w:eastAsia="SimSun" w:cs="Times New Roman"/>
            <w:noProof/>
            <w:highlight w:val="cyan"/>
            <w:lang w:eastAsia="zh-CN" w:bidi="ar-SA"/>
            <w:rPrChange w:id="5706" w:author="Hi" w:date="2023-03-18T11:11:00Z">
              <w:rPr>
                <w:rStyle w:val="ab"/>
                <w:rFonts w:eastAsia="SimSun" w:cs="Times New Roman"/>
                <w:noProof/>
                <w:lang w:eastAsia="zh-CN"/>
              </w:rPr>
            </w:rPrChange>
          </w:rPr>
          <w:commentReference w:id="5702"/>
        </w:r>
      </w:ins>
    </w:p>
    <w:tbl>
      <w:tblPr>
        <w:tblOverlap w:val="never"/>
        <w:tblW w:w="1353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51"/>
        <w:gridCol w:w="988"/>
        <w:gridCol w:w="988"/>
        <w:gridCol w:w="988"/>
        <w:gridCol w:w="992"/>
        <w:gridCol w:w="989"/>
        <w:gridCol w:w="989"/>
        <w:gridCol w:w="989"/>
        <w:gridCol w:w="992"/>
        <w:gridCol w:w="989"/>
        <w:gridCol w:w="989"/>
        <w:gridCol w:w="989"/>
        <w:gridCol w:w="990"/>
        <w:gridCol w:w="8"/>
      </w:tblGrid>
      <w:tr w:rsidR="00F80910" w:rsidRPr="00337BCB" w14:paraId="2ACD62CC" w14:textId="77777777" w:rsidTr="00F80910">
        <w:trPr>
          <w:trHeight w:val="302"/>
          <w:jc w:val="right"/>
        </w:trPr>
        <w:tc>
          <w:tcPr>
            <w:tcW w:w="1651" w:type="dxa"/>
            <w:tcBorders>
              <w:top w:val="single" w:sz="8" w:space="0" w:color="000000"/>
              <w:left w:val="nil"/>
              <w:bottom w:val="single" w:sz="8" w:space="0" w:color="000000"/>
              <w:right w:val="single" w:sz="2" w:space="0" w:color="000000"/>
            </w:tcBorders>
            <w:shd w:val="clear" w:color="auto" w:fill="DEEAF6" w:themeFill="accent5" w:themeFillTint="33"/>
            <w:vAlign w:val="center"/>
          </w:tcPr>
          <w:p w14:paraId="655F67EE" w14:textId="77777777" w:rsidR="00CE32B1" w:rsidRPr="00305E0A" w:rsidRDefault="00CE32B1" w:rsidP="00337BCB">
            <w:pPr>
              <w:pStyle w:val="MDPI42tablebody"/>
              <w:rPr>
                <w:b/>
                <w:rPrChange w:id="5707" w:author="Author" w:date="2023-03-17T07:19:00Z">
                  <w:rPr/>
                </w:rPrChange>
              </w:rPr>
            </w:pPr>
            <w:r w:rsidRPr="00305E0A">
              <w:rPr>
                <w:b/>
                <w:rPrChange w:id="5708" w:author="Author" w:date="2023-03-17T07:19:00Z">
                  <w:rPr/>
                </w:rPrChange>
              </w:rPr>
              <w:t>Method</w:t>
            </w:r>
          </w:p>
        </w:tc>
        <w:tc>
          <w:tcPr>
            <w:tcW w:w="3956" w:type="dxa"/>
            <w:gridSpan w:val="4"/>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18230209" w14:textId="77777777" w:rsidR="00CE32B1" w:rsidRPr="00305E0A" w:rsidRDefault="00CE32B1" w:rsidP="00337BCB">
            <w:pPr>
              <w:pStyle w:val="MDPI42tablebody"/>
              <w:rPr>
                <w:b/>
                <w:rPrChange w:id="5709" w:author="Author" w:date="2023-03-17T07:19:00Z">
                  <w:rPr/>
                </w:rPrChange>
              </w:rPr>
            </w:pPr>
            <w:r w:rsidRPr="00305E0A">
              <w:rPr>
                <w:b/>
                <w:rPrChange w:id="5710" w:author="Author" w:date="2023-03-17T07:19:00Z">
                  <w:rPr/>
                </w:rPrChange>
              </w:rPr>
              <w:t>Gain</w:t>
            </w:r>
          </w:p>
        </w:tc>
        <w:tc>
          <w:tcPr>
            <w:tcW w:w="3959" w:type="dxa"/>
            <w:gridSpan w:val="4"/>
            <w:tcBorders>
              <w:top w:val="single" w:sz="8" w:space="0" w:color="000000"/>
              <w:left w:val="single" w:sz="2" w:space="0" w:color="000000"/>
              <w:bottom w:val="single" w:sz="8" w:space="0" w:color="000000"/>
              <w:right w:val="single" w:sz="3" w:space="0" w:color="000000"/>
            </w:tcBorders>
            <w:shd w:val="clear" w:color="auto" w:fill="DEEAF6" w:themeFill="accent5" w:themeFillTint="33"/>
            <w:vAlign w:val="center"/>
          </w:tcPr>
          <w:p w14:paraId="1211CE51" w14:textId="77777777" w:rsidR="00CE32B1" w:rsidRPr="00305E0A" w:rsidRDefault="00CE32B1" w:rsidP="00337BCB">
            <w:pPr>
              <w:pStyle w:val="MDPI42tablebody"/>
              <w:rPr>
                <w:b/>
                <w:rPrChange w:id="5711" w:author="Author" w:date="2023-03-17T07:19:00Z">
                  <w:rPr/>
                </w:rPrChange>
              </w:rPr>
            </w:pPr>
            <w:r w:rsidRPr="00305E0A">
              <w:rPr>
                <w:b/>
                <w:rPrChange w:id="5712" w:author="Author" w:date="2023-03-17T07:19:00Z">
                  <w:rPr/>
                </w:rPrChange>
              </w:rPr>
              <w:t>Cover</w:t>
            </w:r>
          </w:p>
        </w:tc>
        <w:tc>
          <w:tcPr>
            <w:tcW w:w="3965" w:type="dxa"/>
            <w:gridSpan w:val="5"/>
            <w:tcBorders>
              <w:top w:val="single" w:sz="8" w:space="0" w:color="000000"/>
              <w:left w:val="single" w:sz="3" w:space="0" w:color="000000"/>
              <w:bottom w:val="single" w:sz="8" w:space="0" w:color="000000"/>
              <w:right w:val="nil"/>
            </w:tcBorders>
            <w:shd w:val="clear" w:color="auto" w:fill="DEEAF6" w:themeFill="accent5" w:themeFillTint="33"/>
            <w:vAlign w:val="center"/>
          </w:tcPr>
          <w:p w14:paraId="5024B1FF" w14:textId="77777777" w:rsidR="00CE32B1" w:rsidRPr="00305E0A" w:rsidRDefault="00CE32B1" w:rsidP="00337BCB">
            <w:pPr>
              <w:pStyle w:val="MDPI42tablebody"/>
              <w:rPr>
                <w:b/>
                <w:rPrChange w:id="5713" w:author="Author" w:date="2023-03-17T07:19:00Z">
                  <w:rPr/>
                </w:rPrChange>
              </w:rPr>
            </w:pPr>
            <w:r w:rsidRPr="00305E0A">
              <w:rPr>
                <w:b/>
                <w:rPrChange w:id="5714" w:author="Author" w:date="2023-03-17T07:19:00Z">
                  <w:rPr/>
                </w:rPrChange>
              </w:rPr>
              <w:t>Frequency</w:t>
            </w:r>
          </w:p>
        </w:tc>
      </w:tr>
      <w:tr w:rsidR="00337BCB" w:rsidRPr="00337BCB" w14:paraId="5E62683D" w14:textId="77777777" w:rsidTr="00794224">
        <w:trPr>
          <w:gridAfter w:val="1"/>
          <w:wAfter w:w="8" w:type="dxa"/>
          <w:trHeight w:val="302"/>
          <w:jc w:val="right"/>
        </w:trPr>
        <w:tc>
          <w:tcPr>
            <w:tcW w:w="1651" w:type="dxa"/>
            <w:tcBorders>
              <w:top w:val="single" w:sz="8" w:space="0" w:color="000000"/>
              <w:left w:val="nil"/>
              <w:bottom w:val="single" w:sz="8" w:space="0" w:color="000000"/>
              <w:right w:val="single" w:sz="2" w:space="0" w:color="000000"/>
            </w:tcBorders>
            <w:shd w:val="clear" w:color="auto" w:fill="FBE4D5" w:themeFill="accent2" w:themeFillTint="33"/>
            <w:vAlign w:val="center"/>
          </w:tcPr>
          <w:p w14:paraId="2453F9D0" w14:textId="57BFC24B" w:rsidR="00CE32B1" w:rsidRPr="00305E0A" w:rsidRDefault="00337BCB" w:rsidP="00337BCB">
            <w:pPr>
              <w:pStyle w:val="MDPI42tablebody"/>
              <w:rPr>
                <w:b/>
                <w:rPrChange w:id="5715" w:author="Author" w:date="2023-03-17T07:19:00Z">
                  <w:rPr/>
                </w:rPrChange>
              </w:rPr>
            </w:pPr>
            <w:r w:rsidRPr="00305E0A">
              <w:rPr>
                <w:b/>
                <w:rPrChange w:id="5716" w:author="Author" w:date="2023-03-17T07:19:00Z">
                  <w:rPr/>
                </w:rPrChange>
              </w:rPr>
              <w:t>Site</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4A361E6" w14:textId="77777777" w:rsidR="00CE32B1" w:rsidRPr="00305E0A" w:rsidRDefault="00CE32B1" w:rsidP="00337BCB">
            <w:pPr>
              <w:pStyle w:val="MDPI42tablebody"/>
              <w:rPr>
                <w:b/>
                <w:rPrChange w:id="5717" w:author="Author" w:date="2023-03-17T07:19:00Z">
                  <w:rPr/>
                </w:rPrChange>
              </w:rPr>
            </w:pPr>
            <w:r w:rsidRPr="00305E0A">
              <w:rPr>
                <w:b/>
                <w:rPrChange w:id="5718" w:author="Author" w:date="2023-03-17T07:19:00Z">
                  <w:rPr/>
                </w:rPrChange>
              </w:rPr>
              <w:t>J1</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AEF9D61" w14:textId="77777777" w:rsidR="00CE32B1" w:rsidRPr="00305E0A" w:rsidRDefault="00CE32B1" w:rsidP="00337BCB">
            <w:pPr>
              <w:pStyle w:val="MDPI42tablebody"/>
              <w:rPr>
                <w:b/>
                <w:rPrChange w:id="5719" w:author="Author" w:date="2023-03-17T07:19:00Z">
                  <w:rPr/>
                </w:rPrChange>
              </w:rPr>
            </w:pPr>
            <w:r w:rsidRPr="00305E0A">
              <w:rPr>
                <w:b/>
                <w:rPrChange w:id="5720" w:author="Author" w:date="2023-03-17T07:19:00Z">
                  <w:rPr/>
                </w:rPrChange>
              </w:rPr>
              <w:t>J2</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75707F" w14:textId="77777777" w:rsidR="00CE32B1" w:rsidRPr="00305E0A" w:rsidRDefault="00CE32B1" w:rsidP="00337BCB">
            <w:pPr>
              <w:pStyle w:val="MDPI42tablebody"/>
              <w:rPr>
                <w:b/>
                <w:rPrChange w:id="5721" w:author="Author" w:date="2023-03-17T07:19:00Z">
                  <w:rPr/>
                </w:rPrChange>
              </w:rPr>
            </w:pPr>
            <w:r w:rsidRPr="00305E0A">
              <w:rPr>
                <w:b/>
                <w:rPrChange w:id="5722" w:author="Author" w:date="2023-03-17T07:19:00Z">
                  <w:rPr/>
                </w:rPrChange>
              </w:rPr>
              <w:t>T1</w:t>
            </w:r>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69A54E" w14:textId="77777777" w:rsidR="00CE32B1" w:rsidRPr="00305E0A" w:rsidRDefault="00CE32B1" w:rsidP="00337BCB">
            <w:pPr>
              <w:pStyle w:val="MDPI42tablebody"/>
              <w:rPr>
                <w:b/>
                <w:rPrChange w:id="5723" w:author="Author" w:date="2023-03-17T07:19:00Z">
                  <w:rPr/>
                </w:rPrChange>
              </w:rPr>
            </w:pPr>
            <w:r w:rsidRPr="00305E0A">
              <w:rPr>
                <w:b/>
                <w:rPrChange w:id="5724" w:author="Author" w:date="2023-03-17T07:19:00Z">
                  <w:rPr/>
                </w:rPrChange>
              </w:rPr>
              <w:t>T2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0F79421" w14:textId="77777777" w:rsidR="00CE32B1" w:rsidRPr="00305E0A" w:rsidRDefault="00CE32B1" w:rsidP="00337BCB">
            <w:pPr>
              <w:pStyle w:val="MDPI42tablebody"/>
              <w:rPr>
                <w:b/>
                <w:rPrChange w:id="5725" w:author="Author" w:date="2023-03-17T07:19:00Z">
                  <w:rPr/>
                </w:rPrChange>
              </w:rPr>
            </w:pPr>
            <w:r w:rsidRPr="00305E0A">
              <w:rPr>
                <w:b/>
                <w:rPrChange w:id="5726" w:author="Author" w:date="2023-03-17T07:19:00Z">
                  <w:rPr/>
                </w:rPrChange>
              </w:rPr>
              <w:t>J1</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54FA73F4" w14:textId="77777777" w:rsidR="00CE32B1" w:rsidRPr="00305E0A" w:rsidRDefault="00CE32B1" w:rsidP="00337BCB">
            <w:pPr>
              <w:pStyle w:val="MDPI42tablebody"/>
              <w:rPr>
                <w:b/>
                <w:rPrChange w:id="5727" w:author="Author" w:date="2023-03-17T07:19:00Z">
                  <w:rPr/>
                </w:rPrChange>
              </w:rPr>
            </w:pPr>
            <w:r w:rsidRPr="00305E0A">
              <w:rPr>
                <w:b/>
                <w:rPrChange w:id="5728" w:author="Author" w:date="2023-03-17T07:19:00Z">
                  <w:rPr/>
                </w:rPrChange>
              </w:rPr>
              <w:t>J2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73F39CC" w14:textId="77777777" w:rsidR="00CE32B1" w:rsidRPr="00305E0A" w:rsidRDefault="00CE32B1" w:rsidP="00337BCB">
            <w:pPr>
              <w:pStyle w:val="MDPI42tablebody"/>
              <w:rPr>
                <w:b/>
                <w:rPrChange w:id="5729" w:author="Author" w:date="2023-03-17T07:19:00Z">
                  <w:rPr/>
                </w:rPrChange>
              </w:rPr>
            </w:pPr>
            <w:r w:rsidRPr="00305E0A">
              <w:rPr>
                <w:b/>
                <w:rPrChange w:id="5730" w:author="Author" w:date="2023-03-17T07:19:00Z">
                  <w:rPr/>
                </w:rPrChange>
              </w:rPr>
              <w:t>T1</w:t>
            </w:r>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3F991F00" w14:textId="77777777" w:rsidR="00CE32B1" w:rsidRPr="00305E0A" w:rsidRDefault="00CE32B1" w:rsidP="00337BCB">
            <w:pPr>
              <w:pStyle w:val="MDPI42tablebody"/>
              <w:rPr>
                <w:b/>
                <w:rPrChange w:id="5731" w:author="Author" w:date="2023-03-17T07:19:00Z">
                  <w:rPr/>
                </w:rPrChange>
              </w:rPr>
            </w:pPr>
            <w:r w:rsidRPr="00305E0A">
              <w:rPr>
                <w:b/>
                <w:rPrChange w:id="5732" w:author="Author" w:date="2023-03-17T07:19:00Z">
                  <w:rPr/>
                </w:rPrChange>
              </w:rPr>
              <w:t>T2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0471F4F" w14:textId="77777777" w:rsidR="00CE32B1" w:rsidRPr="00305E0A" w:rsidRDefault="00CE32B1" w:rsidP="00337BCB">
            <w:pPr>
              <w:pStyle w:val="MDPI42tablebody"/>
              <w:rPr>
                <w:b/>
                <w:rPrChange w:id="5733" w:author="Author" w:date="2023-03-17T07:19:00Z">
                  <w:rPr/>
                </w:rPrChange>
              </w:rPr>
            </w:pPr>
            <w:r w:rsidRPr="00305E0A">
              <w:rPr>
                <w:b/>
                <w:rPrChange w:id="5734" w:author="Author" w:date="2023-03-17T07:19:00Z">
                  <w:rPr/>
                </w:rPrChange>
              </w:rPr>
              <w:t>J1</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3891182" w14:textId="77777777" w:rsidR="00CE32B1" w:rsidRPr="00305E0A" w:rsidRDefault="00CE32B1" w:rsidP="00337BCB">
            <w:pPr>
              <w:pStyle w:val="MDPI42tablebody"/>
              <w:rPr>
                <w:b/>
                <w:rPrChange w:id="5735" w:author="Author" w:date="2023-03-17T07:19:00Z">
                  <w:rPr/>
                </w:rPrChange>
              </w:rPr>
            </w:pPr>
            <w:r w:rsidRPr="00305E0A">
              <w:rPr>
                <w:b/>
                <w:rPrChange w:id="5736" w:author="Author" w:date="2023-03-17T07:19:00Z">
                  <w:rPr/>
                </w:rPrChange>
              </w:rPr>
              <w:t>J2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C719326" w14:textId="77777777" w:rsidR="00CE32B1" w:rsidRPr="00305E0A" w:rsidRDefault="00CE32B1" w:rsidP="00337BCB">
            <w:pPr>
              <w:pStyle w:val="MDPI42tablebody"/>
              <w:rPr>
                <w:b/>
                <w:rPrChange w:id="5737" w:author="Author" w:date="2023-03-17T07:19:00Z">
                  <w:rPr/>
                </w:rPrChange>
              </w:rPr>
            </w:pPr>
            <w:r w:rsidRPr="00305E0A">
              <w:rPr>
                <w:b/>
                <w:rPrChange w:id="5738" w:author="Author" w:date="2023-03-17T07:19:00Z">
                  <w:rPr/>
                </w:rPrChange>
              </w:rPr>
              <w:t>T1</w:t>
            </w:r>
          </w:p>
        </w:tc>
        <w:tc>
          <w:tcPr>
            <w:tcW w:w="990" w:type="dxa"/>
            <w:tcBorders>
              <w:top w:val="single" w:sz="8" w:space="0" w:color="000000"/>
              <w:left w:val="single" w:sz="2" w:space="0" w:color="000000"/>
              <w:bottom w:val="single" w:sz="8" w:space="0" w:color="000000"/>
              <w:right w:val="nil"/>
            </w:tcBorders>
            <w:shd w:val="clear" w:color="auto" w:fill="FBE4D5" w:themeFill="accent2" w:themeFillTint="33"/>
            <w:vAlign w:val="center"/>
          </w:tcPr>
          <w:p w14:paraId="5C26FA6F" w14:textId="77777777" w:rsidR="00CE32B1" w:rsidRPr="00305E0A" w:rsidRDefault="00CE32B1" w:rsidP="00337BCB">
            <w:pPr>
              <w:pStyle w:val="MDPI42tablebody"/>
              <w:rPr>
                <w:b/>
                <w:rPrChange w:id="5739" w:author="Author" w:date="2023-03-17T07:19:00Z">
                  <w:rPr/>
                </w:rPrChange>
              </w:rPr>
            </w:pPr>
            <w:r w:rsidRPr="00305E0A">
              <w:rPr>
                <w:b/>
                <w:rPrChange w:id="5740" w:author="Author" w:date="2023-03-17T07:19:00Z">
                  <w:rPr/>
                </w:rPrChange>
              </w:rPr>
              <w:t>T2</w:t>
            </w:r>
          </w:p>
        </w:tc>
      </w:tr>
      <w:tr w:rsidR="008B3641" w:rsidRPr="00337BCB" w14:paraId="4F072E14" w14:textId="77777777" w:rsidTr="00794224">
        <w:trPr>
          <w:gridAfter w:val="1"/>
          <w:wAfter w:w="8" w:type="dxa"/>
          <w:trHeight w:val="302"/>
          <w:jc w:val="right"/>
        </w:trPr>
        <w:tc>
          <w:tcPr>
            <w:tcW w:w="1651" w:type="dxa"/>
            <w:tcBorders>
              <w:top w:val="single" w:sz="8" w:space="0" w:color="000000"/>
              <w:left w:val="nil"/>
              <w:bottom w:val="nil"/>
              <w:right w:val="single" w:sz="2" w:space="0" w:color="000000"/>
            </w:tcBorders>
            <w:shd w:val="clear" w:color="auto" w:fill="EDEDED" w:themeFill="accent3" w:themeFillTint="33"/>
            <w:vAlign w:val="center"/>
          </w:tcPr>
          <w:p w14:paraId="0045C5EE" w14:textId="77777777" w:rsidR="00CE32B1" w:rsidRPr="00337BCB" w:rsidRDefault="00CE32B1" w:rsidP="00337BCB">
            <w:pPr>
              <w:pStyle w:val="MDPI42tablebody"/>
              <w:rPr>
                <w:sz w:val="18"/>
                <w:szCs w:val="18"/>
              </w:rPr>
            </w:pPr>
            <w:r w:rsidRPr="00337BCB">
              <w:rPr>
                <w:sz w:val="18"/>
                <w:szCs w:val="18"/>
              </w:rPr>
              <w:t>BOD</w:t>
            </w:r>
          </w:p>
        </w:tc>
        <w:tc>
          <w:tcPr>
            <w:tcW w:w="988" w:type="dxa"/>
            <w:tcBorders>
              <w:top w:val="single" w:sz="8" w:space="0" w:color="000000"/>
              <w:left w:val="single" w:sz="2" w:space="0" w:color="000000"/>
              <w:bottom w:val="nil"/>
              <w:right w:val="single" w:sz="2" w:space="0" w:color="000000"/>
            </w:tcBorders>
            <w:vAlign w:val="center"/>
          </w:tcPr>
          <w:p w14:paraId="0FC6DFCE" w14:textId="77777777" w:rsidR="00CE32B1" w:rsidRPr="00337BCB" w:rsidRDefault="00CE32B1" w:rsidP="00337BCB">
            <w:pPr>
              <w:pStyle w:val="MDPI42tablebody"/>
              <w:rPr>
                <w:sz w:val="18"/>
                <w:szCs w:val="18"/>
              </w:rPr>
            </w:pPr>
            <w:r w:rsidRPr="00337BCB">
              <w:rPr>
                <w:sz w:val="18"/>
                <w:szCs w:val="18"/>
              </w:rPr>
              <w:t>0.0437</w:t>
            </w:r>
          </w:p>
        </w:tc>
        <w:tc>
          <w:tcPr>
            <w:tcW w:w="988" w:type="dxa"/>
            <w:tcBorders>
              <w:top w:val="single" w:sz="8" w:space="0" w:color="000000"/>
              <w:left w:val="single" w:sz="3" w:space="0" w:color="000000"/>
              <w:bottom w:val="nil"/>
              <w:right w:val="single" w:sz="3" w:space="0" w:color="000000"/>
            </w:tcBorders>
            <w:vAlign w:val="center"/>
          </w:tcPr>
          <w:p w14:paraId="5B8498FC" w14:textId="77777777" w:rsidR="00CE32B1" w:rsidRPr="00337BCB" w:rsidRDefault="00CE32B1" w:rsidP="00337BCB">
            <w:pPr>
              <w:pStyle w:val="MDPI42tablebody"/>
              <w:rPr>
                <w:sz w:val="18"/>
                <w:szCs w:val="18"/>
              </w:rPr>
            </w:pPr>
            <w:r w:rsidRPr="00337BCB">
              <w:rPr>
                <w:sz w:val="18"/>
                <w:szCs w:val="18"/>
              </w:rPr>
              <w:t>0.0191</w:t>
            </w:r>
          </w:p>
        </w:tc>
        <w:tc>
          <w:tcPr>
            <w:tcW w:w="988" w:type="dxa"/>
            <w:tcBorders>
              <w:top w:val="single" w:sz="8" w:space="0" w:color="000000"/>
              <w:left w:val="single" w:sz="2" w:space="0" w:color="000000"/>
              <w:bottom w:val="nil"/>
              <w:right w:val="single" w:sz="2" w:space="0" w:color="000000"/>
            </w:tcBorders>
            <w:vAlign w:val="center"/>
          </w:tcPr>
          <w:p w14:paraId="08EDD7C5" w14:textId="77777777" w:rsidR="00CE32B1" w:rsidRPr="00337BCB" w:rsidRDefault="00CE32B1" w:rsidP="00337BCB">
            <w:pPr>
              <w:pStyle w:val="MDPI42tablebody"/>
              <w:rPr>
                <w:sz w:val="18"/>
                <w:szCs w:val="18"/>
              </w:rPr>
            </w:pPr>
            <w:r w:rsidRPr="00337BCB">
              <w:rPr>
                <w:sz w:val="18"/>
                <w:szCs w:val="18"/>
              </w:rPr>
              <w:t>0.0168</w:t>
            </w:r>
          </w:p>
        </w:tc>
        <w:tc>
          <w:tcPr>
            <w:tcW w:w="992" w:type="dxa"/>
            <w:tcBorders>
              <w:top w:val="single" w:sz="8" w:space="0" w:color="000000"/>
              <w:left w:val="single" w:sz="3" w:space="0" w:color="000000"/>
              <w:bottom w:val="nil"/>
              <w:right w:val="single" w:sz="3" w:space="0" w:color="000000"/>
            </w:tcBorders>
            <w:vAlign w:val="center"/>
          </w:tcPr>
          <w:p w14:paraId="277B4C8D" w14:textId="77777777" w:rsidR="00CE32B1" w:rsidRPr="00337BCB" w:rsidRDefault="00CE32B1" w:rsidP="00337BCB">
            <w:pPr>
              <w:pStyle w:val="MDPI42tablebody"/>
              <w:rPr>
                <w:sz w:val="18"/>
                <w:szCs w:val="18"/>
              </w:rPr>
            </w:pPr>
            <w:r w:rsidRPr="00337BCB">
              <w:rPr>
                <w:sz w:val="18"/>
                <w:szCs w:val="18"/>
              </w:rPr>
              <w:t>0.0817</w:t>
            </w:r>
          </w:p>
        </w:tc>
        <w:tc>
          <w:tcPr>
            <w:tcW w:w="989" w:type="dxa"/>
            <w:tcBorders>
              <w:top w:val="single" w:sz="8" w:space="0" w:color="000000"/>
              <w:left w:val="single" w:sz="2" w:space="0" w:color="000000"/>
              <w:bottom w:val="nil"/>
              <w:right w:val="single" w:sz="2" w:space="0" w:color="000000"/>
            </w:tcBorders>
            <w:vAlign w:val="center"/>
          </w:tcPr>
          <w:p w14:paraId="4034889A" w14:textId="77777777" w:rsidR="00CE32B1" w:rsidRPr="00337BCB" w:rsidRDefault="00CE32B1" w:rsidP="00337BCB">
            <w:pPr>
              <w:pStyle w:val="MDPI42tablebody"/>
              <w:rPr>
                <w:sz w:val="18"/>
                <w:szCs w:val="18"/>
              </w:rPr>
            </w:pPr>
            <w:r w:rsidRPr="00337BCB">
              <w:rPr>
                <w:sz w:val="18"/>
                <w:szCs w:val="18"/>
              </w:rPr>
              <w:t>0.0409</w:t>
            </w:r>
          </w:p>
        </w:tc>
        <w:tc>
          <w:tcPr>
            <w:tcW w:w="989" w:type="dxa"/>
            <w:tcBorders>
              <w:top w:val="single" w:sz="8" w:space="0" w:color="000000"/>
              <w:left w:val="single" w:sz="3" w:space="0" w:color="000000"/>
              <w:bottom w:val="nil"/>
              <w:right w:val="single" w:sz="3" w:space="0" w:color="000000"/>
            </w:tcBorders>
            <w:vAlign w:val="center"/>
          </w:tcPr>
          <w:p w14:paraId="3A694B72" w14:textId="77777777" w:rsidR="00CE32B1" w:rsidRPr="00337BCB" w:rsidRDefault="00CE32B1" w:rsidP="00337BCB">
            <w:pPr>
              <w:pStyle w:val="MDPI42tablebody"/>
              <w:rPr>
                <w:sz w:val="18"/>
                <w:szCs w:val="18"/>
              </w:rPr>
            </w:pPr>
            <w:r w:rsidRPr="00337BCB">
              <w:rPr>
                <w:sz w:val="18"/>
                <w:szCs w:val="18"/>
              </w:rPr>
              <w:t>0.0394</w:t>
            </w:r>
          </w:p>
        </w:tc>
        <w:tc>
          <w:tcPr>
            <w:tcW w:w="989" w:type="dxa"/>
            <w:tcBorders>
              <w:top w:val="single" w:sz="8" w:space="0" w:color="000000"/>
              <w:left w:val="single" w:sz="2" w:space="0" w:color="000000"/>
              <w:bottom w:val="nil"/>
              <w:right w:val="single" w:sz="2" w:space="0" w:color="000000"/>
            </w:tcBorders>
            <w:vAlign w:val="center"/>
          </w:tcPr>
          <w:p w14:paraId="74802389" w14:textId="77777777" w:rsidR="00CE32B1" w:rsidRPr="00337BCB" w:rsidRDefault="00CE32B1" w:rsidP="00337BCB">
            <w:pPr>
              <w:pStyle w:val="MDPI42tablebody"/>
              <w:rPr>
                <w:sz w:val="18"/>
                <w:szCs w:val="18"/>
              </w:rPr>
            </w:pPr>
            <w:r w:rsidRPr="00337BCB">
              <w:rPr>
                <w:sz w:val="18"/>
                <w:szCs w:val="18"/>
              </w:rPr>
              <w:t>0.0100</w:t>
            </w:r>
          </w:p>
        </w:tc>
        <w:tc>
          <w:tcPr>
            <w:tcW w:w="992" w:type="dxa"/>
            <w:tcBorders>
              <w:top w:val="single" w:sz="8" w:space="0" w:color="000000"/>
              <w:left w:val="single" w:sz="3" w:space="0" w:color="000000"/>
              <w:bottom w:val="nil"/>
              <w:right w:val="single" w:sz="3" w:space="0" w:color="000000"/>
            </w:tcBorders>
            <w:vAlign w:val="center"/>
          </w:tcPr>
          <w:p w14:paraId="72E037C7" w14:textId="77777777" w:rsidR="00CE32B1" w:rsidRPr="00337BCB" w:rsidRDefault="00CE32B1" w:rsidP="00337BCB">
            <w:pPr>
              <w:pStyle w:val="MDPI42tablebody"/>
              <w:rPr>
                <w:sz w:val="18"/>
                <w:szCs w:val="18"/>
              </w:rPr>
            </w:pPr>
            <w:r w:rsidRPr="00337BCB">
              <w:rPr>
                <w:sz w:val="18"/>
                <w:szCs w:val="18"/>
              </w:rPr>
              <w:t>0.0332</w:t>
            </w:r>
          </w:p>
        </w:tc>
        <w:tc>
          <w:tcPr>
            <w:tcW w:w="989" w:type="dxa"/>
            <w:tcBorders>
              <w:top w:val="single" w:sz="8" w:space="0" w:color="000000"/>
              <w:left w:val="single" w:sz="2" w:space="0" w:color="000000"/>
              <w:bottom w:val="nil"/>
              <w:right w:val="single" w:sz="2" w:space="0" w:color="000000"/>
            </w:tcBorders>
            <w:vAlign w:val="center"/>
          </w:tcPr>
          <w:p w14:paraId="1EC8B49F" w14:textId="77777777" w:rsidR="00CE32B1" w:rsidRPr="00337BCB" w:rsidRDefault="00CE32B1" w:rsidP="00337BCB">
            <w:pPr>
              <w:pStyle w:val="MDPI42tablebody"/>
              <w:rPr>
                <w:sz w:val="18"/>
                <w:szCs w:val="18"/>
              </w:rPr>
            </w:pPr>
            <w:r w:rsidRPr="00337BCB">
              <w:rPr>
                <w:sz w:val="18"/>
                <w:szCs w:val="18"/>
              </w:rPr>
              <w:t>0.0501</w:t>
            </w:r>
          </w:p>
        </w:tc>
        <w:tc>
          <w:tcPr>
            <w:tcW w:w="989" w:type="dxa"/>
            <w:tcBorders>
              <w:top w:val="single" w:sz="8" w:space="0" w:color="000000"/>
              <w:left w:val="single" w:sz="3" w:space="0" w:color="000000"/>
              <w:bottom w:val="nil"/>
              <w:right w:val="single" w:sz="3" w:space="0" w:color="000000"/>
            </w:tcBorders>
            <w:vAlign w:val="center"/>
          </w:tcPr>
          <w:p w14:paraId="14C5FDD3" w14:textId="77777777" w:rsidR="00CE32B1" w:rsidRPr="00337BCB" w:rsidRDefault="00CE32B1" w:rsidP="00337BCB">
            <w:pPr>
              <w:pStyle w:val="MDPI42tablebody"/>
              <w:rPr>
                <w:sz w:val="18"/>
                <w:szCs w:val="18"/>
              </w:rPr>
            </w:pPr>
            <w:r w:rsidRPr="00337BCB">
              <w:rPr>
                <w:sz w:val="18"/>
                <w:szCs w:val="18"/>
              </w:rPr>
              <w:t>0.0487</w:t>
            </w:r>
          </w:p>
        </w:tc>
        <w:tc>
          <w:tcPr>
            <w:tcW w:w="989" w:type="dxa"/>
            <w:tcBorders>
              <w:top w:val="single" w:sz="8" w:space="0" w:color="000000"/>
              <w:left w:val="single" w:sz="2" w:space="0" w:color="000000"/>
              <w:bottom w:val="nil"/>
              <w:right w:val="single" w:sz="2" w:space="0" w:color="000000"/>
            </w:tcBorders>
            <w:vAlign w:val="center"/>
          </w:tcPr>
          <w:p w14:paraId="0AA734C3" w14:textId="77777777" w:rsidR="00CE32B1" w:rsidRPr="00337BCB" w:rsidRDefault="00CE32B1" w:rsidP="00337BCB">
            <w:pPr>
              <w:pStyle w:val="MDPI42tablebody"/>
              <w:rPr>
                <w:sz w:val="18"/>
                <w:szCs w:val="18"/>
              </w:rPr>
            </w:pPr>
            <w:r w:rsidRPr="00337BCB">
              <w:rPr>
                <w:sz w:val="18"/>
                <w:szCs w:val="18"/>
              </w:rPr>
              <w:t>0.0365</w:t>
            </w:r>
          </w:p>
        </w:tc>
        <w:tc>
          <w:tcPr>
            <w:tcW w:w="990" w:type="dxa"/>
            <w:tcBorders>
              <w:top w:val="single" w:sz="8" w:space="0" w:color="000000"/>
              <w:left w:val="single" w:sz="2" w:space="0" w:color="000000"/>
              <w:bottom w:val="nil"/>
              <w:right w:val="nil"/>
            </w:tcBorders>
            <w:vAlign w:val="center"/>
          </w:tcPr>
          <w:p w14:paraId="4B9FDDA7" w14:textId="77777777" w:rsidR="00CE32B1" w:rsidRPr="00337BCB" w:rsidRDefault="00CE32B1" w:rsidP="00337BCB">
            <w:pPr>
              <w:pStyle w:val="MDPI42tablebody"/>
              <w:rPr>
                <w:sz w:val="18"/>
                <w:szCs w:val="18"/>
              </w:rPr>
            </w:pPr>
            <w:r w:rsidRPr="00337BCB">
              <w:rPr>
                <w:sz w:val="18"/>
                <w:szCs w:val="18"/>
              </w:rPr>
              <w:t>0.0601</w:t>
            </w:r>
          </w:p>
        </w:tc>
      </w:tr>
      <w:tr w:rsidR="008B3641" w:rsidRPr="00337BCB" w14:paraId="65E4DAB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617F8A02" w14:textId="77777777" w:rsidR="00CE32B1" w:rsidRPr="00337BCB" w:rsidRDefault="00CE32B1" w:rsidP="00337BCB">
            <w:pPr>
              <w:pStyle w:val="MDPI42tablebody"/>
              <w:rPr>
                <w:sz w:val="18"/>
                <w:szCs w:val="18"/>
              </w:rPr>
            </w:pPr>
            <w:r w:rsidRPr="00337BCB">
              <w:rPr>
                <w:sz w:val="18"/>
                <w:szCs w:val="18"/>
              </w:rPr>
              <w:t>COD</w:t>
            </w:r>
          </w:p>
        </w:tc>
        <w:tc>
          <w:tcPr>
            <w:tcW w:w="988" w:type="dxa"/>
            <w:tcBorders>
              <w:top w:val="nil"/>
              <w:left w:val="single" w:sz="2" w:space="0" w:color="000000"/>
              <w:bottom w:val="nil"/>
              <w:right w:val="single" w:sz="2" w:space="0" w:color="000000"/>
            </w:tcBorders>
            <w:vAlign w:val="center"/>
          </w:tcPr>
          <w:p w14:paraId="74DE5946" w14:textId="77777777" w:rsidR="00CE32B1" w:rsidRPr="00337BCB" w:rsidRDefault="00CE32B1" w:rsidP="00337BCB">
            <w:pPr>
              <w:pStyle w:val="MDPI42tablebody"/>
              <w:rPr>
                <w:sz w:val="18"/>
                <w:szCs w:val="18"/>
              </w:rPr>
            </w:pPr>
            <w:r w:rsidRPr="00337BCB">
              <w:rPr>
                <w:sz w:val="18"/>
                <w:szCs w:val="18"/>
              </w:rPr>
              <w:t>0.0447</w:t>
            </w:r>
          </w:p>
        </w:tc>
        <w:tc>
          <w:tcPr>
            <w:tcW w:w="988" w:type="dxa"/>
            <w:tcBorders>
              <w:top w:val="nil"/>
              <w:left w:val="single" w:sz="2" w:space="0" w:color="000000"/>
              <w:bottom w:val="nil"/>
              <w:right w:val="single" w:sz="2" w:space="0" w:color="000000"/>
            </w:tcBorders>
            <w:vAlign w:val="center"/>
          </w:tcPr>
          <w:p w14:paraId="1113B783" w14:textId="77777777" w:rsidR="00CE32B1" w:rsidRPr="00337BCB" w:rsidRDefault="00CE32B1" w:rsidP="00337BCB">
            <w:pPr>
              <w:pStyle w:val="MDPI42tablebody"/>
              <w:rPr>
                <w:sz w:val="18"/>
                <w:szCs w:val="18"/>
              </w:rPr>
            </w:pPr>
            <w:r w:rsidRPr="00337BCB">
              <w:rPr>
                <w:sz w:val="18"/>
                <w:szCs w:val="18"/>
              </w:rPr>
              <w:t>0.0168</w:t>
            </w:r>
          </w:p>
        </w:tc>
        <w:tc>
          <w:tcPr>
            <w:tcW w:w="988" w:type="dxa"/>
            <w:tcBorders>
              <w:top w:val="nil"/>
              <w:left w:val="single" w:sz="2" w:space="0" w:color="000000"/>
              <w:bottom w:val="nil"/>
              <w:right w:val="single" w:sz="2" w:space="0" w:color="000000"/>
            </w:tcBorders>
            <w:vAlign w:val="center"/>
          </w:tcPr>
          <w:p w14:paraId="3C73D16A" w14:textId="77777777" w:rsidR="00CE32B1" w:rsidRPr="00337BCB" w:rsidRDefault="00CE32B1" w:rsidP="00337BCB">
            <w:pPr>
              <w:pStyle w:val="MDPI42tablebody"/>
              <w:rPr>
                <w:sz w:val="18"/>
                <w:szCs w:val="18"/>
              </w:rPr>
            </w:pPr>
            <w:r w:rsidRPr="00337BCB">
              <w:rPr>
                <w:sz w:val="18"/>
                <w:szCs w:val="18"/>
              </w:rPr>
              <w:t>0.0361</w:t>
            </w:r>
          </w:p>
        </w:tc>
        <w:tc>
          <w:tcPr>
            <w:tcW w:w="992" w:type="dxa"/>
            <w:tcBorders>
              <w:top w:val="nil"/>
              <w:left w:val="single" w:sz="2" w:space="0" w:color="000000"/>
              <w:bottom w:val="nil"/>
              <w:right w:val="single" w:sz="2" w:space="0" w:color="000000"/>
            </w:tcBorders>
            <w:vAlign w:val="center"/>
          </w:tcPr>
          <w:p w14:paraId="4235AB85" w14:textId="77777777" w:rsidR="00CE32B1" w:rsidRPr="00337BCB" w:rsidRDefault="00CE32B1" w:rsidP="00337BCB">
            <w:pPr>
              <w:pStyle w:val="MDPI42tablebody"/>
              <w:rPr>
                <w:sz w:val="18"/>
                <w:szCs w:val="18"/>
              </w:rPr>
            </w:pPr>
            <w:r w:rsidRPr="00337BCB">
              <w:rPr>
                <w:sz w:val="18"/>
                <w:szCs w:val="18"/>
              </w:rPr>
              <w:t>0.0549</w:t>
            </w:r>
          </w:p>
        </w:tc>
        <w:tc>
          <w:tcPr>
            <w:tcW w:w="989" w:type="dxa"/>
            <w:tcBorders>
              <w:top w:val="nil"/>
              <w:left w:val="single" w:sz="2" w:space="0" w:color="000000"/>
              <w:bottom w:val="nil"/>
              <w:right w:val="single" w:sz="2" w:space="0" w:color="000000"/>
            </w:tcBorders>
            <w:vAlign w:val="center"/>
          </w:tcPr>
          <w:p w14:paraId="2001E941" w14:textId="77777777" w:rsidR="00CE32B1" w:rsidRPr="00337BCB" w:rsidRDefault="00CE32B1" w:rsidP="00337BCB">
            <w:pPr>
              <w:pStyle w:val="MDPI42tablebody"/>
              <w:rPr>
                <w:sz w:val="18"/>
                <w:szCs w:val="18"/>
              </w:rPr>
            </w:pPr>
            <w:r w:rsidRPr="00337BCB">
              <w:rPr>
                <w:sz w:val="18"/>
                <w:szCs w:val="18"/>
              </w:rPr>
              <w:t>0.0324</w:t>
            </w:r>
          </w:p>
        </w:tc>
        <w:tc>
          <w:tcPr>
            <w:tcW w:w="989" w:type="dxa"/>
            <w:tcBorders>
              <w:top w:val="nil"/>
              <w:left w:val="single" w:sz="2" w:space="0" w:color="000000"/>
              <w:bottom w:val="nil"/>
              <w:right w:val="single" w:sz="2" w:space="0" w:color="000000"/>
            </w:tcBorders>
            <w:vAlign w:val="center"/>
          </w:tcPr>
          <w:p w14:paraId="045E3796" w14:textId="77777777" w:rsidR="00CE32B1" w:rsidRPr="00337BCB" w:rsidRDefault="00CE32B1" w:rsidP="00337BCB">
            <w:pPr>
              <w:pStyle w:val="MDPI42tablebody"/>
              <w:rPr>
                <w:sz w:val="18"/>
                <w:szCs w:val="18"/>
              </w:rPr>
            </w:pPr>
            <w:r w:rsidRPr="00337BCB">
              <w:rPr>
                <w:sz w:val="18"/>
                <w:szCs w:val="18"/>
              </w:rPr>
              <w:t>0.0096</w:t>
            </w:r>
          </w:p>
        </w:tc>
        <w:tc>
          <w:tcPr>
            <w:tcW w:w="989" w:type="dxa"/>
            <w:tcBorders>
              <w:top w:val="nil"/>
              <w:left w:val="single" w:sz="2" w:space="0" w:color="000000"/>
              <w:bottom w:val="nil"/>
              <w:right w:val="single" w:sz="2" w:space="0" w:color="000000"/>
            </w:tcBorders>
            <w:vAlign w:val="center"/>
          </w:tcPr>
          <w:p w14:paraId="2D872838" w14:textId="77777777" w:rsidR="00CE32B1" w:rsidRPr="00337BCB" w:rsidRDefault="00CE32B1" w:rsidP="00337BCB">
            <w:pPr>
              <w:pStyle w:val="MDPI42tablebody"/>
              <w:rPr>
                <w:sz w:val="18"/>
                <w:szCs w:val="18"/>
              </w:rPr>
            </w:pPr>
            <w:r w:rsidRPr="00337BCB">
              <w:rPr>
                <w:sz w:val="18"/>
                <w:szCs w:val="18"/>
              </w:rPr>
              <w:t>0.0621</w:t>
            </w:r>
          </w:p>
        </w:tc>
        <w:tc>
          <w:tcPr>
            <w:tcW w:w="992" w:type="dxa"/>
            <w:tcBorders>
              <w:top w:val="nil"/>
              <w:left w:val="single" w:sz="2" w:space="0" w:color="000000"/>
              <w:bottom w:val="nil"/>
              <w:right w:val="single" w:sz="2" w:space="0" w:color="000000"/>
            </w:tcBorders>
            <w:vAlign w:val="center"/>
          </w:tcPr>
          <w:p w14:paraId="351EC50F" w14:textId="77777777" w:rsidR="00CE32B1" w:rsidRPr="00305E0A" w:rsidRDefault="00CE32B1" w:rsidP="00337BCB">
            <w:pPr>
              <w:pStyle w:val="MDPI42tablebody"/>
              <w:rPr>
                <w:b/>
                <w:sz w:val="18"/>
                <w:rPrChange w:id="5741" w:author="Author" w:date="2023-03-17T07:19:00Z">
                  <w:rPr>
                    <w:sz w:val="18"/>
                  </w:rPr>
                </w:rPrChange>
              </w:rPr>
            </w:pPr>
            <w:r w:rsidRPr="00305E0A">
              <w:rPr>
                <w:b/>
                <w:sz w:val="18"/>
                <w:u w:val="single"/>
                <w:rPrChange w:id="5742" w:author="Author" w:date="2023-03-17T07:19:00Z">
                  <w:rPr>
                    <w:sz w:val="18"/>
                    <w:u w:val="single"/>
                  </w:rPr>
                </w:rPrChange>
              </w:rPr>
              <w:t>0.1455</w:t>
            </w:r>
          </w:p>
        </w:tc>
        <w:tc>
          <w:tcPr>
            <w:tcW w:w="989" w:type="dxa"/>
            <w:tcBorders>
              <w:top w:val="nil"/>
              <w:left w:val="single" w:sz="2" w:space="0" w:color="000000"/>
              <w:bottom w:val="nil"/>
              <w:right w:val="single" w:sz="2" w:space="0" w:color="000000"/>
            </w:tcBorders>
            <w:vAlign w:val="center"/>
          </w:tcPr>
          <w:p w14:paraId="787AACAF" w14:textId="77777777" w:rsidR="00CE32B1" w:rsidRPr="00337BCB" w:rsidRDefault="00CE32B1" w:rsidP="00337BCB">
            <w:pPr>
              <w:pStyle w:val="MDPI42tablebody"/>
              <w:rPr>
                <w:sz w:val="18"/>
                <w:szCs w:val="18"/>
              </w:rPr>
            </w:pPr>
            <w:r w:rsidRPr="00337BCB">
              <w:rPr>
                <w:sz w:val="18"/>
                <w:szCs w:val="18"/>
              </w:rPr>
              <w:t>0.0537</w:t>
            </w:r>
          </w:p>
        </w:tc>
        <w:tc>
          <w:tcPr>
            <w:tcW w:w="989" w:type="dxa"/>
            <w:tcBorders>
              <w:top w:val="nil"/>
              <w:left w:val="single" w:sz="2" w:space="0" w:color="000000"/>
              <w:bottom w:val="nil"/>
              <w:right w:val="single" w:sz="2" w:space="0" w:color="000000"/>
            </w:tcBorders>
            <w:vAlign w:val="center"/>
          </w:tcPr>
          <w:p w14:paraId="153FA66B" w14:textId="77777777" w:rsidR="00CE32B1" w:rsidRPr="00337BCB" w:rsidRDefault="00CE32B1" w:rsidP="00337BCB">
            <w:pPr>
              <w:pStyle w:val="MDPI42tablebody"/>
              <w:rPr>
                <w:sz w:val="18"/>
                <w:szCs w:val="18"/>
              </w:rPr>
            </w:pPr>
            <w:r w:rsidRPr="00337BCB">
              <w:rPr>
                <w:sz w:val="18"/>
                <w:szCs w:val="18"/>
              </w:rPr>
              <w:t>0.0254</w:t>
            </w:r>
          </w:p>
        </w:tc>
        <w:tc>
          <w:tcPr>
            <w:tcW w:w="989" w:type="dxa"/>
            <w:tcBorders>
              <w:top w:val="nil"/>
              <w:left w:val="single" w:sz="2" w:space="0" w:color="000000"/>
              <w:bottom w:val="nil"/>
              <w:right w:val="single" w:sz="2" w:space="0" w:color="000000"/>
            </w:tcBorders>
            <w:vAlign w:val="center"/>
          </w:tcPr>
          <w:p w14:paraId="45E01FA0" w14:textId="77777777" w:rsidR="00CE32B1" w:rsidRPr="00337BCB" w:rsidRDefault="00CE32B1" w:rsidP="00337BCB">
            <w:pPr>
              <w:pStyle w:val="MDPI42tablebody"/>
              <w:rPr>
                <w:sz w:val="18"/>
                <w:szCs w:val="18"/>
              </w:rPr>
            </w:pPr>
            <w:r w:rsidRPr="00337BCB">
              <w:rPr>
                <w:sz w:val="18"/>
                <w:szCs w:val="18"/>
              </w:rPr>
              <w:t>0.0547</w:t>
            </w:r>
          </w:p>
        </w:tc>
        <w:tc>
          <w:tcPr>
            <w:tcW w:w="990" w:type="dxa"/>
            <w:tcBorders>
              <w:top w:val="nil"/>
              <w:left w:val="single" w:sz="2" w:space="0" w:color="000000"/>
              <w:bottom w:val="nil"/>
              <w:right w:val="nil"/>
            </w:tcBorders>
            <w:vAlign w:val="center"/>
          </w:tcPr>
          <w:p w14:paraId="422A2547" w14:textId="77777777" w:rsidR="00CE32B1" w:rsidRPr="00305E0A" w:rsidRDefault="00CE32B1" w:rsidP="00337BCB">
            <w:pPr>
              <w:pStyle w:val="MDPI42tablebody"/>
              <w:rPr>
                <w:b/>
                <w:sz w:val="18"/>
                <w:rPrChange w:id="5743" w:author="Author" w:date="2023-03-17T07:19:00Z">
                  <w:rPr>
                    <w:sz w:val="18"/>
                  </w:rPr>
                </w:rPrChange>
              </w:rPr>
            </w:pPr>
            <w:r w:rsidRPr="00305E0A">
              <w:rPr>
                <w:b/>
                <w:sz w:val="18"/>
                <w:u w:val="single"/>
                <w:rPrChange w:id="5744" w:author="Author" w:date="2023-03-17T07:19:00Z">
                  <w:rPr>
                    <w:sz w:val="18"/>
                    <w:u w:val="single"/>
                  </w:rPr>
                </w:rPrChange>
              </w:rPr>
              <w:t>0.1148</w:t>
            </w:r>
          </w:p>
        </w:tc>
      </w:tr>
      <w:tr w:rsidR="008B3641" w:rsidRPr="00337BCB" w14:paraId="53DCC9F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7A6F0ED" w14:textId="77777777" w:rsidR="00CE32B1" w:rsidRPr="00337BCB" w:rsidRDefault="00CE32B1" w:rsidP="00337BCB">
            <w:pPr>
              <w:pStyle w:val="MDPI42tablebody"/>
              <w:rPr>
                <w:sz w:val="18"/>
                <w:szCs w:val="18"/>
              </w:rPr>
            </w:pPr>
            <w:r w:rsidRPr="00337BCB">
              <w:rPr>
                <w:sz w:val="18"/>
                <w:szCs w:val="18"/>
              </w:rPr>
              <w:t>TN</w:t>
            </w:r>
          </w:p>
        </w:tc>
        <w:tc>
          <w:tcPr>
            <w:tcW w:w="988" w:type="dxa"/>
            <w:tcBorders>
              <w:top w:val="nil"/>
              <w:left w:val="single" w:sz="2" w:space="0" w:color="000000"/>
              <w:bottom w:val="nil"/>
              <w:right w:val="single" w:sz="2" w:space="0" w:color="000000"/>
            </w:tcBorders>
            <w:vAlign w:val="center"/>
          </w:tcPr>
          <w:p w14:paraId="7A757D26" w14:textId="77777777" w:rsidR="00CE32B1" w:rsidRPr="00337BCB" w:rsidRDefault="00CE32B1" w:rsidP="00337BCB">
            <w:pPr>
              <w:pStyle w:val="MDPI42tablebody"/>
              <w:rPr>
                <w:sz w:val="18"/>
                <w:szCs w:val="18"/>
              </w:rPr>
            </w:pPr>
            <w:r w:rsidRPr="00337BCB">
              <w:rPr>
                <w:sz w:val="18"/>
                <w:szCs w:val="18"/>
              </w:rPr>
              <w:t>0.0623</w:t>
            </w:r>
          </w:p>
        </w:tc>
        <w:tc>
          <w:tcPr>
            <w:tcW w:w="988" w:type="dxa"/>
            <w:tcBorders>
              <w:top w:val="nil"/>
              <w:left w:val="single" w:sz="3" w:space="0" w:color="000000"/>
              <w:bottom w:val="nil"/>
              <w:right w:val="single" w:sz="3" w:space="0" w:color="000000"/>
            </w:tcBorders>
            <w:vAlign w:val="center"/>
          </w:tcPr>
          <w:p w14:paraId="084F1ED5" w14:textId="77777777" w:rsidR="00CE32B1" w:rsidRPr="00337BCB" w:rsidRDefault="00CE32B1" w:rsidP="00337BCB">
            <w:pPr>
              <w:pStyle w:val="MDPI42tablebody"/>
              <w:rPr>
                <w:sz w:val="18"/>
                <w:szCs w:val="18"/>
              </w:rPr>
            </w:pPr>
            <w:r w:rsidRPr="00337BCB">
              <w:rPr>
                <w:sz w:val="18"/>
                <w:szCs w:val="18"/>
              </w:rPr>
              <w:t>0.0515</w:t>
            </w:r>
          </w:p>
        </w:tc>
        <w:tc>
          <w:tcPr>
            <w:tcW w:w="988" w:type="dxa"/>
            <w:tcBorders>
              <w:top w:val="nil"/>
              <w:left w:val="single" w:sz="2" w:space="0" w:color="000000"/>
              <w:bottom w:val="nil"/>
              <w:right w:val="single" w:sz="2" w:space="0" w:color="000000"/>
            </w:tcBorders>
            <w:vAlign w:val="center"/>
          </w:tcPr>
          <w:p w14:paraId="5E5E86F3" w14:textId="77777777" w:rsidR="00CE32B1" w:rsidRPr="00337BCB" w:rsidRDefault="00CE32B1" w:rsidP="00337BCB">
            <w:pPr>
              <w:pStyle w:val="MDPI42tablebody"/>
              <w:rPr>
                <w:sz w:val="18"/>
                <w:szCs w:val="18"/>
              </w:rPr>
            </w:pPr>
            <w:r w:rsidRPr="00337BCB">
              <w:rPr>
                <w:sz w:val="18"/>
                <w:szCs w:val="18"/>
              </w:rPr>
              <w:t>0.0527</w:t>
            </w:r>
          </w:p>
        </w:tc>
        <w:tc>
          <w:tcPr>
            <w:tcW w:w="992" w:type="dxa"/>
            <w:tcBorders>
              <w:top w:val="nil"/>
              <w:left w:val="single" w:sz="3" w:space="0" w:color="000000"/>
              <w:bottom w:val="nil"/>
              <w:right w:val="single" w:sz="3" w:space="0" w:color="000000"/>
            </w:tcBorders>
            <w:vAlign w:val="center"/>
          </w:tcPr>
          <w:p w14:paraId="6B6C139B" w14:textId="77777777" w:rsidR="00CE32B1" w:rsidRPr="00305E0A" w:rsidRDefault="00CE32B1" w:rsidP="00337BCB">
            <w:pPr>
              <w:pStyle w:val="MDPI42tablebody"/>
              <w:rPr>
                <w:b/>
                <w:sz w:val="18"/>
                <w:rPrChange w:id="5745" w:author="Author" w:date="2023-03-17T07:19:00Z">
                  <w:rPr>
                    <w:sz w:val="18"/>
                  </w:rPr>
                </w:rPrChange>
              </w:rPr>
            </w:pPr>
            <w:r w:rsidRPr="00305E0A">
              <w:rPr>
                <w:b/>
                <w:sz w:val="18"/>
                <w:u w:val="single"/>
                <w:rPrChange w:id="5746" w:author="Author" w:date="2023-03-17T07:19:00Z">
                  <w:rPr>
                    <w:sz w:val="18"/>
                    <w:u w:val="single"/>
                  </w:rPr>
                </w:rPrChange>
              </w:rPr>
              <w:t>0.0951</w:t>
            </w:r>
          </w:p>
        </w:tc>
        <w:tc>
          <w:tcPr>
            <w:tcW w:w="989" w:type="dxa"/>
            <w:tcBorders>
              <w:top w:val="nil"/>
              <w:left w:val="single" w:sz="2" w:space="0" w:color="000000"/>
              <w:bottom w:val="nil"/>
              <w:right w:val="single" w:sz="2" w:space="0" w:color="000000"/>
            </w:tcBorders>
            <w:vAlign w:val="center"/>
          </w:tcPr>
          <w:p w14:paraId="2C3920C3" w14:textId="77777777" w:rsidR="00CE32B1" w:rsidRPr="00337BCB" w:rsidRDefault="00CE32B1" w:rsidP="00337BCB">
            <w:pPr>
              <w:pStyle w:val="MDPI42tablebody"/>
              <w:rPr>
                <w:sz w:val="18"/>
                <w:szCs w:val="18"/>
              </w:rPr>
            </w:pPr>
            <w:r w:rsidRPr="00337BCB">
              <w:rPr>
                <w:sz w:val="18"/>
                <w:szCs w:val="18"/>
              </w:rPr>
              <w:t>0.0569</w:t>
            </w:r>
          </w:p>
        </w:tc>
        <w:tc>
          <w:tcPr>
            <w:tcW w:w="989" w:type="dxa"/>
            <w:tcBorders>
              <w:top w:val="nil"/>
              <w:left w:val="single" w:sz="3" w:space="0" w:color="000000"/>
              <w:bottom w:val="nil"/>
              <w:right w:val="single" w:sz="3" w:space="0" w:color="000000"/>
            </w:tcBorders>
            <w:vAlign w:val="center"/>
          </w:tcPr>
          <w:p w14:paraId="26AAB1A2" w14:textId="77777777" w:rsidR="00CE32B1" w:rsidRPr="00337BCB" w:rsidRDefault="00CE32B1" w:rsidP="00337BCB">
            <w:pPr>
              <w:pStyle w:val="MDPI42tablebody"/>
              <w:rPr>
                <w:sz w:val="18"/>
                <w:szCs w:val="18"/>
              </w:rPr>
            </w:pPr>
            <w:r w:rsidRPr="00337BCB">
              <w:rPr>
                <w:sz w:val="18"/>
                <w:szCs w:val="18"/>
              </w:rPr>
              <w:t>0.0350</w:t>
            </w:r>
          </w:p>
        </w:tc>
        <w:tc>
          <w:tcPr>
            <w:tcW w:w="989" w:type="dxa"/>
            <w:tcBorders>
              <w:top w:val="nil"/>
              <w:left w:val="single" w:sz="2" w:space="0" w:color="000000"/>
              <w:bottom w:val="nil"/>
              <w:right w:val="single" w:sz="2" w:space="0" w:color="000000"/>
            </w:tcBorders>
            <w:vAlign w:val="center"/>
          </w:tcPr>
          <w:p w14:paraId="7D6D50B1" w14:textId="77777777" w:rsidR="00CE32B1" w:rsidRPr="00337BCB" w:rsidRDefault="00CE32B1" w:rsidP="00337BCB">
            <w:pPr>
              <w:pStyle w:val="MDPI42tablebody"/>
              <w:rPr>
                <w:sz w:val="18"/>
                <w:szCs w:val="18"/>
              </w:rPr>
            </w:pPr>
            <w:r w:rsidRPr="00337BCB">
              <w:rPr>
                <w:sz w:val="18"/>
                <w:szCs w:val="18"/>
              </w:rPr>
              <w:t>0.0502</w:t>
            </w:r>
          </w:p>
        </w:tc>
        <w:tc>
          <w:tcPr>
            <w:tcW w:w="992" w:type="dxa"/>
            <w:tcBorders>
              <w:top w:val="nil"/>
              <w:left w:val="single" w:sz="3" w:space="0" w:color="000000"/>
              <w:bottom w:val="nil"/>
              <w:right w:val="single" w:sz="3" w:space="0" w:color="000000"/>
            </w:tcBorders>
            <w:vAlign w:val="center"/>
          </w:tcPr>
          <w:p w14:paraId="65BD8305" w14:textId="77777777" w:rsidR="00CE32B1" w:rsidRPr="00305E0A" w:rsidRDefault="00CE32B1" w:rsidP="00337BCB">
            <w:pPr>
              <w:pStyle w:val="MDPI42tablebody"/>
              <w:rPr>
                <w:b/>
                <w:sz w:val="18"/>
                <w:rPrChange w:id="5747" w:author="Author" w:date="2023-03-17T07:19:00Z">
                  <w:rPr>
                    <w:sz w:val="18"/>
                  </w:rPr>
                </w:rPrChange>
              </w:rPr>
            </w:pPr>
            <w:r w:rsidRPr="00305E0A">
              <w:rPr>
                <w:b/>
                <w:sz w:val="18"/>
                <w:u w:val="single"/>
                <w:rPrChange w:id="5748" w:author="Author" w:date="2023-03-17T07:19:00Z">
                  <w:rPr>
                    <w:sz w:val="18"/>
                    <w:u w:val="single"/>
                  </w:rPr>
                </w:rPrChange>
              </w:rPr>
              <w:t>0.1691</w:t>
            </w:r>
          </w:p>
        </w:tc>
        <w:tc>
          <w:tcPr>
            <w:tcW w:w="989" w:type="dxa"/>
            <w:tcBorders>
              <w:top w:val="nil"/>
              <w:left w:val="single" w:sz="2" w:space="0" w:color="000000"/>
              <w:bottom w:val="nil"/>
              <w:right w:val="single" w:sz="2" w:space="0" w:color="000000"/>
            </w:tcBorders>
            <w:vAlign w:val="center"/>
          </w:tcPr>
          <w:p w14:paraId="3258463C" w14:textId="77777777" w:rsidR="00CE32B1" w:rsidRPr="00337BCB" w:rsidRDefault="00CE32B1" w:rsidP="00337BCB">
            <w:pPr>
              <w:pStyle w:val="MDPI42tablebody"/>
              <w:rPr>
                <w:sz w:val="18"/>
                <w:szCs w:val="18"/>
              </w:rPr>
            </w:pPr>
            <w:r w:rsidRPr="00337BCB">
              <w:rPr>
                <w:sz w:val="18"/>
                <w:szCs w:val="18"/>
              </w:rPr>
              <w:t>0.0590</w:t>
            </w:r>
          </w:p>
        </w:tc>
        <w:tc>
          <w:tcPr>
            <w:tcW w:w="989" w:type="dxa"/>
            <w:tcBorders>
              <w:top w:val="nil"/>
              <w:left w:val="single" w:sz="3" w:space="0" w:color="000000"/>
              <w:bottom w:val="nil"/>
              <w:right w:val="single" w:sz="3" w:space="0" w:color="000000"/>
            </w:tcBorders>
            <w:vAlign w:val="center"/>
          </w:tcPr>
          <w:p w14:paraId="7F8B4974" w14:textId="77777777" w:rsidR="00CE32B1" w:rsidRPr="00337BCB" w:rsidRDefault="00CE32B1" w:rsidP="00337BCB">
            <w:pPr>
              <w:pStyle w:val="MDPI42tablebody"/>
              <w:rPr>
                <w:sz w:val="18"/>
                <w:szCs w:val="18"/>
              </w:rPr>
            </w:pPr>
            <w:r w:rsidRPr="00337BCB">
              <w:rPr>
                <w:sz w:val="18"/>
                <w:szCs w:val="18"/>
              </w:rPr>
              <w:t>0.0742</w:t>
            </w:r>
          </w:p>
        </w:tc>
        <w:tc>
          <w:tcPr>
            <w:tcW w:w="989" w:type="dxa"/>
            <w:tcBorders>
              <w:top w:val="nil"/>
              <w:left w:val="single" w:sz="2" w:space="0" w:color="000000"/>
              <w:bottom w:val="nil"/>
              <w:right w:val="single" w:sz="2" w:space="0" w:color="000000"/>
            </w:tcBorders>
            <w:vAlign w:val="center"/>
          </w:tcPr>
          <w:p w14:paraId="1D8DE94B" w14:textId="77777777" w:rsidR="00CE32B1" w:rsidRPr="00305E0A" w:rsidRDefault="00CE32B1" w:rsidP="00337BCB">
            <w:pPr>
              <w:pStyle w:val="MDPI42tablebody"/>
              <w:rPr>
                <w:b/>
                <w:sz w:val="18"/>
                <w:rPrChange w:id="5749" w:author="Author" w:date="2023-03-17T07:19:00Z">
                  <w:rPr>
                    <w:sz w:val="18"/>
                  </w:rPr>
                </w:rPrChange>
              </w:rPr>
            </w:pPr>
            <w:r w:rsidRPr="00305E0A">
              <w:rPr>
                <w:b/>
                <w:sz w:val="18"/>
                <w:u w:val="single"/>
                <w:rPrChange w:id="5750" w:author="Author" w:date="2023-03-17T07:19:00Z">
                  <w:rPr>
                    <w:sz w:val="18"/>
                    <w:u w:val="single"/>
                  </w:rPr>
                </w:rPrChange>
              </w:rPr>
              <w:t>0.0833</w:t>
            </w:r>
          </w:p>
        </w:tc>
        <w:tc>
          <w:tcPr>
            <w:tcW w:w="990" w:type="dxa"/>
            <w:tcBorders>
              <w:top w:val="nil"/>
              <w:left w:val="single" w:sz="2" w:space="0" w:color="000000"/>
              <w:bottom w:val="nil"/>
              <w:right w:val="nil"/>
            </w:tcBorders>
            <w:vAlign w:val="center"/>
          </w:tcPr>
          <w:p w14:paraId="683BA95A" w14:textId="77777777" w:rsidR="00CE32B1" w:rsidRPr="00305E0A" w:rsidRDefault="00CE32B1" w:rsidP="00337BCB">
            <w:pPr>
              <w:pStyle w:val="MDPI42tablebody"/>
              <w:rPr>
                <w:b/>
                <w:sz w:val="18"/>
                <w:rPrChange w:id="5751" w:author="Author" w:date="2023-03-17T07:19:00Z">
                  <w:rPr>
                    <w:sz w:val="18"/>
                  </w:rPr>
                </w:rPrChange>
              </w:rPr>
            </w:pPr>
            <w:r w:rsidRPr="00305E0A">
              <w:rPr>
                <w:b/>
                <w:sz w:val="18"/>
                <w:u w:val="single"/>
                <w:rPrChange w:id="5752" w:author="Author" w:date="2023-03-17T07:19:00Z">
                  <w:rPr>
                    <w:sz w:val="18"/>
                    <w:u w:val="single"/>
                  </w:rPr>
                </w:rPrChange>
              </w:rPr>
              <w:t>0.1257</w:t>
            </w:r>
          </w:p>
        </w:tc>
      </w:tr>
      <w:tr w:rsidR="008B3641" w:rsidRPr="00337BCB" w14:paraId="2642329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83E0F7B" w14:textId="77777777" w:rsidR="00CE32B1" w:rsidRPr="00337BCB" w:rsidRDefault="00CE32B1" w:rsidP="00337BCB">
            <w:pPr>
              <w:pStyle w:val="MDPI42tablebody"/>
              <w:rPr>
                <w:sz w:val="18"/>
                <w:szCs w:val="18"/>
              </w:rPr>
            </w:pPr>
            <w:r w:rsidRPr="00337BCB">
              <w:rPr>
                <w:sz w:val="18"/>
                <w:szCs w:val="18"/>
              </w:rPr>
              <w:t>TP</w:t>
            </w:r>
          </w:p>
        </w:tc>
        <w:tc>
          <w:tcPr>
            <w:tcW w:w="988" w:type="dxa"/>
            <w:tcBorders>
              <w:top w:val="nil"/>
              <w:left w:val="single" w:sz="2" w:space="0" w:color="000000"/>
              <w:bottom w:val="nil"/>
              <w:right w:val="single" w:sz="2" w:space="0" w:color="000000"/>
            </w:tcBorders>
            <w:vAlign w:val="center"/>
          </w:tcPr>
          <w:p w14:paraId="5FE4C556" w14:textId="77777777" w:rsidR="00CE32B1" w:rsidRPr="00337BCB" w:rsidRDefault="00CE32B1" w:rsidP="00337BCB">
            <w:pPr>
              <w:pStyle w:val="MDPI42tablebody"/>
              <w:rPr>
                <w:sz w:val="18"/>
                <w:szCs w:val="18"/>
              </w:rPr>
            </w:pPr>
            <w:r w:rsidRPr="00337BCB">
              <w:rPr>
                <w:sz w:val="18"/>
                <w:szCs w:val="18"/>
              </w:rPr>
              <w:t>0.0284</w:t>
            </w:r>
          </w:p>
        </w:tc>
        <w:tc>
          <w:tcPr>
            <w:tcW w:w="988" w:type="dxa"/>
            <w:tcBorders>
              <w:top w:val="nil"/>
              <w:left w:val="single" w:sz="2" w:space="0" w:color="000000"/>
              <w:bottom w:val="nil"/>
              <w:right w:val="single" w:sz="2" w:space="0" w:color="000000"/>
            </w:tcBorders>
            <w:vAlign w:val="center"/>
          </w:tcPr>
          <w:p w14:paraId="66736468" w14:textId="77777777" w:rsidR="00CE32B1" w:rsidRPr="00337BCB" w:rsidRDefault="00CE32B1" w:rsidP="00337BCB">
            <w:pPr>
              <w:pStyle w:val="MDPI42tablebody"/>
              <w:rPr>
                <w:sz w:val="18"/>
                <w:szCs w:val="18"/>
              </w:rPr>
            </w:pPr>
            <w:r w:rsidRPr="00337BCB">
              <w:rPr>
                <w:sz w:val="18"/>
                <w:szCs w:val="18"/>
              </w:rPr>
              <w:t>0.0217</w:t>
            </w:r>
          </w:p>
        </w:tc>
        <w:tc>
          <w:tcPr>
            <w:tcW w:w="988" w:type="dxa"/>
            <w:tcBorders>
              <w:top w:val="nil"/>
              <w:left w:val="single" w:sz="2" w:space="0" w:color="000000"/>
              <w:bottom w:val="nil"/>
              <w:right w:val="single" w:sz="2" w:space="0" w:color="000000"/>
            </w:tcBorders>
            <w:vAlign w:val="center"/>
          </w:tcPr>
          <w:p w14:paraId="73DFE6C2" w14:textId="77777777" w:rsidR="00CE32B1" w:rsidRPr="00337BCB" w:rsidRDefault="00CE32B1" w:rsidP="00337BCB">
            <w:pPr>
              <w:pStyle w:val="MDPI42tablebody"/>
              <w:rPr>
                <w:sz w:val="18"/>
                <w:szCs w:val="18"/>
              </w:rPr>
            </w:pPr>
            <w:r w:rsidRPr="00337BCB">
              <w:rPr>
                <w:sz w:val="18"/>
                <w:szCs w:val="18"/>
              </w:rPr>
              <w:t>0.0264</w:t>
            </w:r>
          </w:p>
        </w:tc>
        <w:tc>
          <w:tcPr>
            <w:tcW w:w="992" w:type="dxa"/>
            <w:tcBorders>
              <w:top w:val="nil"/>
              <w:left w:val="single" w:sz="2" w:space="0" w:color="000000"/>
              <w:bottom w:val="nil"/>
              <w:right w:val="single" w:sz="2" w:space="0" w:color="000000"/>
            </w:tcBorders>
            <w:vAlign w:val="center"/>
          </w:tcPr>
          <w:p w14:paraId="6FA49FC7" w14:textId="77777777" w:rsidR="00CE32B1" w:rsidRPr="00337BCB" w:rsidRDefault="00CE32B1" w:rsidP="00337BCB">
            <w:pPr>
              <w:pStyle w:val="MDPI42tablebody"/>
              <w:rPr>
                <w:sz w:val="18"/>
                <w:szCs w:val="18"/>
              </w:rPr>
            </w:pPr>
            <w:r w:rsidRPr="00337BCB">
              <w:rPr>
                <w:sz w:val="18"/>
                <w:szCs w:val="18"/>
              </w:rPr>
              <w:t>0.0380</w:t>
            </w:r>
          </w:p>
        </w:tc>
        <w:tc>
          <w:tcPr>
            <w:tcW w:w="989" w:type="dxa"/>
            <w:tcBorders>
              <w:top w:val="nil"/>
              <w:left w:val="single" w:sz="2" w:space="0" w:color="000000"/>
              <w:bottom w:val="nil"/>
              <w:right w:val="single" w:sz="2" w:space="0" w:color="000000"/>
            </w:tcBorders>
            <w:vAlign w:val="center"/>
          </w:tcPr>
          <w:p w14:paraId="19928683" w14:textId="77777777" w:rsidR="00CE32B1" w:rsidRPr="00337BCB" w:rsidRDefault="00CE32B1" w:rsidP="00337BCB">
            <w:pPr>
              <w:pStyle w:val="MDPI42tablebody"/>
              <w:rPr>
                <w:sz w:val="18"/>
                <w:szCs w:val="18"/>
              </w:rPr>
            </w:pPr>
            <w:r w:rsidRPr="00337BCB">
              <w:rPr>
                <w:sz w:val="18"/>
                <w:szCs w:val="18"/>
              </w:rPr>
              <w:t>0.0747</w:t>
            </w:r>
          </w:p>
        </w:tc>
        <w:tc>
          <w:tcPr>
            <w:tcW w:w="989" w:type="dxa"/>
            <w:tcBorders>
              <w:top w:val="nil"/>
              <w:left w:val="single" w:sz="2" w:space="0" w:color="000000"/>
              <w:bottom w:val="nil"/>
              <w:right w:val="single" w:sz="2" w:space="0" w:color="000000"/>
            </w:tcBorders>
            <w:vAlign w:val="center"/>
          </w:tcPr>
          <w:p w14:paraId="253F14C0" w14:textId="77777777" w:rsidR="00CE32B1" w:rsidRPr="00337BCB" w:rsidRDefault="00CE32B1" w:rsidP="00337BCB">
            <w:pPr>
              <w:pStyle w:val="MDPI42tablebody"/>
              <w:rPr>
                <w:sz w:val="18"/>
                <w:szCs w:val="18"/>
              </w:rPr>
            </w:pPr>
            <w:r w:rsidRPr="00337BCB">
              <w:rPr>
                <w:sz w:val="18"/>
                <w:szCs w:val="18"/>
              </w:rPr>
              <w:t>0.0108</w:t>
            </w:r>
          </w:p>
        </w:tc>
        <w:tc>
          <w:tcPr>
            <w:tcW w:w="989" w:type="dxa"/>
            <w:tcBorders>
              <w:top w:val="nil"/>
              <w:left w:val="single" w:sz="2" w:space="0" w:color="000000"/>
              <w:bottom w:val="nil"/>
              <w:right w:val="single" w:sz="2" w:space="0" w:color="000000"/>
            </w:tcBorders>
            <w:vAlign w:val="center"/>
          </w:tcPr>
          <w:p w14:paraId="000BD655" w14:textId="77777777" w:rsidR="00CE32B1" w:rsidRPr="00337BCB" w:rsidRDefault="00CE32B1" w:rsidP="00337BCB">
            <w:pPr>
              <w:pStyle w:val="MDPI42tablebody"/>
              <w:rPr>
                <w:sz w:val="18"/>
                <w:szCs w:val="18"/>
              </w:rPr>
            </w:pPr>
            <w:r w:rsidRPr="00337BCB">
              <w:rPr>
                <w:sz w:val="18"/>
                <w:szCs w:val="18"/>
              </w:rPr>
              <w:t>0.0259</w:t>
            </w:r>
          </w:p>
        </w:tc>
        <w:tc>
          <w:tcPr>
            <w:tcW w:w="992" w:type="dxa"/>
            <w:tcBorders>
              <w:top w:val="nil"/>
              <w:left w:val="single" w:sz="2" w:space="0" w:color="000000"/>
              <w:bottom w:val="nil"/>
              <w:right w:val="single" w:sz="2" w:space="0" w:color="000000"/>
            </w:tcBorders>
            <w:vAlign w:val="center"/>
          </w:tcPr>
          <w:p w14:paraId="612A206B" w14:textId="77777777" w:rsidR="00CE32B1" w:rsidRPr="00337BCB" w:rsidRDefault="00CE32B1" w:rsidP="00337BCB">
            <w:pPr>
              <w:pStyle w:val="MDPI42tablebody"/>
              <w:rPr>
                <w:sz w:val="18"/>
                <w:szCs w:val="18"/>
              </w:rPr>
            </w:pPr>
            <w:r w:rsidRPr="00337BCB">
              <w:rPr>
                <w:sz w:val="18"/>
                <w:szCs w:val="18"/>
              </w:rPr>
              <w:t>0.0222</w:t>
            </w:r>
          </w:p>
        </w:tc>
        <w:tc>
          <w:tcPr>
            <w:tcW w:w="989" w:type="dxa"/>
            <w:tcBorders>
              <w:top w:val="nil"/>
              <w:left w:val="single" w:sz="2" w:space="0" w:color="000000"/>
              <w:bottom w:val="nil"/>
              <w:right w:val="single" w:sz="2" w:space="0" w:color="000000"/>
            </w:tcBorders>
            <w:vAlign w:val="center"/>
          </w:tcPr>
          <w:p w14:paraId="282A82CA" w14:textId="77777777" w:rsidR="00CE32B1" w:rsidRPr="00337BCB" w:rsidRDefault="00CE32B1" w:rsidP="00337BCB">
            <w:pPr>
              <w:pStyle w:val="MDPI42tablebody"/>
              <w:rPr>
                <w:sz w:val="18"/>
                <w:szCs w:val="18"/>
              </w:rPr>
            </w:pPr>
            <w:r w:rsidRPr="00337BCB">
              <w:rPr>
                <w:sz w:val="18"/>
                <w:szCs w:val="18"/>
              </w:rPr>
              <w:t>0.0555</w:t>
            </w:r>
          </w:p>
        </w:tc>
        <w:tc>
          <w:tcPr>
            <w:tcW w:w="989" w:type="dxa"/>
            <w:tcBorders>
              <w:top w:val="nil"/>
              <w:left w:val="single" w:sz="2" w:space="0" w:color="000000"/>
              <w:bottom w:val="nil"/>
              <w:right w:val="single" w:sz="2" w:space="0" w:color="000000"/>
            </w:tcBorders>
            <w:vAlign w:val="center"/>
          </w:tcPr>
          <w:p w14:paraId="01E83F4D" w14:textId="77777777" w:rsidR="00CE32B1" w:rsidRPr="00337BCB" w:rsidRDefault="00CE32B1" w:rsidP="00337BCB">
            <w:pPr>
              <w:pStyle w:val="MDPI42tablebody"/>
              <w:rPr>
                <w:sz w:val="18"/>
                <w:szCs w:val="18"/>
              </w:rPr>
            </w:pPr>
            <w:r w:rsidRPr="00337BCB">
              <w:rPr>
                <w:sz w:val="18"/>
                <w:szCs w:val="18"/>
              </w:rPr>
              <w:t>0.0318</w:t>
            </w:r>
          </w:p>
        </w:tc>
        <w:tc>
          <w:tcPr>
            <w:tcW w:w="989" w:type="dxa"/>
            <w:tcBorders>
              <w:top w:val="nil"/>
              <w:left w:val="single" w:sz="2" w:space="0" w:color="000000"/>
              <w:bottom w:val="nil"/>
              <w:right w:val="single" w:sz="2" w:space="0" w:color="000000"/>
            </w:tcBorders>
            <w:vAlign w:val="center"/>
          </w:tcPr>
          <w:p w14:paraId="45D11E20" w14:textId="77777777" w:rsidR="00CE32B1" w:rsidRPr="00337BCB" w:rsidRDefault="00CE32B1" w:rsidP="00337BCB">
            <w:pPr>
              <w:pStyle w:val="MDPI42tablebody"/>
              <w:rPr>
                <w:sz w:val="18"/>
                <w:szCs w:val="18"/>
              </w:rPr>
            </w:pPr>
            <w:r w:rsidRPr="00337BCB">
              <w:rPr>
                <w:sz w:val="18"/>
                <w:szCs w:val="18"/>
              </w:rPr>
              <w:t>0.0547</w:t>
            </w:r>
          </w:p>
        </w:tc>
        <w:tc>
          <w:tcPr>
            <w:tcW w:w="990" w:type="dxa"/>
            <w:tcBorders>
              <w:top w:val="nil"/>
              <w:left w:val="single" w:sz="2" w:space="0" w:color="000000"/>
              <w:bottom w:val="nil"/>
              <w:right w:val="nil"/>
            </w:tcBorders>
            <w:vAlign w:val="center"/>
          </w:tcPr>
          <w:p w14:paraId="027D9177" w14:textId="77777777" w:rsidR="00CE32B1" w:rsidRPr="00337BCB" w:rsidRDefault="00CE32B1" w:rsidP="00337BCB">
            <w:pPr>
              <w:pStyle w:val="MDPI42tablebody"/>
              <w:rPr>
                <w:sz w:val="18"/>
                <w:szCs w:val="18"/>
              </w:rPr>
            </w:pPr>
            <w:r w:rsidRPr="00337BCB">
              <w:rPr>
                <w:sz w:val="18"/>
                <w:szCs w:val="18"/>
              </w:rPr>
              <w:t>0.0437</w:t>
            </w:r>
          </w:p>
        </w:tc>
      </w:tr>
      <w:tr w:rsidR="008B3641" w:rsidRPr="00337BCB" w14:paraId="32BCF62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49A77DC" w14:textId="77777777" w:rsidR="00CE32B1" w:rsidRPr="00337BCB" w:rsidRDefault="00CE32B1" w:rsidP="00337BCB">
            <w:pPr>
              <w:pStyle w:val="MDPI42tablebody"/>
              <w:rPr>
                <w:sz w:val="18"/>
                <w:szCs w:val="18"/>
              </w:rPr>
            </w:pPr>
            <w:r w:rsidRPr="00337BCB">
              <w:rPr>
                <w:sz w:val="18"/>
                <w:szCs w:val="18"/>
              </w:rPr>
              <w:t>TOC</w:t>
            </w:r>
          </w:p>
        </w:tc>
        <w:tc>
          <w:tcPr>
            <w:tcW w:w="988" w:type="dxa"/>
            <w:tcBorders>
              <w:top w:val="nil"/>
              <w:left w:val="single" w:sz="2" w:space="0" w:color="000000"/>
              <w:bottom w:val="nil"/>
              <w:right w:val="single" w:sz="2" w:space="0" w:color="000000"/>
            </w:tcBorders>
            <w:vAlign w:val="center"/>
          </w:tcPr>
          <w:p w14:paraId="44F51095" w14:textId="77777777" w:rsidR="00CE32B1" w:rsidRPr="00337BCB" w:rsidRDefault="00CE32B1" w:rsidP="00337BCB">
            <w:pPr>
              <w:pStyle w:val="MDPI42tablebody"/>
              <w:rPr>
                <w:sz w:val="18"/>
                <w:szCs w:val="18"/>
              </w:rPr>
            </w:pPr>
            <w:r w:rsidRPr="00337BCB">
              <w:rPr>
                <w:sz w:val="18"/>
                <w:szCs w:val="18"/>
              </w:rPr>
              <w:t>0.0201</w:t>
            </w:r>
          </w:p>
        </w:tc>
        <w:tc>
          <w:tcPr>
            <w:tcW w:w="988" w:type="dxa"/>
            <w:tcBorders>
              <w:top w:val="nil"/>
              <w:left w:val="single" w:sz="3" w:space="0" w:color="000000"/>
              <w:bottom w:val="nil"/>
              <w:right w:val="single" w:sz="3" w:space="0" w:color="000000"/>
            </w:tcBorders>
            <w:vAlign w:val="center"/>
          </w:tcPr>
          <w:p w14:paraId="0889FFEB" w14:textId="77777777" w:rsidR="00CE32B1" w:rsidRPr="00337BCB" w:rsidRDefault="00CE32B1" w:rsidP="00337BCB">
            <w:pPr>
              <w:pStyle w:val="MDPI42tablebody"/>
              <w:rPr>
                <w:sz w:val="18"/>
                <w:szCs w:val="18"/>
              </w:rPr>
            </w:pPr>
            <w:r w:rsidRPr="00337BCB">
              <w:rPr>
                <w:sz w:val="18"/>
                <w:szCs w:val="18"/>
              </w:rPr>
              <w:t>0.0199</w:t>
            </w:r>
          </w:p>
        </w:tc>
        <w:tc>
          <w:tcPr>
            <w:tcW w:w="988" w:type="dxa"/>
            <w:tcBorders>
              <w:top w:val="nil"/>
              <w:left w:val="single" w:sz="2" w:space="0" w:color="000000"/>
              <w:bottom w:val="nil"/>
              <w:right w:val="single" w:sz="2" w:space="0" w:color="000000"/>
            </w:tcBorders>
            <w:vAlign w:val="center"/>
          </w:tcPr>
          <w:p w14:paraId="312BA168" w14:textId="77777777" w:rsidR="00CE32B1" w:rsidRPr="00337BCB" w:rsidRDefault="00CE32B1" w:rsidP="00337BCB">
            <w:pPr>
              <w:pStyle w:val="MDPI42tablebody"/>
              <w:rPr>
                <w:sz w:val="18"/>
                <w:szCs w:val="18"/>
              </w:rPr>
            </w:pPr>
            <w:r w:rsidRPr="00337BCB">
              <w:rPr>
                <w:sz w:val="18"/>
                <w:szCs w:val="18"/>
              </w:rPr>
              <w:t>0.0669</w:t>
            </w:r>
          </w:p>
        </w:tc>
        <w:tc>
          <w:tcPr>
            <w:tcW w:w="992" w:type="dxa"/>
            <w:tcBorders>
              <w:top w:val="nil"/>
              <w:left w:val="single" w:sz="3" w:space="0" w:color="000000"/>
              <w:bottom w:val="nil"/>
              <w:right w:val="single" w:sz="3" w:space="0" w:color="000000"/>
            </w:tcBorders>
            <w:vAlign w:val="center"/>
          </w:tcPr>
          <w:p w14:paraId="71DBCDBF" w14:textId="77777777" w:rsidR="00CE32B1" w:rsidRPr="00337BCB" w:rsidRDefault="00CE32B1" w:rsidP="00337BCB">
            <w:pPr>
              <w:pStyle w:val="MDPI42tablebody"/>
              <w:rPr>
                <w:sz w:val="18"/>
                <w:szCs w:val="18"/>
              </w:rPr>
            </w:pPr>
            <w:r w:rsidRPr="00337BCB">
              <w:rPr>
                <w:sz w:val="18"/>
                <w:szCs w:val="18"/>
              </w:rPr>
              <w:t>0.0731</w:t>
            </w:r>
          </w:p>
        </w:tc>
        <w:tc>
          <w:tcPr>
            <w:tcW w:w="989" w:type="dxa"/>
            <w:tcBorders>
              <w:top w:val="nil"/>
              <w:left w:val="single" w:sz="2" w:space="0" w:color="000000"/>
              <w:bottom w:val="nil"/>
              <w:right w:val="single" w:sz="2" w:space="0" w:color="000000"/>
            </w:tcBorders>
            <w:vAlign w:val="center"/>
          </w:tcPr>
          <w:p w14:paraId="187116B8" w14:textId="77777777" w:rsidR="00CE32B1" w:rsidRPr="00337BCB" w:rsidRDefault="00CE32B1" w:rsidP="00337BCB">
            <w:pPr>
              <w:pStyle w:val="MDPI42tablebody"/>
              <w:rPr>
                <w:sz w:val="18"/>
                <w:szCs w:val="18"/>
              </w:rPr>
            </w:pPr>
            <w:r w:rsidRPr="00337BCB">
              <w:rPr>
                <w:sz w:val="18"/>
                <w:szCs w:val="18"/>
              </w:rPr>
              <w:t>0.0240</w:t>
            </w:r>
          </w:p>
        </w:tc>
        <w:tc>
          <w:tcPr>
            <w:tcW w:w="989" w:type="dxa"/>
            <w:tcBorders>
              <w:top w:val="nil"/>
              <w:left w:val="single" w:sz="3" w:space="0" w:color="000000"/>
              <w:bottom w:val="nil"/>
              <w:right w:val="single" w:sz="3" w:space="0" w:color="000000"/>
            </w:tcBorders>
            <w:vAlign w:val="center"/>
          </w:tcPr>
          <w:p w14:paraId="45814DE9" w14:textId="77777777" w:rsidR="00CE32B1" w:rsidRPr="00337BCB" w:rsidRDefault="00CE32B1" w:rsidP="00337BCB">
            <w:pPr>
              <w:pStyle w:val="MDPI42tablebody"/>
              <w:rPr>
                <w:sz w:val="18"/>
                <w:szCs w:val="18"/>
              </w:rPr>
            </w:pPr>
            <w:r w:rsidRPr="00337BCB">
              <w:rPr>
                <w:sz w:val="18"/>
                <w:szCs w:val="18"/>
              </w:rPr>
              <w:t>0.0188</w:t>
            </w:r>
          </w:p>
        </w:tc>
        <w:tc>
          <w:tcPr>
            <w:tcW w:w="989" w:type="dxa"/>
            <w:tcBorders>
              <w:top w:val="nil"/>
              <w:left w:val="single" w:sz="2" w:space="0" w:color="000000"/>
              <w:bottom w:val="nil"/>
              <w:right w:val="single" w:sz="2" w:space="0" w:color="000000"/>
            </w:tcBorders>
            <w:vAlign w:val="center"/>
          </w:tcPr>
          <w:p w14:paraId="0C96BEE9" w14:textId="77777777" w:rsidR="00CE32B1" w:rsidRPr="00305E0A" w:rsidRDefault="00CE32B1" w:rsidP="00337BCB">
            <w:pPr>
              <w:pStyle w:val="MDPI42tablebody"/>
              <w:rPr>
                <w:b/>
                <w:sz w:val="18"/>
                <w:rPrChange w:id="5753" w:author="Author" w:date="2023-03-17T07:19:00Z">
                  <w:rPr>
                    <w:sz w:val="18"/>
                  </w:rPr>
                </w:rPrChange>
              </w:rPr>
            </w:pPr>
            <w:r w:rsidRPr="00305E0A">
              <w:rPr>
                <w:b/>
                <w:sz w:val="18"/>
                <w:u w:val="single"/>
                <w:rPrChange w:id="5754" w:author="Author" w:date="2023-03-17T07:19:00Z">
                  <w:rPr>
                    <w:sz w:val="18"/>
                    <w:u w:val="single"/>
                  </w:rPr>
                </w:rPrChange>
              </w:rPr>
              <w:t>0.0936</w:t>
            </w:r>
          </w:p>
        </w:tc>
        <w:tc>
          <w:tcPr>
            <w:tcW w:w="992" w:type="dxa"/>
            <w:tcBorders>
              <w:top w:val="nil"/>
              <w:left w:val="single" w:sz="3" w:space="0" w:color="000000"/>
              <w:bottom w:val="nil"/>
              <w:right w:val="single" w:sz="3" w:space="0" w:color="000000"/>
            </w:tcBorders>
            <w:vAlign w:val="center"/>
          </w:tcPr>
          <w:p w14:paraId="0E26AD44" w14:textId="77777777" w:rsidR="00CE32B1" w:rsidRPr="00337BCB" w:rsidRDefault="00CE32B1" w:rsidP="00337BCB">
            <w:pPr>
              <w:pStyle w:val="MDPI42tablebody"/>
              <w:rPr>
                <w:sz w:val="18"/>
                <w:szCs w:val="18"/>
              </w:rPr>
            </w:pPr>
            <w:r w:rsidRPr="00337BCB">
              <w:rPr>
                <w:sz w:val="18"/>
                <w:szCs w:val="18"/>
              </w:rPr>
              <w:t>0.0384</w:t>
            </w:r>
          </w:p>
        </w:tc>
        <w:tc>
          <w:tcPr>
            <w:tcW w:w="989" w:type="dxa"/>
            <w:tcBorders>
              <w:top w:val="nil"/>
              <w:left w:val="single" w:sz="2" w:space="0" w:color="000000"/>
              <w:bottom w:val="nil"/>
              <w:right w:val="single" w:sz="2" w:space="0" w:color="000000"/>
            </w:tcBorders>
            <w:vAlign w:val="center"/>
          </w:tcPr>
          <w:p w14:paraId="7CD1BB27" w14:textId="77777777" w:rsidR="00CE32B1" w:rsidRPr="00337BCB" w:rsidRDefault="00CE32B1" w:rsidP="00337BCB">
            <w:pPr>
              <w:pStyle w:val="MDPI42tablebody"/>
              <w:rPr>
                <w:sz w:val="18"/>
                <w:szCs w:val="18"/>
              </w:rPr>
            </w:pPr>
            <w:r w:rsidRPr="00337BCB">
              <w:rPr>
                <w:sz w:val="18"/>
                <w:szCs w:val="18"/>
              </w:rPr>
              <w:t>0.0358</w:t>
            </w:r>
          </w:p>
        </w:tc>
        <w:tc>
          <w:tcPr>
            <w:tcW w:w="989" w:type="dxa"/>
            <w:tcBorders>
              <w:top w:val="nil"/>
              <w:left w:val="single" w:sz="3" w:space="0" w:color="000000"/>
              <w:bottom w:val="nil"/>
              <w:right w:val="single" w:sz="3" w:space="0" w:color="000000"/>
            </w:tcBorders>
            <w:vAlign w:val="center"/>
          </w:tcPr>
          <w:p w14:paraId="1505C2E1" w14:textId="77777777" w:rsidR="00CE32B1" w:rsidRPr="00337BCB" w:rsidRDefault="00CE32B1" w:rsidP="00337BCB">
            <w:pPr>
              <w:pStyle w:val="MDPI42tablebody"/>
              <w:rPr>
                <w:sz w:val="18"/>
                <w:szCs w:val="18"/>
              </w:rPr>
            </w:pPr>
            <w:r w:rsidRPr="00337BCB">
              <w:rPr>
                <w:sz w:val="18"/>
                <w:szCs w:val="18"/>
              </w:rPr>
              <w:t>0.0424</w:t>
            </w:r>
          </w:p>
        </w:tc>
        <w:tc>
          <w:tcPr>
            <w:tcW w:w="989" w:type="dxa"/>
            <w:tcBorders>
              <w:top w:val="nil"/>
              <w:left w:val="single" w:sz="2" w:space="0" w:color="000000"/>
              <w:bottom w:val="nil"/>
              <w:right w:val="single" w:sz="2" w:space="0" w:color="000000"/>
            </w:tcBorders>
            <w:vAlign w:val="center"/>
          </w:tcPr>
          <w:p w14:paraId="1911E105" w14:textId="77777777" w:rsidR="00CE32B1" w:rsidRPr="00337BCB" w:rsidRDefault="00CE32B1" w:rsidP="00337BCB">
            <w:pPr>
              <w:pStyle w:val="MDPI42tablebody"/>
              <w:rPr>
                <w:sz w:val="18"/>
                <w:szCs w:val="18"/>
              </w:rPr>
            </w:pPr>
            <w:r w:rsidRPr="00337BCB">
              <w:rPr>
                <w:sz w:val="18"/>
                <w:szCs w:val="18"/>
              </w:rPr>
              <w:t>0.0781</w:t>
            </w:r>
          </w:p>
        </w:tc>
        <w:tc>
          <w:tcPr>
            <w:tcW w:w="990" w:type="dxa"/>
            <w:tcBorders>
              <w:top w:val="nil"/>
              <w:left w:val="single" w:sz="2" w:space="0" w:color="000000"/>
              <w:bottom w:val="nil"/>
              <w:right w:val="nil"/>
            </w:tcBorders>
            <w:vAlign w:val="center"/>
          </w:tcPr>
          <w:p w14:paraId="5DF247E5" w14:textId="77777777" w:rsidR="00CE32B1" w:rsidRPr="00337BCB" w:rsidRDefault="00CE32B1" w:rsidP="00337BCB">
            <w:pPr>
              <w:pStyle w:val="MDPI42tablebody"/>
              <w:rPr>
                <w:sz w:val="18"/>
                <w:szCs w:val="18"/>
              </w:rPr>
            </w:pPr>
            <w:r w:rsidRPr="00337BCB">
              <w:rPr>
                <w:sz w:val="18"/>
                <w:szCs w:val="18"/>
              </w:rPr>
              <w:t>0.0738</w:t>
            </w:r>
          </w:p>
        </w:tc>
      </w:tr>
      <w:tr w:rsidR="008B3641" w:rsidRPr="00337BCB" w14:paraId="486087A7"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63D2253" w14:textId="77777777" w:rsidR="00CE32B1" w:rsidRPr="00337BCB" w:rsidRDefault="00CE32B1" w:rsidP="00337BCB">
            <w:pPr>
              <w:pStyle w:val="MDPI42tablebody"/>
              <w:rPr>
                <w:sz w:val="18"/>
                <w:szCs w:val="18"/>
              </w:rPr>
            </w:pPr>
            <w:r w:rsidRPr="00337BCB">
              <w:rPr>
                <w:sz w:val="18"/>
                <w:szCs w:val="18"/>
              </w:rPr>
              <w:t>SS</w:t>
            </w:r>
          </w:p>
        </w:tc>
        <w:tc>
          <w:tcPr>
            <w:tcW w:w="988" w:type="dxa"/>
            <w:tcBorders>
              <w:top w:val="nil"/>
              <w:left w:val="single" w:sz="2" w:space="0" w:color="000000"/>
              <w:bottom w:val="nil"/>
              <w:right w:val="single" w:sz="2" w:space="0" w:color="000000"/>
            </w:tcBorders>
            <w:vAlign w:val="center"/>
          </w:tcPr>
          <w:p w14:paraId="425A74F0" w14:textId="77777777" w:rsidR="00CE32B1" w:rsidRPr="00337BCB" w:rsidRDefault="00CE32B1" w:rsidP="00337BCB">
            <w:pPr>
              <w:pStyle w:val="MDPI42tablebody"/>
              <w:rPr>
                <w:sz w:val="18"/>
                <w:szCs w:val="18"/>
              </w:rPr>
            </w:pPr>
            <w:r w:rsidRPr="00337BCB">
              <w:rPr>
                <w:sz w:val="18"/>
                <w:szCs w:val="18"/>
              </w:rPr>
              <w:t>0.0460</w:t>
            </w:r>
          </w:p>
        </w:tc>
        <w:tc>
          <w:tcPr>
            <w:tcW w:w="988" w:type="dxa"/>
            <w:tcBorders>
              <w:top w:val="nil"/>
              <w:left w:val="single" w:sz="2" w:space="0" w:color="000000"/>
              <w:bottom w:val="nil"/>
              <w:right w:val="single" w:sz="2" w:space="0" w:color="000000"/>
            </w:tcBorders>
            <w:vAlign w:val="center"/>
          </w:tcPr>
          <w:p w14:paraId="2344EA2A" w14:textId="77777777" w:rsidR="00CE32B1" w:rsidRPr="00337BCB" w:rsidRDefault="00CE32B1" w:rsidP="00337BCB">
            <w:pPr>
              <w:pStyle w:val="MDPI42tablebody"/>
              <w:rPr>
                <w:sz w:val="18"/>
                <w:szCs w:val="18"/>
              </w:rPr>
            </w:pPr>
            <w:r w:rsidRPr="00337BCB">
              <w:rPr>
                <w:sz w:val="18"/>
                <w:szCs w:val="18"/>
              </w:rPr>
              <w:t>0.0276</w:t>
            </w:r>
          </w:p>
        </w:tc>
        <w:tc>
          <w:tcPr>
            <w:tcW w:w="988" w:type="dxa"/>
            <w:tcBorders>
              <w:top w:val="nil"/>
              <w:left w:val="single" w:sz="2" w:space="0" w:color="000000"/>
              <w:bottom w:val="nil"/>
              <w:right w:val="single" w:sz="2" w:space="0" w:color="000000"/>
            </w:tcBorders>
            <w:vAlign w:val="center"/>
          </w:tcPr>
          <w:p w14:paraId="25D811F8" w14:textId="77777777" w:rsidR="00CE32B1" w:rsidRPr="00337BCB" w:rsidRDefault="00CE32B1" w:rsidP="00337BCB">
            <w:pPr>
              <w:pStyle w:val="MDPI42tablebody"/>
              <w:rPr>
                <w:sz w:val="18"/>
                <w:szCs w:val="18"/>
              </w:rPr>
            </w:pPr>
            <w:r w:rsidRPr="00337BCB">
              <w:rPr>
                <w:sz w:val="18"/>
                <w:szCs w:val="18"/>
              </w:rPr>
              <w:t>0.0190</w:t>
            </w:r>
          </w:p>
        </w:tc>
        <w:tc>
          <w:tcPr>
            <w:tcW w:w="992" w:type="dxa"/>
            <w:tcBorders>
              <w:top w:val="nil"/>
              <w:left w:val="single" w:sz="2" w:space="0" w:color="000000"/>
              <w:bottom w:val="nil"/>
              <w:right w:val="single" w:sz="2" w:space="0" w:color="000000"/>
            </w:tcBorders>
            <w:vAlign w:val="center"/>
          </w:tcPr>
          <w:p w14:paraId="6D362039" w14:textId="77777777" w:rsidR="00CE32B1" w:rsidRPr="00337BCB" w:rsidRDefault="00CE32B1" w:rsidP="00337BCB">
            <w:pPr>
              <w:pStyle w:val="MDPI42tablebody"/>
              <w:rPr>
                <w:sz w:val="18"/>
                <w:szCs w:val="18"/>
              </w:rPr>
            </w:pPr>
            <w:r w:rsidRPr="00337BCB">
              <w:rPr>
                <w:sz w:val="18"/>
                <w:szCs w:val="18"/>
              </w:rPr>
              <w:t>0.0604</w:t>
            </w:r>
          </w:p>
        </w:tc>
        <w:tc>
          <w:tcPr>
            <w:tcW w:w="989" w:type="dxa"/>
            <w:tcBorders>
              <w:top w:val="nil"/>
              <w:left w:val="single" w:sz="2" w:space="0" w:color="000000"/>
              <w:bottom w:val="nil"/>
              <w:right w:val="single" w:sz="2" w:space="0" w:color="000000"/>
            </w:tcBorders>
            <w:vAlign w:val="center"/>
          </w:tcPr>
          <w:p w14:paraId="507F0F56" w14:textId="77777777" w:rsidR="00CE32B1" w:rsidRPr="00337BCB" w:rsidRDefault="00CE32B1" w:rsidP="00337BCB">
            <w:pPr>
              <w:pStyle w:val="MDPI42tablebody"/>
              <w:rPr>
                <w:sz w:val="18"/>
                <w:szCs w:val="18"/>
              </w:rPr>
            </w:pPr>
            <w:r w:rsidRPr="00337BCB">
              <w:rPr>
                <w:sz w:val="18"/>
                <w:szCs w:val="18"/>
              </w:rPr>
              <w:t>0.0625</w:t>
            </w:r>
          </w:p>
        </w:tc>
        <w:tc>
          <w:tcPr>
            <w:tcW w:w="989" w:type="dxa"/>
            <w:tcBorders>
              <w:top w:val="nil"/>
              <w:left w:val="single" w:sz="2" w:space="0" w:color="000000"/>
              <w:bottom w:val="nil"/>
              <w:right w:val="single" w:sz="2" w:space="0" w:color="000000"/>
            </w:tcBorders>
            <w:vAlign w:val="center"/>
          </w:tcPr>
          <w:p w14:paraId="357C2DFC" w14:textId="77777777" w:rsidR="00CE32B1" w:rsidRPr="00337BCB" w:rsidRDefault="00CE32B1" w:rsidP="00337BCB">
            <w:pPr>
              <w:pStyle w:val="MDPI42tablebody"/>
              <w:rPr>
                <w:sz w:val="18"/>
                <w:szCs w:val="18"/>
              </w:rPr>
            </w:pPr>
            <w:r w:rsidRPr="00337BCB">
              <w:rPr>
                <w:sz w:val="18"/>
                <w:szCs w:val="18"/>
              </w:rPr>
              <w:t>0.0251</w:t>
            </w:r>
          </w:p>
        </w:tc>
        <w:tc>
          <w:tcPr>
            <w:tcW w:w="989" w:type="dxa"/>
            <w:tcBorders>
              <w:top w:val="nil"/>
              <w:left w:val="single" w:sz="2" w:space="0" w:color="000000"/>
              <w:bottom w:val="nil"/>
              <w:right w:val="single" w:sz="2" w:space="0" w:color="000000"/>
            </w:tcBorders>
            <w:vAlign w:val="center"/>
          </w:tcPr>
          <w:p w14:paraId="77FCEAEB" w14:textId="77777777" w:rsidR="00CE32B1" w:rsidRPr="00337BCB" w:rsidRDefault="00CE32B1" w:rsidP="00337BCB">
            <w:pPr>
              <w:pStyle w:val="MDPI42tablebody"/>
              <w:rPr>
                <w:sz w:val="18"/>
                <w:szCs w:val="18"/>
              </w:rPr>
            </w:pPr>
            <w:r w:rsidRPr="00337BCB">
              <w:rPr>
                <w:sz w:val="18"/>
                <w:szCs w:val="18"/>
              </w:rPr>
              <w:t>0.0198</w:t>
            </w:r>
          </w:p>
        </w:tc>
        <w:tc>
          <w:tcPr>
            <w:tcW w:w="992" w:type="dxa"/>
            <w:tcBorders>
              <w:top w:val="nil"/>
              <w:left w:val="single" w:sz="2" w:space="0" w:color="000000"/>
              <w:bottom w:val="nil"/>
              <w:right w:val="single" w:sz="2" w:space="0" w:color="000000"/>
            </w:tcBorders>
            <w:vAlign w:val="center"/>
          </w:tcPr>
          <w:p w14:paraId="3CCD396D" w14:textId="77777777" w:rsidR="00CE32B1" w:rsidRPr="00337BCB" w:rsidRDefault="00CE32B1" w:rsidP="00337BCB">
            <w:pPr>
              <w:pStyle w:val="MDPI42tablebody"/>
              <w:rPr>
                <w:sz w:val="18"/>
                <w:szCs w:val="18"/>
              </w:rPr>
            </w:pPr>
            <w:r w:rsidRPr="00337BCB">
              <w:rPr>
                <w:sz w:val="18"/>
                <w:szCs w:val="18"/>
              </w:rPr>
              <w:t>0.1181</w:t>
            </w:r>
          </w:p>
        </w:tc>
        <w:tc>
          <w:tcPr>
            <w:tcW w:w="989" w:type="dxa"/>
            <w:tcBorders>
              <w:top w:val="nil"/>
              <w:left w:val="single" w:sz="2" w:space="0" w:color="000000"/>
              <w:bottom w:val="nil"/>
              <w:right w:val="single" w:sz="2" w:space="0" w:color="000000"/>
            </w:tcBorders>
            <w:vAlign w:val="center"/>
          </w:tcPr>
          <w:p w14:paraId="2820CE69" w14:textId="77777777" w:rsidR="00CE32B1" w:rsidRPr="00337BCB" w:rsidRDefault="00CE32B1" w:rsidP="00337BCB">
            <w:pPr>
              <w:pStyle w:val="MDPI42tablebody"/>
              <w:rPr>
                <w:sz w:val="18"/>
                <w:szCs w:val="18"/>
              </w:rPr>
            </w:pPr>
            <w:r w:rsidRPr="00337BCB">
              <w:rPr>
                <w:sz w:val="18"/>
                <w:szCs w:val="18"/>
              </w:rPr>
              <w:t>0.0537</w:t>
            </w:r>
          </w:p>
        </w:tc>
        <w:tc>
          <w:tcPr>
            <w:tcW w:w="989" w:type="dxa"/>
            <w:tcBorders>
              <w:top w:val="nil"/>
              <w:left w:val="single" w:sz="2" w:space="0" w:color="000000"/>
              <w:bottom w:val="nil"/>
              <w:right w:val="single" w:sz="2" w:space="0" w:color="000000"/>
            </w:tcBorders>
            <w:vAlign w:val="center"/>
          </w:tcPr>
          <w:p w14:paraId="0D9B5462" w14:textId="77777777" w:rsidR="00CE32B1" w:rsidRPr="00337BCB" w:rsidRDefault="00CE32B1" w:rsidP="00337BCB">
            <w:pPr>
              <w:pStyle w:val="MDPI42tablebody"/>
              <w:rPr>
                <w:sz w:val="18"/>
                <w:szCs w:val="18"/>
              </w:rPr>
            </w:pPr>
            <w:r w:rsidRPr="00337BCB">
              <w:rPr>
                <w:sz w:val="18"/>
                <w:szCs w:val="18"/>
              </w:rPr>
              <w:t>0.0403</w:t>
            </w:r>
          </w:p>
        </w:tc>
        <w:tc>
          <w:tcPr>
            <w:tcW w:w="989" w:type="dxa"/>
            <w:tcBorders>
              <w:top w:val="nil"/>
              <w:left w:val="single" w:sz="2" w:space="0" w:color="000000"/>
              <w:bottom w:val="nil"/>
              <w:right w:val="single" w:sz="2" w:space="0" w:color="000000"/>
            </w:tcBorders>
            <w:vAlign w:val="center"/>
          </w:tcPr>
          <w:p w14:paraId="1B00FCF5" w14:textId="77777777" w:rsidR="00CE32B1" w:rsidRPr="00337BCB" w:rsidRDefault="00CE32B1" w:rsidP="00337BCB">
            <w:pPr>
              <w:pStyle w:val="MDPI42tablebody"/>
              <w:rPr>
                <w:sz w:val="18"/>
                <w:szCs w:val="18"/>
              </w:rPr>
            </w:pPr>
            <w:r w:rsidRPr="00337BCB">
              <w:rPr>
                <w:sz w:val="18"/>
                <w:szCs w:val="18"/>
              </w:rPr>
              <w:t>0.0469</w:t>
            </w:r>
          </w:p>
        </w:tc>
        <w:tc>
          <w:tcPr>
            <w:tcW w:w="990" w:type="dxa"/>
            <w:tcBorders>
              <w:top w:val="nil"/>
              <w:left w:val="single" w:sz="2" w:space="0" w:color="000000"/>
              <w:bottom w:val="nil"/>
              <w:right w:val="nil"/>
            </w:tcBorders>
            <w:vAlign w:val="center"/>
          </w:tcPr>
          <w:p w14:paraId="0FF5162D" w14:textId="77777777" w:rsidR="00CE32B1" w:rsidRPr="00337BCB" w:rsidRDefault="00CE32B1" w:rsidP="00337BCB">
            <w:pPr>
              <w:pStyle w:val="MDPI42tablebody"/>
              <w:rPr>
                <w:sz w:val="18"/>
                <w:szCs w:val="18"/>
              </w:rPr>
            </w:pPr>
            <w:r w:rsidRPr="00337BCB">
              <w:rPr>
                <w:sz w:val="18"/>
                <w:szCs w:val="18"/>
              </w:rPr>
              <w:t>0.0902</w:t>
            </w:r>
          </w:p>
        </w:tc>
      </w:tr>
      <w:tr w:rsidR="008B3641" w:rsidRPr="00337BCB" w14:paraId="5D35F56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A40DA33" w14:textId="77777777" w:rsidR="00CE32B1" w:rsidRPr="00337BCB" w:rsidRDefault="00CE32B1" w:rsidP="00337BCB">
            <w:pPr>
              <w:pStyle w:val="MDPI42tablebody"/>
              <w:rPr>
                <w:sz w:val="18"/>
                <w:szCs w:val="18"/>
              </w:rPr>
            </w:pPr>
            <w:r w:rsidRPr="00337BCB">
              <w:rPr>
                <w:sz w:val="18"/>
                <w:szCs w:val="18"/>
              </w:rPr>
              <w:t>EC</w:t>
            </w:r>
          </w:p>
        </w:tc>
        <w:tc>
          <w:tcPr>
            <w:tcW w:w="988" w:type="dxa"/>
            <w:tcBorders>
              <w:top w:val="nil"/>
              <w:left w:val="single" w:sz="2" w:space="0" w:color="000000"/>
              <w:bottom w:val="nil"/>
              <w:right w:val="single" w:sz="2" w:space="0" w:color="000000"/>
            </w:tcBorders>
            <w:vAlign w:val="center"/>
          </w:tcPr>
          <w:p w14:paraId="64FFA9C5" w14:textId="77777777" w:rsidR="00CE32B1" w:rsidRPr="00337BCB" w:rsidRDefault="00CE32B1" w:rsidP="00337BCB">
            <w:pPr>
              <w:pStyle w:val="MDPI42tablebody"/>
              <w:rPr>
                <w:sz w:val="18"/>
                <w:szCs w:val="18"/>
              </w:rPr>
            </w:pPr>
            <w:r w:rsidRPr="00337BCB">
              <w:rPr>
                <w:sz w:val="18"/>
                <w:szCs w:val="18"/>
              </w:rPr>
              <w:t>0.0546</w:t>
            </w:r>
          </w:p>
        </w:tc>
        <w:tc>
          <w:tcPr>
            <w:tcW w:w="988" w:type="dxa"/>
            <w:tcBorders>
              <w:top w:val="nil"/>
              <w:left w:val="single" w:sz="3" w:space="0" w:color="000000"/>
              <w:bottom w:val="nil"/>
              <w:right w:val="single" w:sz="3" w:space="0" w:color="000000"/>
            </w:tcBorders>
            <w:vAlign w:val="center"/>
          </w:tcPr>
          <w:p w14:paraId="3F20E334" w14:textId="77777777" w:rsidR="00CE32B1" w:rsidRPr="00337BCB" w:rsidRDefault="00CE32B1" w:rsidP="00337BCB">
            <w:pPr>
              <w:pStyle w:val="MDPI42tablebody"/>
              <w:rPr>
                <w:sz w:val="18"/>
                <w:szCs w:val="18"/>
              </w:rPr>
            </w:pPr>
            <w:r w:rsidRPr="00337BCB">
              <w:rPr>
                <w:sz w:val="18"/>
                <w:szCs w:val="18"/>
              </w:rPr>
              <w:t>0.0592</w:t>
            </w:r>
          </w:p>
        </w:tc>
        <w:tc>
          <w:tcPr>
            <w:tcW w:w="988" w:type="dxa"/>
            <w:tcBorders>
              <w:top w:val="nil"/>
              <w:left w:val="single" w:sz="2" w:space="0" w:color="000000"/>
              <w:bottom w:val="nil"/>
              <w:right w:val="single" w:sz="2" w:space="0" w:color="000000"/>
            </w:tcBorders>
            <w:vAlign w:val="center"/>
          </w:tcPr>
          <w:p w14:paraId="6BB9064C" w14:textId="77777777" w:rsidR="00CE32B1" w:rsidRPr="00337BCB" w:rsidRDefault="00CE32B1" w:rsidP="00337BCB">
            <w:pPr>
              <w:pStyle w:val="MDPI42tablebody"/>
              <w:rPr>
                <w:sz w:val="18"/>
                <w:szCs w:val="18"/>
              </w:rPr>
            </w:pPr>
            <w:r w:rsidRPr="00337BCB">
              <w:rPr>
                <w:sz w:val="18"/>
                <w:szCs w:val="18"/>
              </w:rPr>
              <w:t>0.0774</w:t>
            </w:r>
          </w:p>
        </w:tc>
        <w:tc>
          <w:tcPr>
            <w:tcW w:w="992" w:type="dxa"/>
            <w:tcBorders>
              <w:top w:val="nil"/>
              <w:left w:val="single" w:sz="3" w:space="0" w:color="000000"/>
              <w:bottom w:val="nil"/>
              <w:right w:val="single" w:sz="3" w:space="0" w:color="000000"/>
            </w:tcBorders>
            <w:vAlign w:val="center"/>
          </w:tcPr>
          <w:p w14:paraId="34338B98" w14:textId="77777777" w:rsidR="00CE32B1" w:rsidRPr="00337BCB" w:rsidRDefault="00CE32B1" w:rsidP="00337BCB">
            <w:pPr>
              <w:pStyle w:val="MDPI42tablebody"/>
              <w:rPr>
                <w:sz w:val="18"/>
                <w:szCs w:val="18"/>
              </w:rPr>
            </w:pPr>
            <w:r w:rsidRPr="00337BCB">
              <w:rPr>
                <w:sz w:val="18"/>
                <w:szCs w:val="18"/>
              </w:rPr>
              <w:t>0.0411</w:t>
            </w:r>
          </w:p>
        </w:tc>
        <w:tc>
          <w:tcPr>
            <w:tcW w:w="989" w:type="dxa"/>
            <w:tcBorders>
              <w:top w:val="nil"/>
              <w:left w:val="single" w:sz="2" w:space="0" w:color="000000"/>
              <w:bottom w:val="nil"/>
              <w:right w:val="single" w:sz="2" w:space="0" w:color="000000"/>
            </w:tcBorders>
            <w:vAlign w:val="center"/>
          </w:tcPr>
          <w:p w14:paraId="387F14F8" w14:textId="77777777" w:rsidR="00CE32B1" w:rsidRPr="00337BCB" w:rsidRDefault="00CE32B1" w:rsidP="00337BCB">
            <w:pPr>
              <w:pStyle w:val="MDPI42tablebody"/>
              <w:rPr>
                <w:sz w:val="18"/>
                <w:szCs w:val="18"/>
              </w:rPr>
            </w:pPr>
            <w:r w:rsidRPr="00337BCB">
              <w:rPr>
                <w:sz w:val="18"/>
                <w:szCs w:val="18"/>
              </w:rPr>
              <w:t>0.0445</w:t>
            </w:r>
          </w:p>
        </w:tc>
        <w:tc>
          <w:tcPr>
            <w:tcW w:w="989" w:type="dxa"/>
            <w:tcBorders>
              <w:top w:val="nil"/>
              <w:left w:val="single" w:sz="3" w:space="0" w:color="000000"/>
              <w:bottom w:val="nil"/>
              <w:right w:val="single" w:sz="3" w:space="0" w:color="000000"/>
            </w:tcBorders>
            <w:vAlign w:val="center"/>
          </w:tcPr>
          <w:p w14:paraId="7E544442" w14:textId="77777777" w:rsidR="00CE32B1" w:rsidRPr="00337BCB" w:rsidRDefault="00CE32B1" w:rsidP="00337BCB">
            <w:pPr>
              <w:pStyle w:val="MDPI42tablebody"/>
              <w:rPr>
                <w:sz w:val="18"/>
                <w:szCs w:val="18"/>
              </w:rPr>
            </w:pPr>
            <w:r w:rsidRPr="00337BCB">
              <w:rPr>
                <w:sz w:val="18"/>
                <w:szCs w:val="18"/>
              </w:rPr>
              <w:t>0.0328</w:t>
            </w:r>
          </w:p>
        </w:tc>
        <w:tc>
          <w:tcPr>
            <w:tcW w:w="989" w:type="dxa"/>
            <w:tcBorders>
              <w:top w:val="nil"/>
              <w:left w:val="single" w:sz="2" w:space="0" w:color="000000"/>
              <w:bottom w:val="nil"/>
              <w:right w:val="single" w:sz="2" w:space="0" w:color="000000"/>
            </w:tcBorders>
            <w:vAlign w:val="center"/>
          </w:tcPr>
          <w:p w14:paraId="01CB93D6" w14:textId="77777777" w:rsidR="00CE32B1" w:rsidRPr="00305E0A" w:rsidRDefault="00CE32B1" w:rsidP="00337BCB">
            <w:pPr>
              <w:pStyle w:val="MDPI42tablebody"/>
              <w:rPr>
                <w:b/>
                <w:sz w:val="18"/>
                <w:rPrChange w:id="5755" w:author="Author" w:date="2023-03-17T07:19:00Z">
                  <w:rPr>
                    <w:sz w:val="18"/>
                  </w:rPr>
                </w:rPrChange>
              </w:rPr>
            </w:pPr>
            <w:r w:rsidRPr="00305E0A">
              <w:rPr>
                <w:b/>
                <w:sz w:val="18"/>
                <w:u w:val="single"/>
                <w:rPrChange w:id="5756" w:author="Author" w:date="2023-03-17T07:19:00Z">
                  <w:rPr>
                    <w:sz w:val="18"/>
                    <w:u w:val="single"/>
                  </w:rPr>
                </w:rPrChange>
              </w:rPr>
              <w:t>0.1580</w:t>
            </w:r>
          </w:p>
        </w:tc>
        <w:tc>
          <w:tcPr>
            <w:tcW w:w="992" w:type="dxa"/>
            <w:tcBorders>
              <w:top w:val="nil"/>
              <w:left w:val="single" w:sz="3" w:space="0" w:color="000000"/>
              <w:bottom w:val="nil"/>
              <w:right w:val="single" w:sz="3" w:space="0" w:color="000000"/>
            </w:tcBorders>
            <w:vAlign w:val="center"/>
          </w:tcPr>
          <w:p w14:paraId="79F335F5" w14:textId="77777777" w:rsidR="00CE32B1" w:rsidRPr="00337BCB" w:rsidRDefault="00CE32B1" w:rsidP="00337BCB">
            <w:pPr>
              <w:pStyle w:val="MDPI42tablebody"/>
              <w:rPr>
                <w:sz w:val="18"/>
                <w:szCs w:val="18"/>
              </w:rPr>
            </w:pPr>
            <w:r w:rsidRPr="00337BCB">
              <w:rPr>
                <w:sz w:val="18"/>
                <w:szCs w:val="18"/>
              </w:rPr>
              <w:t>0.0173</w:t>
            </w:r>
          </w:p>
        </w:tc>
        <w:tc>
          <w:tcPr>
            <w:tcW w:w="989" w:type="dxa"/>
            <w:tcBorders>
              <w:top w:val="nil"/>
              <w:left w:val="single" w:sz="2" w:space="0" w:color="000000"/>
              <w:bottom w:val="nil"/>
              <w:right w:val="single" w:sz="2" w:space="0" w:color="000000"/>
            </w:tcBorders>
            <w:vAlign w:val="center"/>
          </w:tcPr>
          <w:p w14:paraId="0269E136" w14:textId="77777777" w:rsidR="00CE32B1" w:rsidRPr="00337BCB" w:rsidRDefault="00CE32B1" w:rsidP="00337BCB">
            <w:pPr>
              <w:pStyle w:val="MDPI42tablebody"/>
              <w:rPr>
                <w:sz w:val="18"/>
                <w:szCs w:val="18"/>
              </w:rPr>
            </w:pPr>
            <w:r w:rsidRPr="00337BCB">
              <w:rPr>
                <w:sz w:val="18"/>
                <w:szCs w:val="18"/>
              </w:rPr>
              <w:t>0.0644</w:t>
            </w:r>
          </w:p>
        </w:tc>
        <w:tc>
          <w:tcPr>
            <w:tcW w:w="989" w:type="dxa"/>
            <w:tcBorders>
              <w:top w:val="nil"/>
              <w:left w:val="single" w:sz="3" w:space="0" w:color="000000"/>
              <w:bottom w:val="nil"/>
              <w:right w:val="single" w:sz="3" w:space="0" w:color="000000"/>
            </w:tcBorders>
            <w:vAlign w:val="center"/>
          </w:tcPr>
          <w:p w14:paraId="32F179B5" w14:textId="77777777" w:rsidR="00CE32B1" w:rsidRPr="00337BCB" w:rsidRDefault="00CE32B1" w:rsidP="00337BCB">
            <w:pPr>
              <w:pStyle w:val="MDPI42tablebody"/>
              <w:rPr>
                <w:sz w:val="18"/>
                <w:szCs w:val="18"/>
              </w:rPr>
            </w:pPr>
            <w:r w:rsidRPr="00337BCB">
              <w:rPr>
                <w:sz w:val="18"/>
                <w:szCs w:val="18"/>
              </w:rPr>
              <w:t>0.0657</w:t>
            </w:r>
          </w:p>
        </w:tc>
        <w:tc>
          <w:tcPr>
            <w:tcW w:w="989" w:type="dxa"/>
            <w:tcBorders>
              <w:top w:val="nil"/>
              <w:left w:val="single" w:sz="2" w:space="0" w:color="000000"/>
              <w:bottom w:val="nil"/>
              <w:right w:val="single" w:sz="2" w:space="0" w:color="000000"/>
            </w:tcBorders>
            <w:vAlign w:val="center"/>
          </w:tcPr>
          <w:p w14:paraId="74D6EB38" w14:textId="77777777" w:rsidR="00CE32B1" w:rsidRPr="00305E0A" w:rsidRDefault="00CE32B1" w:rsidP="00337BCB">
            <w:pPr>
              <w:pStyle w:val="MDPI42tablebody"/>
              <w:rPr>
                <w:b/>
                <w:sz w:val="18"/>
                <w:rPrChange w:id="5757" w:author="Author" w:date="2023-03-17T07:19:00Z">
                  <w:rPr>
                    <w:sz w:val="18"/>
                  </w:rPr>
                </w:rPrChange>
              </w:rPr>
            </w:pPr>
            <w:r w:rsidRPr="00305E0A">
              <w:rPr>
                <w:b/>
                <w:sz w:val="18"/>
                <w:u w:val="single"/>
                <w:rPrChange w:id="5758" w:author="Author" w:date="2023-03-17T07:19:00Z">
                  <w:rPr>
                    <w:sz w:val="18"/>
                    <w:u w:val="single"/>
                  </w:rPr>
                </w:rPrChange>
              </w:rPr>
              <w:t>0.1016</w:t>
            </w:r>
          </w:p>
        </w:tc>
        <w:tc>
          <w:tcPr>
            <w:tcW w:w="990" w:type="dxa"/>
            <w:tcBorders>
              <w:top w:val="nil"/>
              <w:left w:val="single" w:sz="2" w:space="0" w:color="000000"/>
              <w:bottom w:val="nil"/>
              <w:right w:val="nil"/>
            </w:tcBorders>
            <w:vAlign w:val="center"/>
          </w:tcPr>
          <w:p w14:paraId="740ACBB6" w14:textId="77777777" w:rsidR="00CE32B1" w:rsidRPr="00337BCB" w:rsidRDefault="00CE32B1" w:rsidP="00337BCB">
            <w:pPr>
              <w:pStyle w:val="MDPI42tablebody"/>
              <w:rPr>
                <w:sz w:val="18"/>
                <w:szCs w:val="18"/>
              </w:rPr>
            </w:pPr>
            <w:r w:rsidRPr="00337BCB">
              <w:rPr>
                <w:sz w:val="18"/>
                <w:szCs w:val="18"/>
              </w:rPr>
              <w:t>0.0574</w:t>
            </w:r>
          </w:p>
        </w:tc>
      </w:tr>
      <w:tr w:rsidR="008B3641" w:rsidRPr="00337BCB" w14:paraId="0AF61CA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1587F3" w14:textId="77777777" w:rsidR="00CE32B1" w:rsidRPr="00337BCB" w:rsidRDefault="00CE32B1" w:rsidP="00337BCB">
            <w:pPr>
              <w:pStyle w:val="MDPI42tablebody"/>
              <w:rPr>
                <w:sz w:val="18"/>
                <w:szCs w:val="18"/>
              </w:rPr>
            </w:pPr>
            <w:r w:rsidRPr="00337BCB">
              <w:rPr>
                <w:sz w:val="18"/>
                <w:szCs w:val="18"/>
              </w:rPr>
              <w:t>pH</w:t>
            </w:r>
          </w:p>
        </w:tc>
        <w:tc>
          <w:tcPr>
            <w:tcW w:w="988" w:type="dxa"/>
            <w:tcBorders>
              <w:top w:val="nil"/>
              <w:left w:val="single" w:sz="2" w:space="0" w:color="000000"/>
              <w:bottom w:val="nil"/>
              <w:right w:val="single" w:sz="2" w:space="0" w:color="000000"/>
            </w:tcBorders>
            <w:vAlign w:val="center"/>
          </w:tcPr>
          <w:p w14:paraId="270D734F" w14:textId="77777777" w:rsidR="00CE32B1" w:rsidRPr="00337BCB" w:rsidRDefault="00CE32B1" w:rsidP="00337BCB">
            <w:pPr>
              <w:pStyle w:val="MDPI42tablebody"/>
              <w:rPr>
                <w:sz w:val="18"/>
                <w:szCs w:val="18"/>
              </w:rPr>
            </w:pPr>
            <w:r w:rsidRPr="00337BCB">
              <w:rPr>
                <w:sz w:val="18"/>
                <w:szCs w:val="18"/>
              </w:rPr>
              <w:t>0.0613</w:t>
            </w:r>
          </w:p>
        </w:tc>
        <w:tc>
          <w:tcPr>
            <w:tcW w:w="988" w:type="dxa"/>
            <w:tcBorders>
              <w:top w:val="nil"/>
              <w:left w:val="single" w:sz="2" w:space="0" w:color="000000"/>
              <w:bottom w:val="nil"/>
              <w:right w:val="single" w:sz="2" w:space="0" w:color="000000"/>
            </w:tcBorders>
            <w:vAlign w:val="center"/>
          </w:tcPr>
          <w:p w14:paraId="4A0D6541" w14:textId="77777777" w:rsidR="00CE32B1" w:rsidRPr="00337BCB" w:rsidRDefault="00CE32B1" w:rsidP="00337BCB">
            <w:pPr>
              <w:pStyle w:val="MDPI42tablebody"/>
              <w:rPr>
                <w:sz w:val="18"/>
                <w:szCs w:val="18"/>
              </w:rPr>
            </w:pPr>
            <w:r w:rsidRPr="00337BCB">
              <w:rPr>
                <w:sz w:val="18"/>
                <w:szCs w:val="18"/>
              </w:rPr>
              <w:t>0.0626</w:t>
            </w:r>
          </w:p>
        </w:tc>
        <w:tc>
          <w:tcPr>
            <w:tcW w:w="988" w:type="dxa"/>
            <w:tcBorders>
              <w:top w:val="nil"/>
              <w:left w:val="single" w:sz="2" w:space="0" w:color="000000"/>
              <w:bottom w:val="nil"/>
              <w:right w:val="single" w:sz="2" w:space="0" w:color="000000"/>
            </w:tcBorders>
            <w:vAlign w:val="center"/>
          </w:tcPr>
          <w:p w14:paraId="7EF25A5B" w14:textId="77777777" w:rsidR="00CE32B1" w:rsidRPr="00337BCB" w:rsidRDefault="00CE32B1" w:rsidP="00337BCB">
            <w:pPr>
              <w:pStyle w:val="MDPI42tablebody"/>
              <w:rPr>
                <w:sz w:val="18"/>
                <w:szCs w:val="18"/>
              </w:rPr>
            </w:pPr>
            <w:r w:rsidRPr="00337BCB">
              <w:rPr>
                <w:sz w:val="18"/>
                <w:szCs w:val="18"/>
              </w:rPr>
              <w:t>0.0333</w:t>
            </w:r>
          </w:p>
        </w:tc>
        <w:tc>
          <w:tcPr>
            <w:tcW w:w="992" w:type="dxa"/>
            <w:tcBorders>
              <w:top w:val="nil"/>
              <w:left w:val="single" w:sz="2" w:space="0" w:color="000000"/>
              <w:bottom w:val="nil"/>
              <w:right w:val="single" w:sz="2" w:space="0" w:color="000000"/>
            </w:tcBorders>
            <w:vAlign w:val="center"/>
          </w:tcPr>
          <w:p w14:paraId="32815CE8" w14:textId="77777777" w:rsidR="00CE32B1" w:rsidRPr="00337BCB" w:rsidRDefault="00CE32B1" w:rsidP="00337BCB">
            <w:pPr>
              <w:pStyle w:val="MDPI42tablebody"/>
              <w:rPr>
                <w:sz w:val="18"/>
                <w:szCs w:val="18"/>
              </w:rPr>
            </w:pPr>
            <w:r w:rsidRPr="00337BCB">
              <w:rPr>
                <w:sz w:val="18"/>
                <w:szCs w:val="18"/>
              </w:rPr>
              <w:t>0.0130</w:t>
            </w:r>
          </w:p>
        </w:tc>
        <w:tc>
          <w:tcPr>
            <w:tcW w:w="989" w:type="dxa"/>
            <w:tcBorders>
              <w:top w:val="nil"/>
              <w:left w:val="single" w:sz="2" w:space="0" w:color="000000"/>
              <w:bottom w:val="nil"/>
              <w:right w:val="single" w:sz="2" w:space="0" w:color="000000"/>
            </w:tcBorders>
            <w:vAlign w:val="center"/>
          </w:tcPr>
          <w:p w14:paraId="27D5EFE6" w14:textId="77777777" w:rsidR="00CE32B1" w:rsidRPr="00305E0A" w:rsidRDefault="00CE32B1" w:rsidP="00337BCB">
            <w:pPr>
              <w:pStyle w:val="MDPI42tablebody"/>
              <w:rPr>
                <w:b/>
                <w:sz w:val="18"/>
                <w:rPrChange w:id="5759" w:author="Author" w:date="2023-03-17T07:19:00Z">
                  <w:rPr>
                    <w:sz w:val="18"/>
                  </w:rPr>
                </w:rPrChange>
              </w:rPr>
            </w:pPr>
            <w:r w:rsidRPr="00305E0A">
              <w:rPr>
                <w:b/>
                <w:sz w:val="18"/>
                <w:u w:val="single"/>
                <w:rPrChange w:id="5760" w:author="Author" w:date="2023-03-17T07:19:00Z">
                  <w:rPr>
                    <w:sz w:val="18"/>
                    <w:u w:val="single"/>
                  </w:rPr>
                </w:rPrChange>
              </w:rPr>
              <w:t>0.0857</w:t>
            </w:r>
          </w:p>
        </w:tc>
        <w:tc>
          <w:tcPr>
            <w:tcW w:w="989" w:type="dxa"/>
            <w:tcBorders>
              <w:top w:val="nil"/>
              <w:left w:val="single" w:sz="2" w:space="0" w:color="000000"/>
              <w:bottom w:val="nil"/>
              <w:right w:val="single" w:sz="2" w:space="0" w:color="000000"/>
            </w:tcBorders>
            <w:vAlign w:val="center"/>
          </w:tcPr>
          <w:p w14:paraId="55610632" w14:textId="77777777" w:rsidR="00CE32B1" w:rsidRPr="00305E0A" w:rsidRDefault="00CE32B1" w:rsidP="00337BCB">
            <w:pPr>
              <w:pStyle w:val="MDPI42tablebody"/>
              <w:rPr>
                <w:b/>
                <w:sz w:val="18"/>
                <w:rPrChange w:id="5761" w:author="Author" w:date="2023-03-17T07:19:00Z">
                  <w:rPr>
                    <w:sz w:val="18"/>
                  </w:rPr>
                </w:rPrChange>
              </w:rPr>
            </w:pPr>
            <w:r w:rsidRPr="00305E0A">
              <w:rPr>
                <w:b/>
                <w:sz w:val="18"/>
                <w:u w:val="single"/>
                <w:rPrChange w:id="5762" w:author="Author" w:date="2023-03-17T07:19:00Z">
                  <w:rPr>
                    <w:sz w:val="18"/>
                    <w:u w:val="single"/>
                  </w:rPr>
                </w:rPrChange>
              </w:rPr>
              <w:t>0.1221</w:t>
            </w:r>
          </w:p>
        </w:tc>
        <w:tc>
          <w:tcPr>
            <w:tcW w:w="989" w:type="dxa"/>
            <w:tcBorders>
              <w:top w:val="nil"/>
              <w:left w:val="single" w:sz="2" w:space="0" w:color="000000"/>
              <w:bottom w:val="nil"/>
              <w:right w:val="single" w:sz="2" w:space="0" w:color="000000"/>
            </w:tcBorders>
            <w:vAlign w:val="center"/>
          </w:tcPr>
          <w:p w14:paraId="06379C7C" w14:textId="77777777" w:rsidR="00CE32B1" w:rsidRPr="00337BCB" w:rsidRDefault="00CE32B1" w:rsidP="00337BCB">
            <w:pPr>
              <w:pStyle w:val="MDPI42tablebody"/>
              <w:rPr>
                <w:sz w:val="18"/>
                <w:szCs w:val="18"/>
              </w:rPr>
            </w:pPr>
            <w:r w:rsidRPr="00337BCB">
              <w:rPr>
                <w:sz w:val="18"/>
                <w:szCs w:val="18"/>
              </w:rPr>
              <w:t>0.0202</w:t>
            </w:r>
          </w:p>
        </w:tc>
        <w:tc>
          <w:tcPr>
            <w:tcW w:w="992" w:type="dxa"/>
            <w:tcBorders>
              <w:top w:val="nil"/>
              <w:left w:val="single" w:sz="2" w:space="0" w:color="000000"/>
              <w:bottom w:val="nil"/>
              <w:right w:val="single" w:sz="2" w:space="0" w:color="000000"/>
            </w:tcBorders>
            <w:vAlign w:val="center"/>
          </w:tcPr>
          <w:p w14:paraId="1E7AFF3D" w14:textId="77777777" w:rsidR="00CE32B1" w:rsidRPr="00337BCB" w:rsidRDefault="00CE32B1" w:rsidP="00337BCB">
            <w:pPr>
              <w:pStyle w:val="MDPI42tablebody"/>
              <w:rPr>
                <w:sz w:val="18"/>
                <w:szCs w:val="18"/>
              </w:rPr>
            </w:pPr>
            <w:r w:rsidRPr="00337BCB">
              <w:rPr>
                <w:sz w:val="18"/>
                <w:szCs w:val="18"/>
              </w:rPr>
              <w:t>0.0580</w:t>
            </w:r>
          </w:p>
        </w:tc>
        <w:tc>
          <w:tcPr>
            <w:tcW w:w="989" w:type="dxa"/>
            <w:tcBorders>
              <w:top w:val="nil"/>
              <w:left w:val="single" w:sz="2" w:space="0" w:color="000000"/>
              <w:bottom w:val="nil"/>
              <w:right w:val="single" w:sz="2" w:space="0" w:color="000000"/>
            </w:tcBorders>
            <w:vAlign w:val="center"/>
          </w:tcPr>
          <w:p w14:paraId="6F9E97DB" w14:textId="77777777" w:rsidR="00CE32B1" w:rsidRPr="00337BCB" w:rsidRDefault="00CE32B1" w:rsidP="00337BCB">
            <w:pPr>
              <w:pStyle w:val="MDPI42tablebody"/>
              <w:rPr>
                <w:sz w:val="18"/>
                <w:szCs w:val="18"/>
              </w:rPr>
            </w:pPr>
            <w:r w:rsidRPr="00337BCB">
              <w:rPr>
                <w:sz w:val="18"/>
                <w:szCs w:val="18"/>
              </w:rPr>
              <w:t>0.0698</w:t>
            </w:r>
          </w:p>
        </w:tc>
        <w:tc>
          <w:tcPr>
            <w:tcW w:w="989" w:type="dxa"/>
            <w:tcBorders>
              <w:top w:val="nil"/>
              <w:left w:val="single" w:sz="2" w:space="0" w:color="000000"/>
              <w:bottom w:val="nil"/>
              <w:right w:val="single" w:sz="2" w:space="0" w:color="000000"/>
            </w:tcBorders>
            <w:vAlign w:val="center"/>
          </w:tcPr>
          <w:p w14:paraId="32349E73" w14:textId="77777777" w:rsidR="00CE32B1" w:rsidRPr="00337BCB" w:rsidRDefault="00CE32B1" w:rsidP="00337BCB">
            <w:pPr>
              <w:pStyle w:val="MDPI42tablebody"/>
              <w:rPr>
                <w:sz w:val="18"/>
                <w:szCs w:val="18"/>
              </w:rPr>
            </w:pPr>
            <w:r w:rsidRPr="00337BCB">
              <w:rPr>
                <w:sz w:val="18"/>
                <w:szCs w:val="18"/>
              </w:rPr>
              <w:t>0.0869</w:t>
            </w:r>
          </w:p>
        </w:tc>
        <w:tc>
          <w:tcPr>
            <w:tcW w:w="989" w:type="dxa"/>
            <w:tcBorders>
              <w:top w:val="nil"/>
              <w:left w:val="single" w:sz="2" w:space="0" w:color="000000"/>
              <w:bottom w:val="nil"/>
              <w:right w:val="single" w:sz="2" w:space="0" w:color="000000"/>
            </w:tcBorders>
            <w:vAlign w:val="center"/>
          </w:tcPr>
          <w:p w14:paraId="27AF7F37" w14:textId="77777777" w:rsidR="00CE32B1" w:rsidRPr="00337BCB" w:rsidRDefault="00CE32B1" w:rsidP="00337BCB">
            <w:pPr>
              <w:pStyle w:val="MDPI42tablebody"/>
              <w:rPr>
                <w:sz w:val="18"/>
                <w:szCs w:val="18"/>
              </w:rPr>
            </w:pPr>
            <w:r w:rsidRPr="00337BCB">
              <w:rPr>
                <w:sz w:val="18"/>
                <w:szCs w:val="18"/>
              </w:rPr>
              <w:t>0.0443</w:t>
            </w:r>
          </w:p>
        </w:tc>
        <w:tc>
          <w:tcPr>
            <w:tcW w:w="990" w:type="dxa"/>
            <w:tcBorders>
              <w:top w:val="nil"/>
              <w:left w:val="single" w:sz="2" w:space="0" w:color="000000"/>
              <w:bottom w:val="nil"/>
              <w:right w:val="nil"/>
            </w:tcBorders>
            <w:vAlign w:val="center"/>
          </w:tcPr>
          <w:p w14:paraId="12B027DE" w14:textId="77777777" w:rsidR="00CE32B1" w:rsidRPr="00337BCB" w:rsidRDefault="00CE32B1" w:rsidP="00337BCB">
            <w:pPr>
              <w:pStyle w:val="MDPI42tablebody"/>
              <w:rPr>
                <w:sz w:val="18"/>
                <w:szCs w:val="18"/>
              </w:rPr>
            </w:pPr>
            <w:r w:rsidRPr="00337BCB">
              <w:rPr>
                <w:sz w:val="18"/>
                <w:szCs w:val="18"/>
              </w:rPr>
              <w:t>0.0410</w:t>
            </w:r>
          </w:p>
        </w:tc>
      </w:tr>
      <w:tr w:rsidR="008B3641" w:rsidRPr="00337BCB" w14:paraId="3158009A"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EB71F6C" w14:textId="77777777" w:rsidR="00CE32B1" w:rsidRPr="00337BCB" w:rsidRDefault="00CE32B1" w:rsidP="00337BCB">
            <w:pPr>
              <w:pStyle w:val="MDPI42tablebody"/>
              <w:rPr>
                <w:sz w:val="18"/>
                <w:szCs w:val="18"/>
              </w:rPr>
            </w:pPr>
            <w:r w:rsidRPr="00337BCB">
              <w:rPr>
                <w:sz w:val="18"/>
                <w:szCs w:val="18"/>
              </w:rPr>
              <w:t>DO</w:t>
            </w:r>
          </w:p>
        </w:tc>
        <w:tc>
          <w:tcPr>
            <w:tcW w:w="988" w:type="dxa"/>
            <w:tcBorders>
              <w:top w:val="nil"/>
              <w:left w:val="single" w:sz="2" w:space="0" w:color="000000"/>
              <w:bottom w:val="nil"/>
              <w:right w:val="single" w:sz="2" w:space="0" w:color="000000"/>
            </w:tcBorders>
            <w:vAlign w:val="center"/>
          </w:tcPr>
          <w:p w14:paraId="723D2E66" w14:textId="77777777" w:rsidR="00CE32B1" w:rsidRPr="00305E0A" w:rsidRDefault="00CE32B1" w:rsidP="00337BCB">
            <w:pPr>
              <w:pStyle w:val="MDPI42tablebody"/>
              <w:rPr>
                <w:b/>
                <w:sz w:val="18"/>
                <w:rPrChange w:id="5763" w:author="Author" w:date="2023-03-17T07:19:00Z">
                  <w:rPr>
                    <w:sz w:val="18"/>
                  </w:rPr>
                </w:rPrChange>
              </w:rPr>
            </w:pPr>
            <w:r w:rsidRPr="00305E0A">
              <w:rPr>
                <w:b/>
                <w:sz w:val="18"/>
                <w:u w:val="single"/>
                <w:rPrChange w:id="5764" w:author="Author" w:date="2023-03-17T07:19:00Z">
                  <w:rPr>
                    <w:sz w:val="18"/>
                    <w:u w:val="single"/>
                  </w:rPr>
                </w:rPrChange>
              </w:rPr>
              <w:t>0.2037</w:t>
            </w:r>
          </w:p>
        </w:tc>
        <w:tc>
          <w:tcPr>
            <w:tcW w:w="988" w:type="dxa"/>
            <w:tcBorders>
              <w:top w:val="nil"/>
              <w:left w:val="single" w:sz="3" w:space="0" w:color="000000"/>
              <w:bottom w:val="nil"/>
              <w:right w:val="single" w:sz="3" w:space="0" w:color="000000"/>
            </w:tcBorders>
            <w:vAlign w:val="center"/>
          </w:tcPr>
          <w:p w14:paraId="3029F9CA" w14:textId="77777777" w:rsidR="00CE32B1" w:rsidRPr="00305E0A" w:rsidRDefault="00CE32B1" w:rsidP="00337BCB">
            <w:pPr>
              <w:pStyle w:val="MDPI42tablebody"/>
              <w:rPr>
                <w:b/>
                <w:sz w:val="18"/>
                <w:rPrChange w:id="5765" w:author="Author" w:date="2023-03-17T07:19:00Z">
                  <w:rPr>
                    <w:sz w:val="18"/>
                  </w:rPr>
                </w:rPrChange>
              </w:rPr>
            </w:pPr>
            <w:r w:rsidRPr="00305E0A">
              <w:rPr>
                <w:b/>
                <w:sz w:val="18"/>
                <w:u w:val="single"/>
                <w:rPrChange w:id="5766" w:author="Author" w:date="2023-03-17T07:19:00Z">
                  <w:rPr>
                    <w:sz w:val="18"/>
                    <w:u w:val="single"/>
                  </w:rPr>
                </w:rPrChange>
              </w:rPr>
              <w:t>0.1009</w:t>
            </w:r>
          </w:p>
        </w:tc>
        <w:tc>
          <w:tcPr>
            <w:tcW w:w="988" w:type="dxa"/>
            <w:tcBorders>
              <w:top w:val="nil"/>
              <w:left w:val="single" w:sz="2" w:space="0" w:color="000000"/>
              <w:bottom w:val="nil"/>
              <w:right w:val="single" w:sz="2" w:space="0" w:color="000000"/>
            </w:tcBorders>
            <w:vAlign w:val="center"/>
          </w:tcPr>
          <w:p w14:paraId="5560823D" w14:textId="77777777" w:rsidR="00CE32B1" w:rsidRPr="00305E0A" w:rsidRDefault="00CE32B1" w:rsidP="00337BCB">
            <w:pPr>
              <w:pStyle w:val="MDPI42tablebody"/>
              <w:rPr>
                <w:b/>
                <w:sz w:val="18"/>
                <w:rPrChange w:id="5767" w:author="Author" w:date="2023-03-17T07:19:00Z">
                  <w:rPr>
                    <w:sz w:val="18"/>
                  </w:rPr>
                </w:rPrChange>
              </w:rPr>
            </w:pPr>
            <w:r w:rsidRPr="00305E0A">
              <w:rPr>
                <w:b/>
                <w:sz w:val="18"/>
                <w:u w:val="single"/>
                <w:rPrChange w:id="5768" w:author="Author" w:date="2023-03-17T07:19:00Z">
                  <w:rPr>
                    <w:sz w:val="18"/>
                    <w:u w:val="single"/>
                  </w:rPr>
                </w:rPrChange>
              </w:rPr>
              <w:t>0.2566</w:t>
            </w:r>
          </w:p>
        </w:tc>
        <w:tc>
          <w:tcPr>
            <w:tcW w:w="992" w:type="dxa"/>
            <w:tcBorders>
              <w:top w:val="nil"/>
              <w:left w:val="single" w:sz="3" w:space="0" w:color="000000"/>
              <w:bottom w:val="nil"/>
              <w:right w:val="single" w:sz="3" w:space="0" w:color="000000"/>
            </w:tcBorders>
            <w:vAlign w:val="center"/>
          </w:tcPr>
          <w:p w14:paraId="72713F6A" w14:textId="77777777" w:rsidR="00CE32B1" w:rsidRPr="00337BCB" w:rsidRDefault="00CE32B1" w:rsidP="00337BCB">
            <w:pPr>
              <w:pStyle w:val="MDPI42tablebody"/>
              <w:rPr>
                <w:sz w:val="18"/>
                <w:szCs w:val="18"/>
              </w:rPr>
            </w:pPr>
            <w:r w:rsidRPr="00337BCB">
              <w:rPr>
                <w:sz w:val="18"/>
                <w:szCs w:val="18"/>
              </w:rPr>
              <w:t>0.0059</w:t>
            </w:r>
          </w:p>
        </w:tc>
        <w:tc>
          <w:tcPr>
            <w:tcW w:w="989" w:type="dxa"/>
            <w:tcBorders>
              <w:top w:val="nil"/>
              <w:left w:val="single" w:sz="2" w:space="0" w:color="000000"/>
              <w:bottom w:val="nil"/>
              <w:right w:val="single" w:sz="2" w:space="0" w:color="000000"/>
            </w:tcBorders>
            <w:vAlign w:val="center"/>
          </w:tcPr>
          <w:p w14:paraId="7D9ABCDD" w14:textId="77777777" w:rsidR="00CE32B1" w:rsidRPr="00305E0A" w:rsidRDefault="00CE32B1" w:rsidP="00337BCB">
            <w:pPr>
              <w:pStyle w:val="MDPI42tablebody"/>
              <w:rPr>
                <w:b/>
                <w:sz w:val="18"/>
                <w:rPrChange w:id="5769" w:author="Author" w:date="2023-03-17T07:19:00Z">
                  <w:rPr>
                    <w:sz w:val="18"/>
                  </w:rPr>
                </w:rPrChange>
              </w:rPr>
            </w:pPr>
            <w:r w:rsidRPr="00305E0A">
              <w:rPr>
                <w:b/>
                <w:sz w:val="18"/>
                <w:u w:val="single"/>
                <w:rPrChange w:id="5770" w:author="Author" w:date="2023-03-17T07:19:00Z">
                  <w:rPr>
                    <w:sz w:val="18"/>
                    <w:u w:val="single"/>
                  </w:rPr>
                </w:rPrChange>
              </w:rPr>
              <w:t>0.1660</w:t>
            </w:r>
          </w:p>
        </w:tc>
        <w:tc>
          <w:tcPr>
            <w:tcW w:w="989" w:type="dxa"/>
            <w:tcBorders>
              <w:top w:val="nil"/>
              <w:left w:val="single" w:sz="3" w:space="0" w:color="000000"/>
              <w:bottom w:val="nil"/>
              <w:right w:val="single" w:sz="3" w:space="0" w:color="000000"/>
            </w:tcBorders>
            <w:vAlign w:val="center"/>
          </w:tcPr>
          <w:p w14:paraId="344C7820" w14:textId="77777777" w:rsidR="00CE32B1" w:rsidRPr="00337BCB" w:rsidRDefault="00CE32B1" w:rsidP="00337BCB">
            <w:pPr>
              <w:pStyle w:val="MDPI42tablebody"/>
              <w:rPr>
                <w:sz w:val="18"/>
                <w:szCs w:val="18"/>
              </w:rPr>
            </w:pPr>
            <w:r w:rsidRPr="00337BCB">
              <w:rPr>
                <w:sz w:val="18"/>
                <w:szCs w:val="18"/>
              </w:rPr>
              <w:t>0.1083</w:t>
            </w:r>
          </w:p>
        </w:tc>
        <w:tc>
          <w:tcPr>
            <w:tcW w:w="989" w:type="dxa"/>
            <w:tcBorders>
              <w:top w:val="nil"/>
              <w:left w:val="single" w:sz="2" w:space="0" w:color="000000"/>
              <w:bottom w:val="nil"/>
              <w:right w:val="single" w:sz="2" w:space="0" w:color="000000"/>
            </w:tcBorders>
            <w:vAlign w:val="center"/>
          </w:tcPr>
          <w:p w14:paraId="74A9379E" w14:textId="77777777" w:rsidR="00CE32B1" w:rsidRPr="00305E0A" w:rsidRDefault="00CE32B1" w:rsidP="00337BCB">
            <w:pPr>
              <w:pStyle w:val="MDPI42tablebody"/>
              <w:rPr>
                <w:b/>
                <w:sz w:val="18"/>
                <w:rPrChange w:id="5771" w:author="Author" w:date="2023-03-17T07:19:00Z">
                  <w:rPr>
                    <w:sz w:val="18"/>
                  </w:rPr>
                </w:rPrChange>
              </w:rPr>
            </w:pPr>
            <w:r w:rsidRPr="00305E0A">
              <w:rPr>
                <w:b/>
                <w:sz w:val="18"/>
                <w:u w:val="single"/>
                <w:rPrChange w:id="5772" w:author="Author" w:date="2023-03-17T07:19:00Z">
                  <w:rPr>
                    <w:sz w:val="18"/>
                    <w:u w:val="single"/>
                  </w:rPr>
                </w:rPrChange>
              </w:rPr>
              <w:t>0.2462</w:t>
            </w:r>
          </w:p>
        </w:tc>
        <w:tc>
          <w:tcPr>
            <w:tcW w:w="992" w:type="dxa"/>
            <w:tcBorders>
              <w:top w:val="nil"/>
              <w:left w:val="single" w:sz="3" w:space="0" w:color="000000"/>
              <w:bottom w:val="nil"/>
              <w:right w:val="single" w:sz="3" w:space="0" w:color="000000"/>
            </w:tcBorders>
            <w:vAlign w:val="center"/>
          </w:tcPr>
          <w:p w14:paraId="1AC799FE" w14:textId="77777777" w:rsidR="00CE32B1" w:rsidRPr="00337BCB" w:rsidRDefault="00CE32B1" w:rsidP="00337BCB">
            <w:pPr>
              <w:pStyle w:val="MDPI42tablebody"/>
              <w:rPr>
                <w:sz w:val="18"/>
                <w:szCs w:val="18"/>
              </w:rPr>
            </w:pPr>
            <w:r w:rsidRPr="00337BCB">
              <w:rPr>
                <w:sz w:val="18"/>
                <w:szCs w:val="18"/>
              </w:rPr>
              <w:t>0.0034</w:t>
            </w:r>
          </w:p>
        </w:tc>
        <w:tc>
          <w:tcPr>
            <w:tcW w:w="989" w:type="dxa"/>
            <w:tcBorders>
              <w:top w:val="nil"/>
              <w:left w:val="single" w:sz="2" w:space="0" w:color="000000"/>
              <w:bottom w:val="nil"/>
              <w:right w:val="single" w:sz="2" w:space="0" w:color="000000"/>
            </w:tcBorders>
            <w:vAlign w:val="center"/>
          </w:tcPr>
          <w:p w14:paraId="766B66D5" w14:textId="77777777" w:rsidR="00CE32B1" w:rsidRPr="00305E0A" w:rsidRDefault="00CE32B1" w:rsidP="00337BCB">
            <w:pPr>
              <w:pStyle w:val="MDPI42tablebody"/>
              <w:rPr>
                <w:b/>
                <w:sz w:val="18"/>
                <w:rPrChange w:id="5773" w:author="Author" w:date="2023-03-17T07:19:00Z">
                  <w:rPr>
                    <w:sz w:val="18"/>
                  </w:rPr>
                </w:rPrChange>
              </w:rPr>
            </w:pPr>
            <w:r w:rsidRPr="00305E0A">
              <w:rPr>
                <w:b/>
                <w:sz w:val="18"/>
                <w:u w:val="single"/>
                <w:rPrChange w:id="5774" w:author="Author" w:date="2023-03-17T07:19:00Z">
                  <w:rPr>
                    <w:sz w:val="18"/>
                    <w:u w:val="single"/>
                  </w:rPr>
                </w:rPrChange>
              </w:rPr>
              <w:t>0.1002</w:t>
            </w:r>
          </w:p>
        </w:tc>
        <w:tc>
          <w:tcPr>
            <w:tcW w:w="989" w:type="dxa"/>
            <w:tcBorders>
              <w:top w:val="nil"/>
              <w:left w:val="single" w:sz="3" w:space="0" w:color="000000"/>
              <w:bottom w:val="nil"/>
              <w:right w:val="single" w:sz="3" w:space="0" w:color="000000"/>
            </w:tcBorders>
            <w:vAlign w:val="center"/>
          </w:tcPr>
          <w:p w14:paraId="1154F71D" w14:textId="77777777" w:rsidR="00CE32B1" w:rsidRPr="00305E0A" w:rsidRDefault="00CE32B1" w:rsidP="00337BCB">
            <w:pPr>
              <w:pStyle w:val="MDPI42tablebody"/>
              <w:rPr>
                <w:b/>
                <w:sz w:val="18"/>
                <w:rPrChange w:id="5775" w:author="Author" w:date="2023-03-17T07:19:00Z">
                  <w:rPr>
                    <w:sz w:val="18"/>
                  </w:rPr>
                </w:rPrChange>
              </w:rPr>
            </w:pPr>
            <w:r w:rsidRPr="00305E0A">
              <w:rPr>
                <w:b/>
                <w:sz w:val="18"/>
                <w:u w:val="single"/>
                <w:rPrChange w:id="5776" w:author="Author" w:date="2023-03-17T07:19:00Z">
                  <w:rPr>
                    <w:sz w:val="18"/>
                    <w:u w:val="single"/>
                  </w:rPr>
                </w:rPrChange>
              </w:rPr>
              <w:t>0.1102</w:t>
            </w:r>
          </w:p>
        </w:tc>
        <w:tc>
          <w:tcPr>
            <w:tcW w:w="989" w:type="dxa"/>
            <w:tcBorders>
              <w:top w:val="nil"/>
              <w:left w:val="single" w:sz="2" w:space="0" w:color="000000"/>
              <w:bottom w:val="nil"/>
              <w:right w:val="single" w:sz="2" w:space="0" w:color="000000"/>
            </w:tcBorders>
            <w:vAlign w:val="center"/>
          </w:tcPr>
          <w:p w14:paraId="0398BF39" w14:textId="77777777" w:rsidR="00CE32B1" w:rsidRPr="00305E0A" w:rsidRDefault="00CE32B1" w:rsidP="00337BCB">
            <w:pPr>
              <w:pStyle w:val="MDPI42tablebody"/>
              <w:rPr>
                <w:b/>
                <w:sz w:val="18"/>
                <w:rPrChange w:id="5777" w:author="Author" w:date="2023-03-17T07:19:00Z">
                  <w:rPr>
                    <w:sz w:val="18"/>
                  </w:rPr>
                </w:rPrChange>
              </w:rPr>
            </w:pPr>
            <w:r w:rsidRPr="00305E0A">
              <w:rPr>
                <w:b/>
                <w:sz w:val="18"/>
                <w:u w:val="single"/>
                <w:rPrChange w:id="5778" w:author="Author" w:date="2023-03-17T07:19:00Z">
                  <w:rPr>
                    <w:sz w:val="18"/>
                    <w:u w:val="single"/>
                  </w:rPr>
                </w:rPrChange>
              </w:rPr>
              <w:t>0.1224</w:t>
            </w:r>
          </w:p>
        </w:tc>
        <w:tc>
          <w:tcPr>
            <w:tcW w:w="990" w:type="dxa"/>
            <w:tcBorders>
              <w:top w:val="nil"/>
              <w:left w:val="single" w:sz="2" w:space="0" w:color="000000"/>
              <w:bottom w:val="nil"/>
              <w:right w:val="nil"/>
            </w:tcBorders>
            <w:vAlign w:val="center"/>
          </w:tcPr>
          <w:p w14:paraId="15EC9D37" w14:textId="77777777" w:rsidR="00CE32B1" w:rsidRPr="00337BCB" w:rsidRDefault="00CE32B1" w:rsidP="00337BCB">
            <w:pPr>
              <w:pStyle w:val="MDPI42tablebody"/>
              <w:rPr>
                <w:sz w:val="18"/>
                <w:szCs w:val="18"/>
              </w:rPr>
            </w:pPr>
            <w:r w:rsidRPr="00337BCB">
              <w:rPr>
                <w:sz w:val="18"/>
                <w:szCs w:val="18"/>
              </w:rPr>
              <w:t>0.0164</w:t>
            </w:r>
          </w:p>
        </w:tc>
      </w:tr>
      <w:tr w:rsidR="008B3641" w:rsidRPr="00337BCB" w14:paraId="2C04634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BE193" w14:textId="77777777" w:rsidR="00CE32B1" w:rsidRPr="00337BCB" w:rsidRDefault="00CE32B1" w:rsidP="00337BCB">
            <w:pPr>
              <w:pStyle w:val="MDPI42tablebody"/>
              <w:rPr>
                <w:sz w:val="18"/>
                <w:szCs w:val="18"/>
              </w:rPr>
            </w:pPr>
            <w:r w:rsidRPr="00337BCB">
              <w:rPr>
                <w:sz w:val="18"/>
                <w:szCs w:val="18"/>
              </w:rPr>
              <w:lastRenderedPageBreak/>
              <w:t>Temperature</w:t>
            </w:r>
          </w:p>
        </w:tc>
        <w:tc>
          <w:tcPr>
            <w:tcW w:w="988" w:type="dxa"/>
            <w:tcBorders>
              <w:top w:val="nil"/>
              <w:left w:val="single" w:sz="2" w:space="0" w:color="000000"/>
              <w:bottom w:val="nil"/>
              <w:right w:val="single" w:sz="2" w:space="0" w:color="000000"/>
            </w:tcBorders>
            <w:vAlign w:val="center"/>
          </w:tcPr>
          <w:p w14:paraId="00A97EC7" w14:textId="77777777" w:rsidR="00CE32B1" w:rsidRPr="00305E0A" w:rsidRDefault="00CE32B1" w:rsidP="00337BCB">
            <w:pPr>
              <w:pStyle w:val="MDPI42tablebody"/>
              <w:rPr>
                <w:b/>
                <w:sz w:val="18"/>
                <w:rPrChange w:id="5779" w:author="Author" w:date="2023-03-17T07:19:00Z">
                  <w:rPr>
                    <w:sz w:val="18"/>
                  </w:rPr>
                </w:rPrChange>
              </w:rPr>
            </w:pPr>
            <w:r w:rsidRPr="00305E0A">
              <w:rPr>
                <w:b/>
                <w:sz w:val="18"/>
                <w:u w:val="single"/>
                <w:rPrChange w:id="5780" w:author="Author" w:date="2023-03-17T07:19:00Z">
                  <w:rPr>
                    <w:sz w:val="18"/>
                    <w:u w:val="single"/>
                  </w:rPr>
                </w:rPrChange>
              </w:rPr>
              <w:t>0.1870</w:t>
            </w:r>
          </w:p>
        </w:tc>
        <w:tc>
          <w:tcPr>
            <w:tcW w:w="988" w:type="dxa"/>
            <w:tcBorders>
              <w:top w:val="nil"/>
              <w:left w:val="single" w:sz="2" w:space="0" w:color="000000"/>
              <w:bottom w:val="nil"/>
              <w:right w:val="single" w:sz="2" w:space="0" w:color="000000"/>
            </w:tcBorders>
            <w:vAlign w:val="center"/>
          </w:tcPr>
          <w:p w14:paraId="01713884" w14:textId="77777777" w:rsidR="00CE32B1" w:rsidRPr="00305E0A" w:rsidRDefault="00CE32B1" w:rsidP="00337BCB">
            <w:pPr>
              <w:pStyle w:val="MDPI42tablebody"/>
              <w:rPr>
                <w:b/>
                <w:sz w:val="18"/>
                <w:rPrChange w:id="5781" w:author="Author" w:date="2023-03-17T07:19:00Z">
                  <w:rPr>
                    <w:sz w:val="18"/>
                  </w:rPr>
                </w:rPrChange>
              </w:rPr>
            </w:pPr>
            <w:r w:rsidRPr="00305E0A">
              <w:rPr>
                <w:b/>
                <w:sz w:val="18"/>
                <w:u w:val="single"/>
                <w:rPrChange w:id="5782" w:author="Author" w:date="2023-03-17T07:19:00Z">
                  <w:rPr>
                    <w:sz w:val="18"/>
                    <w:u w:val="single"/>
                  </w:rPr>
                </w:rPrChange>
              </w:rPr>
              <w:t>0.3645</w:t>
            </w:r>
          </w:p>
        </w:tc>
        <w:tc>
          <w:tcPr>
            <w:tcW w:w="988" w:type="dxa"/>
            <w:tcBorders>
              <w:top w:val="nil"/>
              <w:left w:val="single" w:sz="2" w:space="0" w:color="000000"/>
              <w:bottom w:val="nil"/>
              <w:right w:val="single" w:sz="2" w:space="0" w:color="000000"/>
            </w:tcBorders>
            <w:vAlign w:val="center"/>
          </w:tcPr>
          <w:p w14:paraId="6F91D779" w14:textId="77777777" w:rsidR="00CE32B1" w:rsidRPr="00305E0A" w:rsidRDefault="00CE32B1" w:rsidP="00337BCB">
            <w:pPr>
              <w:pStyle w:val="MDPI42tablebody"/>
              <w:rPr>
                <w:b/>
                <w:sz w:val="18"/>
                <w:rPrChange w:id="5783" w:author="Author" w:date="2023-03-17T07:19:00Z">
                  <w:rPr>
                    <w:sz w:val="18"/>
                  </w:rPr>
                </w:rPrChange>
              </w:rPr>
            </w:pPr>
            <w:r w:rsidRPr="00305E0A">
              <w:rPr>
                <w:b/>
                <w:sz w:val="18"/>
                <w:u w:val="single"/>
                <w:rPrChange w:id="5784" w:author="Author" w:date="2023-03-17T07:19:00Z">
                  <w:rPr>
                    <w:sz w:val="18"/>
                    <w:u w:val="single"/>
                  </w:rPr>
                </w:rPrChange>
              </w:rPr>
              <w:t>0.0880</w:t>
            </w:r>
          </w:p>
        </w:tc>
        <w:tc>
          <w:tcPr>
            <w:tcW w:w="992" w:type="dxa"/>
            <w:tcBorders>
              <w:top w:val="nil"/>
              <w:left w:val="single" w:sz="2" w:space="0" w:color="000000"/>
              <w:bottom w:val="nil"/>
              <w:right w:val="single" w:sz="2" w:space="0" w:color="000000"/>
            </w:tcBorders>
            <w:vAlign w:val="center"/>
          </w:tcPr>
          <w:p w14:paraId="49043926" w14:textId="77777777" w:rsidR="00CE32B1" w:rsidRPr="00305E0A" w:rsidRDefault="00CE32B1" w:rsidP="00337BCB">
            <w:pPr>
              <w:pStyle w:val="MDPI42tablebody"/>
              <w:rPr>
                <w:b/>
                <w:sz w:val="18"/>
                <w:rPrChange w:id="5785" w:author="Author" w:date="2023-03-17T07:19:00Z">
                  <w:rPr>
                    <w:sz w:val="18"/>
                  </w:rPr>
                </w:rPrChange>
              </w:rPr>
            </w:pPr>
            <w:r w:rsidRPr="00305E0A">
              <w:rPr>
                <w:b/>
                <w:sz w:val="18"/>
                <w:u w:val="single"/>
                <w:rPrChange w:id="5786" w:author="Author" w:date="2023-03-17T07:19:00Z">
                  <w:rPr>
                    <w:sz w:val="18"/>
                    <w:u w:val="single"/>
                  </w:rPr>
                </w:rPrChange>
              </w:rPr>
              <w:t>0.2813</w:t>
            </w:r>
          </w:p>
        </w:tc>
        <w:tc>
          <w:tcPr>
            <w:tcW w:w="989" w:type="dxa"/>
            <w:tcBorders>
              <w:top w:val="nil"/>
              <w:left w:val="single" w:sz="2" w:space="0" w:color="000000"/>
              <w:bottom w:val="nil"/>
              <w:right w:val="single" w:sz="2" w:space="0" w:color="000000"/>
            </w:tcBorders>
            <w:vAlign w:val="center"/>
          </w:tcPr>
          <w:p w14:paraId="42113F98" w14:textId="77777777" w:rsidR="00CE32B1" w:rsidRPr="00305E0A" w:rsidRDefault="00CE32B1" w:rsidP="00337BCB">
            <w:pPr>
              <w:pStyle w:val="MDPI42tablebody"/>
              <w:rPr>
                <w:b/>
                <w:sz w:val="18"/>
                <w:rPrChange w:id="5787" w:author="Author" w:date="2023-03-17T07:19:00Z">
                  <w:rPr>
                    <w:sz w:val="18"/>
                  </w:rPr>
                </w:rPrChange>
              </w:rPr>
            </w:pPr>
            <w:r w:rsidRPr="00305E0A">
              <w:rPr>
                <w:b/>
                <w:sz w:val="18"/>
                <w:u w:val="single"/>
                <w:rPrChange w:id="5788" w:author="Author" w:date="2023-03-17T07:19:00Z">
                  <w:rPr>
                    <w:sz w:val="18"/>
                    <w:u w:val="single"/>
                  </w:rPr>
                </w:rPrChange>
              </w:rPr>
              <w:t>0.1396</w:t>
            </w:r>
          </w:p>
        </w:tc>
        <w:tc>
          <w:tcPr>
            <w:tcW w:w="989" w:type="dxa"/>
            <w:tcBorders>
              <w:top w:val="nil"/>
              <w:left w:val="single" w:sz="2" w:space="0" w:color="000000"/>
              <w:bottom w:val="nil"/>
              <w:right w:val="single" w:sz="2" w:space="0" w:color="000000"/>
            </w:tcBorders>
            <w:vAlign w:val="center"/>
          </w:tcPr>
          <w:p w14:paraId="2AC18D6D" w14:textId="77777777" w:rsidR="00CE32B1" w:rsidRPr="00305E0A" w:rsidRDefault="00CE32B1" w:rsidP="00337BCB">
            <w:pPr>
              <w:pStyle w:val="MDPI42tablebody"/>
              <w:rPr>
                <w:b/>
                <w:sz w:val="18"/>
                <w:rPrChange w:id="5789" w:author="Author" w:date="2023-03-17T07:19:00Z">
                  <w:rPr>
                    <w:sz w:val="18"/>
                  </w:rPr>
                </w:rPrChange>
              </w:rPr>
            </w:pPr>
            <w:r w:rsidRPr="00305E0A">
              <w:rPr>
                <w:b/>
                <w:sz w:val="18"/>
                <w:u w:val="single"/>
                <w:rPrChange w:id="5790" w:author="Author" w:date="2023-03-17T07:19:00Z">
                  <w:rPr>
                    <w:sz w:val="18"/>
                    <w:u w:val="single"/>
                  </w:rPr>
                </w:rPrChange>
              </w:rPr>
              <w:t>0.1797</w:t>
            </w:r>
          </w:p>
        </w:tc>
        <w:tc>
          <w:tcPr>
            <w:tcW w:w="989" w:type="dxa"/>
            <w:tcBorders>
              <w:top w:val="nil"/>
              <w:left w:val="single" w:sz="2" w:space="0" w:color="000000"/>
              <w:bottom w:val="nil"/>
              <w:right w:val="single" w:sz="2" w:space="0" w:color="000000"/>
            </w:tcBorders>
            <w:vAlign w:val="center"/>
          </w:tcPr>
          <w:p w14:paraId="5E5B54F4" w14:textId="77777777" w:rsidR="00CE32B1" w:rsidRPr="00337BCB" w:rsidRDefault="00CE32B1" w:rsidP="00337BCB">
            <w:pPr>
              <w:pStyle w:val="MDPI42tablebody"/>
              <w:rPr>
                <w:sz w:val="18"/>
                <w:szCs w:val="18"/>
              </w:rPr>
            </w:pPr>
            <w:r w:rsidRPr="00337BCB">
              <w:rPr>
                <w:sz w:val="18"/>
                <w:szCs w:val="18"/>
              </w:rPr>
              <w:t>0.0584</w:t>
            </w:r>
          </w:p>
        </w:tc>
        <w:tc>
          <w:tcPr>
            <w:tcW w:w="992" w:type="dxa"/>
            <w:tcBorders>
              <w:top w:val="nil"/>
              <w:left w:val="single" w:sz="2" w:space="0" w:color="000000"/>
              <w:bottom w:val="nil"/>
              <w:right w:val="single" w:sz="2" w:space="0" w:color="000000"/>
            </w:tcBorders>
            <w:vAlign w:val="center"/>
          </w:tcPr>
          <w:p w14:paraId="70D703FB" w14:textId="77777777" w:rsidR="00CE32B1" w:rsidRPr="00305E0A" w:rsidRDefault="00CE32B1" w:rsidP="00337BCB">
            <w:pPr>
              <w:pStyle w:val="MDPI42tablebody"/>
              <w:rPr>
                <w:b/>
                <w:sz w:val="18"/>
                <w:rPrChange w:id="5791" w:author="Author" w:date="2023-03-17T07:19:00Z">
                  <w:rPr>
                    <w:sz w:val="18"/>
                  </w:rPr>
                </w:rPrChange>
              </w:rPr>
            </w:pPr>
            <w:r w:rsidRPr="00305E0A">
              <w:rPr>
                <w:b/>
                <w:sz w:val="18"/>
                <w:u w:val="single"/>
                <w:rPrChange w:id="5792" w:author="Author" w:date="2023-03-17T07:19:00Z">
                  <w:rPr>
                    <w:sz w:val="18"/>
                    <w:u w:val="single"/>
                  </w:rPr>
                </w:rPrChange>
              </w:rPr>
              <w:t>0.2365</w:t>
            </w:r>
          </w:p>
        </w:tc>
        <w:tc>
          <w:tcPr>
            <w:tcW w:w="989" w:type="dxa"/>
            <w:tcBorders>
              <w:top w:val="nil"/>
              <w:left w:val="single" w:sz="2" w:space="0" w:color="000000"/>
              <w:bottom w:val="nil"/>
              <w:right w:val="single" w:sz="2" w:space="0" w:color="000000"/>
            </w:tcBorders>
            <w:vAlign w:val="center"/>
          </w:tcPr>
          <w:p w14:paraId="03C0B13E" w14:textId="77777777" w:rsidR="00CE32B1" w:rsidRPr="00305E0A" w:rsidRDefault="00CE32B1" w:rsidP="00337BCB">
            <w:pPr>
              <w:pStyle w:val="MDPI42tablebody"/>
              <w:rPr>
                <w:b/>
                <w:sz w:val="18"/>
                <w:rPrChange w:id="5793" w:author="Author" w:date="2023-03-17T07:19:00Z">
                  <w:rPr>
                    <w:sz w:val="18"/>
                  </w:rPr>
                </w:rPrChange>
              </w:rPr>
            </w:pPr>
            <w:r w:rsidRPr="00305E0A">
              <w:rPr>
                <w:b/>
                <w:sz w:val="18"/>
                <w:u w:val="single"/>
                <w:rPrChange w:id="5794" w:author="Author" w:date="2023-03-17T07:19:00Z">
                  <w:rPr>
                    <w:sz w:val="18"/>
                    <w:u w:val="single"/>
                  </w:rPr>
                </w:rPrChange>
              </w:rPr>
              <w:t>0.1091</w:t>
            </w:r>
          </w:p>
        </w:tc>
        <w:tc>
          <w:tcPr>
            <w:tcW w:w="989" w:type="dxa"/>
            <w:tcBorders>
              <w:top w:val="nil"/>
              <w:left w:val="single" w:sz="2" w:space="0" w:color="000000"/>
              <w:bottom w:val="nil"/>
              <w:right w:val="single" w:sz="2" w:space="0" w:color="000000"/>
            </w:tcBorders>
            <w:vAlign w:val="center"/>
          </w:tcPr>
          <w:p w14:paraId="125C5125" w14:textId="77777777" w:rsidR="00CE32B1" w:rsidRPr="00305E0A" w:rsidRDefault="00CE32B1" w:rsidP="00337BCB">
            <w:pPr>
              <w:pStyle w:val="MDPI42tablebody"/>
              <w:rPr>
                <w:b/>
                <w:sz w:val="18"/>
                <w:rPrChange w:id="5795" w:author="Author" w:date="2023-03-17T07:19:00Z">
                  <w:rPr>
                    <w:sz w:val="18"/>
                  </w:rPr>
                </w:rPrChange>
              </w:rPr>
            </w:pPr>
            <w:r w:rsidRPr="00305E0A">
              <w:rPr>
                <w:b/>
                <w:sz w:val="18"/>
                <w:u w:val="single"/>
                <w:rPrChange w:id="5796" w:author="Author" w:date="2023-03-17T07:19:00Z">
                  <w:rPr>
                    <w:sz w:val="18"/>
                    <w:u w:val="single"/>
                  </w:rPr>
                </w:rPrChange>
              </w:rPr>
              <w:t>0.0890</w:t>
            </w:r>
          </w:p>
        </w:tc>
        <w:tc>
          <w:tcPr>
            <w:tcW w:w="989" w:type="dxa"/>
            <w:tcBorders>
              <w:top w:val="nil"/>
              <w:left w:val="single" w:sz="2" w:space="0" w:color="000000"/>
              <w:bottom w:val="nil"/>
              <w:right w:val="single" w:sz="2" w:space="0" w:color="000000"/>
            </w:tcBorders>
            <w:vAlign w:val="center"/>
          </w:tcPr>
          <w:p w14:paraId="7AA1C610" w14:textId="77777777" w:rsidR="00CE32B1" w:rsidRPr="00337BCB" w:rsidRDefault="00CE32B1" w:rsidP="00337BCB">
            <w:pPr>
              <w:pStyle w:val="MDPI42tablebody"/>
              <w:rPr>
                <w:sz w:val="18"/>
                <w:szCs w:val="18"/>
              </w:rPr>
            </w:pPr>
            <w:r w:rsidRPr="00337BCB">
              <w:rPr>
                <w:sz w:val="18"/>
                <w:szCs w:val="18"/>
              </w:rPr>
              <w:t>0.0599</w:t>
            </w:r>
          </w:p>
        </w:tc>
        <w:tc>
          <w:tcPr>
            <w:tcW w:w="990" w:type="dxa"/>
            <w:tcBorders>
              <w:top w:val="nil"/>
              <w:left w:val="single" w:sz="2" w:space="0" w:color="000000"/>
              <w:bottom w:val="nil"/>
              <w:right w:val="nil"/>
            </w:tcBorders>
            <w:vAlign w:val="center"/>
          </w:tcPr>
          <w:p w14:paraId="2B385AE9" w14:textId="77777777" w:rsidR="00CE32B1" w:rsidRPr="00305E0A" w:rsidRDefault="00CE32B1" w:rsidP="00337BCB">
            <w:pPr>
              <w:pStyle w:val="MDPI42tablebody"/>
              <w:rPr>
                <w:b/>
                <w:sz w:val="18"/>
                <w:rPrChange w:id="5797" w:author="Author" w:date="2023-03-17T07:19:00Z">
                  <w:rPr>
                    <w:sz w:val="18"/>
                  </w:rPr>
                </w:rPrChange>
              </w:rPr>
            </w:pPr>
            <w:r w:rsidRPr="00305E0A">
              <w:rPr>
                <w:b/>
                <w:sz w:val="18"/>
                <w:u w:val="single"/>
                <w:rPrChange w:id="5798" w:author="Author" w:date="2023-03-17T07:19:00Z">
                  <w:rPr>
                    <w:sz w:val="18"/>
                    <w:u w:val="single"/>
                  </w:rPr>
                </w:rPrChange>
              </w:rPr>
              <w:t>0.1175</w:t>
            </w:r>
          </w:p>
        </w:tc>
      </w:tr>
      <w:tr w:rsidR="008B3641" w:rsidRPr="00337BCB" w14:paraId="0B5040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F6265D4" w14:textId="77777777" w:rsidR="00CE32B1" w:rsidRPr="00337BCB" w:rsidRDefault="00CE32B1" w:rsidP="00337BCB">
            <w:pPr>
              <w:pStyle w:val="MDPI42tablebody"/>
              <w:rPr>
                <w:sz w:val="18"/>
                <w:szCs w:val="18"/>
              </w:rPr>
            </w:pPr>
            <w:r w:rsidRPr="00337BCB">
              <w:rPr>
                <w:sz w:val="18"/>
                <w:szCs w:val="18"/>
              </w:rPr>
              <w:t>Turbidity</w:t>
            </w:r>
          </w:p>
        </w:tc>
        <w:tc>
          <w:tcPr>
            <w:tcW w:w="988" w:type="dxa"/>
            <w:tcBorders>
              <w:top w:val="nil"/>
              <w:left w:val="single" w:sz="2" w:space="0" w:color="000000"/>
              <w:bottom w:val="nil"/>
              <w:right w:val="single" w:sz="2" w:space="0" w:color="000000"/>
            </w:tcBorders>
            <w:vAlign w:val="center"/>
          </w:tcPr>
          <w:p w14:paraId="3CE93C39" w14:textId="77777777" w:rsidR="00CE32B1" w:rsidRPr="00337BCB" w:rsidRDefault="00CE32B1" w:rsidP="00337BCB">
            <w:pPr>
              <w:pStyle w:val="MDPI42tablebody"/>
              <w:rPr>
                <w:sz w:val="18"/>
                <w:szCs w:val="18"/>
              </w:rPr>
            </w:pPr>
            <w:r w:rsidRPr="00337BCB">
              <w:rPr>
                <w:sz w:val="18"/>
                <w:szCs w:val="18"/>
              </w:rPr>
              <w:t>0.0416</w:t>
            </w:r>
          </w:p>
        </w:tc>
        <w:tc>
          <w:tcPr>
            <w:tcW w:w="988" w:type="dxa"/>
            <w:tcBorders>
              <w:top w:val="nil"/>
              <w:left w:val="single" w:sz="3" w:space="0" w:color="000000"/>
              <w:bottom w:val="nil"/>
              <w:right w:val="single" w:sz="3" w:space="0" w:color="000000"/>
            </w:tcBorders>
            <w:vAlign w:val="center"/>
          </w:tcPr>
          <w:p w14:paraId="5AB8381D" w14:textId="77777777" w:rsidR="00CE32B1" w:rsidRPr="00337BCB" w:rsidRDefault="00CE32B1" w:rsidP="00337BCB">
            <w:pPr>
              <w:pStyle w:val="MDPI42tablebody"/>
              <w:rPr>
                <w:sz w:val="18"/>
                <w:szCs w:val="18"/>
              </w:rPr>
            </w:pPr>
            <w:r w:rsidRPr="00337BCB">
              <w:rPr>
                <w:sz w:val="18"/>
                <w:szCs w:val="18"/>
              </w:rPr>
              <w:t>0.0593</w:t>
            </w:r>
          </w:p>
        </w:tc>
        <w:tc>
          <w:tcPr>
            <w:tcW w:w="988" w:type="dxa"/>
            <w:tcBorders>
              <w:top w:val="nil"/>
              <w:left w:val="single" w:sz="2" w:space="0" w:color="000000"/>
              <w:bottom w:val="nil"/>
              <w:right w:val="single" w:sz="2" w:space="0" w:color="000000"/>
            </w:tcBorders>
            <w:vAlign w:val="center"/>
          </w:tcPr>
          <w:p w14:paraId="684D8F78" w14:textId="77777777" w:rsidR="00CE32B1" w:rsidRPr="00337BCB" w:rsidRDefault="00CE32B1" w:rsidP="00337BCB">
            <w:pPr>
              <w:pStyle w:val="MDPI42tablebody"/>
              <w:rPr>
                <w:sz w:val="18"/>
                <w:szCs w:val="18"/>
              </w:rPr>
            </w:pPr>
            <w:r w:rsidRPr="00337BCB">
              <w:rPr>
                <w:sz w:val="18"/>
                <w:szCs w:val="18"/>
              </w:rPr>
              <w:t>0.0236</w:t>
            </w:r>
          </w:p>
        </w:tc>
        <w:tc>
          <w:tcPr>
            <w:tcW w:w="992" w:type="dxa"/>
            <w:tcBorders>
              <w:top w:val="nil"/>
              <w:left w:val="single" w:sz="3" w:space="0" w:color="000000"/>
              <w:bottom w:val="nil"/>
              <w:right w:val="single" w:sz="3" w:space="0" w:color="000000"/>
            </w:tcBorders>
            <w:vAlign w:val="center"/>
          </w:tcPr>
          <w:p w14:paraId="0285CDC2" w14:textId="77777777" w:rsidR="00CE32B1" w:rsidRPr="00337BCB" w:rsidRDefault="00CE32B1" w:rsidP="00337BCB">
            <w:pPr>
              <w:pStyle w:val="MDPI42tablebody"/>
              <w:rPr>
                <w:sz w:val="18"/>
                <w:szCs w:val="18"/>
              </w:rPr>
            </w:pPr>
            <w:r w:rsidRPr="00337BCB">
              <w:rPr>
                <w:sz w:val="18"/>
                <w:szCs w:val="18"/>
              </w:rPr>
              <w:t>0.0304</w:t>
            </w:r>
          </w:p>
        </w:tc>
        <w:tc>
          <w:tcPr>
            <w:tcW w:w="989" w:type="dxa"/>
            <w:tcBorders>
              <w:top w:val="nil"/>
              <w:left w:val="single" w:sz="2" w:space="0" w:color="000000"/>
              <w:bottom w:val="nil"/>
              <w:right w:val="single" w:sz="2" w:space="0" w:color="000000"/>
            </w:tcBorders>
            <w:vAlign w:val="center"/>
          </w:tcPr>
          <w:p w14:paraId="623332D0" w14:textId="77777777" w:rsidR="00CE32B1" w:rsidRPr="00337BCB" w:rsidRDefault="00CE32B1" w:rsidP="00337BCB">
            <w:pPr>
              <w:pStyle w:val="MDPI42tablebody"/>
              <w:rPr>
                <w:sz w:val="18"/>
                <w:szCs w:val="18"/>
              </w:rPr>
            </w:pPr>
            <w:r w:rsidRPr="00337BCB">
              <w:rPr>
                <w:sz w:val="18"/>
                <w:szCs w:val="18"/>
              </w:rPr>
              <w:t>0.0210</w:t>
            </w:r>
          </w:p>
        </w:tc>
        <w:tc>
          <w:tcPr>
            <w:tcW w:w="989" w:type="dxa"/>
            <w:tcBorders>
              <w:top w:val="nil"/>
              <w:left w:val="single" w:sz="3" w:space="0" w:color="000000"/>
              <w:bottom w:val="nil"/>
              <w:right w:val="single" w:sz="3" w:space="0" w:color="000000"/>
            </w:tcBorders>
            <w:vAlign w:val="center"/>
          </w:tcPr>
          <w:p w14:paraId="61313D44" w14:textId="77777777" w:rsidR="00CE32B1" w:rsidRPr="00337BCB" w:rsidRDefault="00CE32B1" w:rsidP="00337BCB">
            <w:pPr>
              <w:pStyle w:val="MDPI42tablebody"/>
              <w:rPr>
                <w:sz w:val="18"/>
                <w:szCs w:val="18"/>
              </w:rPr>
            </w:pPr>
            <w:r w:rsidRPr="00337BCB">
              <w:rPr>
                <w:sz w:val="18"/>
                <w:szCs w:val="18"/>
              </w:rPr>
              <w:t>0.0682</w:t>
            </w:r>
          </w:p>
        </w:tc>
        <w:tc>
          <w:tcPr>
            <w:tcW w:w="989" w:type="dxa"/>
            <w:tcBorders>
              <w:top w:val="nil"/>
              <w:left w:val="single" w:sz="2" w:space="0" w:color="000000"/>
              <w:bottom w:val="nil"/>
              <w:right w:val="single" w:sz="2" w:space="0" w:color="000000"/>
            </w:tcBorders>
            <w:vAlign w:val="center"/>
          </w:tcPr>
          <w:p w14:paraId="3908332B" w14:textId="77777777" w:rsidR="00CE32B1" w:rsidRPr="00337BCB" w:rsidRDefault="00CE32B1" w:rsidP="00337BCB">
            <w:pPr>
              <w:pStyle w:val="MDPI42tablebody"/>
              <w:rPr>
                <w:sz w:val="18"/>
                <w:szCs w:val="18"/>
              </w:rPr>
            </w:pPr>
            <w:r w:rsidRPr="00337BCB">
              <w:rPr>
                <w:sz w:val="18"/>
                <w:szCs w:val="18"/>
              </w:rPr>
              <w:t>0.0328</w:t>
            </w:r>
          </w:p>
        </w:tc>
        <w:tc>
          <w:tcPr>
            <w:tcW w:w="992" w:type="dxa"/>
            <w:tcBorders>
              <w:top w:val="nil"/>
              <w:left w:val="single" w:sz="3" w:space="0" w:color="000000"/>
              <w:bottom w:val="nil"/>
              <w:right w:val="single" w:sz="3" w:space="0" w:color="000000"/>
            </w:tcBorders>
            <w:vAlign w:val="center"/>
          </w:tcPr>
          <w:p w14:paraId="0A9FCDD1" w14:textId="77777777" w:rsidR="00CE32B1" w:rsidRPr="00337BCB" w:rsidRDefault="00CE32B1" w:rsidP="00337BCB">
            <w:pPr>
              <w:pStyle w:val="MDPI42tablebody"/>
              <w:rPr>
                <w:sz w:val="18"/>
                <w:szCs w:val="18"/>
              </w:rPr>
            </w:pPr>
            <w:r w:rsidRPr="00337BCB">
              <w:rPr>
                <w:sz w:val="18"/>
                <w:szCs w:val="18"/>
              </w:rPr>
              <w:t>0.0185</w:t>
            </w:r>
          </w:p>
        </w:tc>
        <w:tc>
          <w:tcPr>
            <w:tcW w:w="989" w:type="dxa"/>
            <w:tcBorders>
              <w:top w:val="nil"/>
              <w:left w:val="single" w:sz="2" w:space="0" w:color="000000"/>
              <w:bottom w:val="nil"/>
              <w:right w:val="single" w:sz="2" w:space="0" w:color="000000"/>
            </w:tcBorders>
            <w:vAlign w:val="center"/>
          </w:tcPr>
          <w:p w14:paraId="2FA7928F" w14:textId="77777777" w:rsidR="00CE32B1" w:rsidRPr="00337BCB" w:rsidRDefault="00CE32B1" w:rsidP="00337BCB">
            <w:pPr>
              <w:pStyle w:val="MDPI42tablebody"/>
              <w:rPr>
                <w:sz w:val="18"/>
                <w:szCs w:val="18"/>
              </w:rPr>
            </w:pPr>
            <w:r w:rsidRPr="00337BCB">
              <w:rPr>
                <w:sz w:val="18"/>
                <w:szCs w:val="18"/>
              </w:rPr>
              <w:t>0.0519</w:t>
            </w:r>
          </w:p>
        </w:tc>
        <w:tc>
          <w:tcPr>
            <w:tcW w:w="989" w:type="dxa"/>
            <w:tcBorders>
              <w:top w:val="nil"/>
              <w:left w:val="single" w:sz="3" w:space="0" w:color="000000"/>
              <w:bottom w:val="nil"/>
              <w:right w:val="single" w:sz="3" w:space="0" w:color="000000"/>
            </w:tcBorders>
            <w:vAlign w:val="center"/>
          </w:tcPr>
          <w:p w14:paraId="4AAE444D" w14:textId="77777777" w:rsidR="00CE32B1" w:rsidRPr="00337BCB" w:rsidRDefault="00CE32B1" w:rsidP="00337BCB">
            <w:pPr>
              <w:pStyle w:val="MDPI42tablebody"/>
              <w:rPr>
                <w:sz w:val="18"/>
                <w:szCs w:val="18"/>
              </w:rPr>
            </w:pPr>
            <w:r w:rsidRPr="00337BCB">
              <w:rPr>
                <w:sz w:val="18"/>
                <w:szCs w:val="18"/>
              </w:rPr>
              <w:t>0.0678</w:t>
            </w:r>
          </w:p>
        </w:tc>
        <w:tc>
          <w:tcPr>
            <w:tcW w:w="989" w:type="dxa"/>
            <w:tcBorders>
              <w:top w:val="nil"/>
              <w:left w:val="single" w:sz="2" w:space="0" w:color="000000"/>
              <w:bottom w:val="nil"/>
              <w:right w:val="single" w:sz="2" w:space="0" w:color="000000"/>
            </w:tcBorders>
            <w:vAlign w:val="center"/>
          </w:tcPr>
          <w:p w14:paraId="1A7F1B56" w14:textId="77777777" w:rsidR="00CE32B1" w:rsidRPr="00337BCB" w:rsidRDefault="00CE32B1" w:rsidP="00337BCB">
            <w:pPr>
              <w:pStyle w:val="MDPI42tablebody"/>
              <w:rPr>
                <w:sz w:val="18"/>
                <w:szCs w:val="18"/>
              </w:rPr>
            </w:pPr>
            <w:r w:rsidRPr="00337BCB">
              <w:rPr>
                <w:sz w:val="18"/>
                <w:szCs w:val="18"/>
              </w:rPr>
              <w:t>0.0469</w:t>
            </w:r>
          </w:p>
        </w:tc>
        <w:tc>
          <w:tcPr>
            <w:tcW w:w="990" w:type="dxa"/>
            <w:tcBorders>
              <w:top w:val="nil"/>
              <w:left w:val="single" w:sz="2" w:space="0" w:color="000000"/>
              <w:bottom w:val="nil"/>
              <w:right w:val="nil"/>
            </w:tcBorders>
            <w:vAlign w:val="center"/>
          </w:tcPr>
          <w:p w14:paraId="19487229" w14:textId="77777777" w:rsidR="00CE32B1" w:rsidRPr="00337BCB" w:rsidRDefault="00CE32B1" w:rsidP="00337BCB">
            <w:pPr>
              <w:pStyle w:val="MDPI42tablebody"/>
              <w:rPr>
                <w:sz w:val="18"/>
                <w:szCs w:val="18"/>
              </w:rPr>
            </w:pPr>
            <w:r w:rsidRPr="00337BCB">
              <w:rPr>
                <w:sz w:val="18"/>
                <w:szCs w:val="18"/>
              </w:rPr>
              <w:t>0.0492</w:t>
            </w:r>
          </w:p>
        </w:tc>
      </w:tr>
      <w:tr w:rsidR="008B3641" w:rsidRPr="00337BCB" w14:paraId="01FA14C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0B5EC32" w14:textId="77777777" w:rsidR="00CE32B1" w:rsidRPr="00337BCB" w:rsidRDefault="00CE32B1" w:rsidP="00337BCB">
            <w:pPr>
              <w:pStyle w:val="MDPI42tablebody"/>
              <w:rPr>
                <w:sz w:val="18"/>
                <w:szCs w:val="18"/>
              </w:rPr>
            </w:pPr>
            <w:r w:rsidRPr="00337BCB">
              <w:rPr>
                <w:sz w:val="18"/>
                <w:szCs w:val="18"/>
              </w:rPr>
              <w:t>Transparency</w:t>
            </w:r>
          </w:p>
        </w:tc>
        <w:tc>
          <w:tcPr>
            <w:tcW w:w="988" w:type="dxa"/>
            <w:tcBorders>
              <w:top w:val="nil"/>
              <w:left w:val="single" w:sz="2" w:space="0" w:color="000000"/>
              <w:bottom w:val="nil"/>
              <w:right w:val="single" w:sz="2" w:space="0" w:color="000000"/>
            </w:tcBorders>
            <w:vAlign w:val="center"/>
          </w:tcPr>
          <w:p w14:paraId="7E32F9DA" w14:textId="77777777" w:rsidR="00CE32B1" w:rsidRPr="00337BCB" w:rsidRDefault="00CE32B1" w:rsidP="00337BCB">
            <w:pPr>
              <w:pStyle w:val="MDPI42tablebody"/>
              <w:rPr>
                <w:sz w:val="18"/>
                <w:szCs w:val="18"/>
              </w:rPr>
            </w:pPr>
            <w:r w:rsidRPr="00337BCB">
              <w:rPr>
                <w:sz w:val="18"/>
                <w:szCs w:val="18"/>
              </w:rPr>
              <w:t>0.0196</w:t>
            </w:r>
          </w:p>
        </w:tc>
        <w:tc>
          <w:tcPr>
            <w:tcW w:w="988" w:type="dxa"/>
            <w:tcBorders>
              <w:top w:val="nil"/>
              <w:left w:val="single" w:sz="2" w:space="0" w:color="000000"/>
              <w:bottom w:val="nil"/>
              <w:right w:val="single" w:sz="2" w:space="0" w:color="000000"/>
            </w:tcBorders>
            <w:vAlign w:val="center"/>
          </w:tcPr>
          <w:p w14:paraId="04A8092C" w14:textId="77777777" w:rsidR="00CE32B1" w:rsidRPr="00337BCB" w:rsidRDefault="00CE32B1" w:rsidP="00337BCB">
            <w:pPr>
              <w:pStyle w:val="MDPI42tablebody"/>
              <w:rPr>
                <w:sz w:val="18"/>
                <w:szCs w:val="18"/>
              </w:rPr>
            </w:pPr>
            <w:r w:rsidRPr="00337BCB">
              <w:rPr>
                <w:sz w:val="18"/>
                <w:szCs w:val="18"/>
              </w:rPr>
              <w:t>0.0125</w:t>
            </w:r>
          </w:p>
        </w:tc>
        <w:tc>
          <w:tcPr>
            <w:tcW w:w="988" w:type="dxa"/>
            <w:tcBorders>
              <w:top w:val="nil"/>
              <w:left w:val="single" w:sz="2" w:space="0" w:color="000000"/>
              <w:bottom w:val="nil"/>
              <w:right w:val="single" w:sz="2" w:space="0" w:color="000000"/>
            </w:tcBorders>
            <w:vAlign w:val="center"/>
          </w:tcPr>
          <w:p w14:paraId="3D74A2E5" w14:textId="77777777" w:rsidR="00CE32B1" w:rsidRPr="00337BCB" w:rsidRDefault="00CE32B1" w:rsidP="00337BCB">
            <w:pPr>
              <w:pStyle w:val="MDPI42tablebody"/>
              <w:rPr>
                <w:sz w:val="18"/>
                <w:szCs w:val="18"/>
              </w:rPr>
            </w:pPr>
            <w:r w:rsidRPr="00337BCB">
              <w:rPr>
                <w:sz w:val="18"/>
                <w:szCs w:val="18"/>
              </w:rPr>
              <w:t>0.0097</w:t>
            </w:r>
          </w:p>
        </w:tc>
        <w:tc>
          <w:tcPr>
            <w:tcW w:w="992" w:type="dxa"/>
            <w:tcBorders>
              <w:top w:val="nil"/>
              <w:left w:val="single" w:sz="2" w:space="0" w:color="000000"/>
              <w:bottom w:val="nil"/>
              <w:right w:val="single" w:sz="2" w:space="0" w:color="000000"/>
            </w:tcBorders>
            <w:vAlign w:val="center"/>
          </w:tcPr>
          <w:p w14:paraId="3E99F0BA" w14:textId="77777777" w:rsidR="00CE32B1" w:rsidRPr="00337BCB" w:rsidRDefault="00CE32B1" w:rsidP="00337BCB">
            <w:pPr>
              <w:pStyle w:val="MDPI42tablebody"/>
              <w:rPr>
                <w:sz w:val="18"/>
                <w:szCs w:val="18"/>
              </w:rPr>
            </w:pPr>
            <w:r w:rsidRPr="00337BCB">
              <w:rPr>
                <w:sz w:val="18"/>
                <w:szCs w:val="18"/>
              </w:rPr>
              <w:t>0.0341</w:t>
            </w:r>
          </w:p>
        </w:tc>
        <w:tc>
          <w:tcPr>
            <w:tcW w:w="989" w:type="dxa"/>
            <w:tcBorders>
              <w:top w:val="nil"/>
              <w:left w:val="single" w:sz="2" w:space="0" w:color="000000"/>
              <w:bottom w:val="nil"/>
              <w:right w:val="single" w:sz="2" w:space="0" w:color="000000"/>
            </w:tcBorders>
            <w:vAlign w:val="center"/>
          </w:tcPr>
          <w:p w14:paraId="32B4D8A0" w14:textId="77777777" w:rsidR="00CE32B1" w:rsidRPr="00337BCB" w:rsidRDefault="00CE32B1" w:rsidP="00337BCB">
            <w:pPr>
              <w:pStyle w:val="MDPI42tablebody"/>
              <w:rPr>
                <w:sz w:val="18"/>
                <w:szCs w:val="18"/>
              </w:rPr>
            </w:pPr>
            <w:r w:rsidRPr="00337BCB">
              <w:rPr>
                <w:sz w:val="18"/>
                <w:szCs w:val="18"/>
              </w:rPr>
              <w:t>0.0193</w:t>
            </w:r>
          </w:p>
        </w:tc>
        <w:tc>
          <w:tcPr>
            <w:tcW w:w="989" w:type="dxa"/>
            <w:tcBorders>
              <w:top w:val="nil"/>
              <w:left w:val="single" w:sz="2" w:space="0" w:color="000000"/>
              <w:bottom w:val="nil"/>
              <w:right w:val="single" w:sz="2" w:space="0" w:color="000000"/>
            </w:tcBorders>
            <w:vAlign w:val="center"/>
          </w:tcPr>
          <w:p w14:paraId="5EE74FC9" w14:textId="77777777" w:rsidR="00CE32B1" w:rsidRPr="00337BCB" w:rsidRDefault="00CE32B1" w:rsidP="00337BCB">
            <w:pPr>
              <w:pStyle w:val="MDPI42tablebody"/>
              <w:rPr>
                <w:sz w:val="18"/>
                <w:szCs w:val="18"/>
              </w:rPr>
            </w:pPr>
            <w:r w:rsidRPr="00337BCB">
              <w:rPr>
                <w:sz w:val="18"/>
                <w:szCs w:val="18"/>
              </w:rPr>
              <w:t>0.0465</w:t>
            </w:r>
          </w:p>
        </w:tc>
        <w:tc>
          <w:tcPr>
            <w:tcW w:w="989" w:type="dxa"/>
            <w:tcBorders>
              <w:top w:val="nil"/>
              <w:left w:val="single" w:sz="2" w:space="0" w:color="000000"/>
              <w:bottom w:val="nil"/>
              <w:right w:val="single" w:sz="2" w:space="0" w:color="000000"/>
            </w:tcBorders>
            <w:vAlign w:val="center"/>
          </w:tcPr>
          <w:p w14:paraId="6AECADCE" w14:textId="77777777" w:rsidR="00CE32B1" w:rsidRPr="00337BCB" w:rsidRDefault="00CE32B1" w:rsidP="00337BCB">
            <w:pPr>
              <w:pStyle w:val="MDPI42tablebody"/>
              <w:rPr>
                <w:sz w:val="18"/>
                <w:szCs w:val="18"/>
              </w:rPr>
            </w:pPr>
            <w:r w:rsidRPr="00337BCB">
              <w:rPr>
                <w:sz w:val="18"/>
                <w:szCs w:val="18"/>
              </w:rPr>
              <w:t>0.0061</w:t>
            </w:r>
          </w:p>
        </w:tc>
        <w:tc>
          <w:tcPr>
            <w:tcW w:w="992" w:type="dxa"/>
            <w:tcBorders>
              <w:top w:val="nil"/>
              <w:left w:val="single" w:sz="2" w:space="0" w:color="000000"/>
              <w:bottom w:val="nil"/>
              <w:right w:val="single" w:sz="2" w:space="0" w:color="000000"/>
            </w:tcBorders>
            <w:vAlign w:val="center"/>
          </w:tcPr>
          <w:p w14:paraId="14D4A53C" w14:textId="77777777" w:rsidR="00CE32B1" w:rsidRPr="00337BCB" w:rsidRDefault="00CE32B1" w:rsidP="00337BCB">
            <w:pPr>
              <w:pStyle w:val="MDPI42tablebody"/>
              <w:rPr>
                <w:sz w:val="18"/>
                <w:szCs w:val="18"/>
              </w:rPr>
            </w:pPr>
            <w:r w:rsidRPr="00337BCB">
              <w:rPr>
                <w:sz w:val="18"/>
                <w:szCs w:val="18"/>
              </w:rPr>
              <w:t>0.0168</w:t>
            </w:r>
          </w:p>
        </w:tc>
        <w:tc>
          <w:tcPr>
            <w:tcW w:w="989" w:type="dxa"/>
            <w:tcBorders>
              <w:top w:val="nil"/>
              <w:left w:val="single" w:sz="2" w:space="0" w:color="000000"/>
              <w:bottom w:val="nil"/>
              <w:right w:val="single" w:sz="2" w:space="0" w:color="000000"/>
            </w:tcBorders>
            <w:vAlign w:val="center"/>
          </w:tcPr>
          <w:p w14:paraId="3CD3A9C4" w14:textId="77777777" w:rsidR="00CE32B1" w:rsidRPr="00337BCB" w:rsidRDefault="00CE32B1" w:rsidP="00337BCB">
            <w:pPr>
              <w:pStyle w:val="MDPI42tablebody"/>
              <w:rPr>
                <w:sz w:val="18"/>
                <w:szCs w:val="18"/>
              </w:rPr>
            </w:pPr>
            <w:r w:rsidRPr="00337BCB">
              <w:rPr>
                <w:sz w:val="18"/>
                <w:szCs w:val="18"/>
              </w:rPr>
              <w:t>0.0358</w:t>
            </w:r>
          </w:p>
        </w:tc>
        <w:tc>
          <w:tcPr>
            <w:tcW w:w="989" w:type="dxa"/>
            <w:tcBorders>
              <w:top w:val="nil"/>
              <w:left w:val="single" w:sz="2" w:space="0" w:color="000000"/>
              <w:bottom w:val="nil"/>
              <w:right w:val="single" w:sz="2" w:space="0" w:color="000000"/>
            </w:tcBorders>
            <w:vAlign w:val="center"/>
          </w:tcPr>
          <w:p w14:paraId="1F249C2C" w14:textId="77777777" w:rsidR="00CE32B1" w:rsidRPr="00337BCB" w:rsidRDefault="00CE32B1" w:rsidP="00337BCB">
            <w:pPr>
              <w:pStyle w:val="MDPI42tablebody"/>
              <w:rPr>
                <w:sz w:val="18"/>
                <w:szCs w:val="18"/>
              </w:rPr>
            </w:pPr>
            <w:r w:rsidRPr="00337BCB">
              <w:rPr>
                <w:sz w:val="18"/>
                <w:szCs w:val="18"/>
              </w:rPr>
              <w:t>0.0318</w:t>
            </w:r>
          </w:p>
        </w:tc>
        <w:tc>
          <w:tcPr>
            <w:tcW w:w="989" w:type="dxa"/>
            <w:tcBorders>
              <w:top w:val="nil"/>
              <w:left w:val="single" w:sz="2" w:space="0" w:color="000000"/>
              <w:bottom w:val="nil"/>
              <w:right w:val="single" w:sz="2" w:space="0" w:color="000000"/>
            </w:tcBorders>
            <w:vAlign w:val="center"/>
          </w:tcPr>
          <w:p w14:paraId="5A8800E6" w14:textId="77777777" w:rsidR="00CE32B1" w:rsidRPr="00337BCB" w:rsidRDefault="00CE32B1" w:rsidP="00337BCB">
            <w:pPr>
              <w:pStyle w:val="MDPI42tablebody"/>
              <w:rPr>
                <w:sz w:val="18"/>
                <w:szCs w:val="18"/>
              </w:rPr>
            </w:pPr>
            <w:r w:rsidRPr="00337BCB">
              <w:rPr>
                <w:sz w:val="18"/>
                <w:szCs w:val="18"/>
              </w:rPr>
              <w:t>0.0234</w:t>
            </w:r>
          </w:p>
        </w:tc>
        <w:tc>
          <w:tcPr>
            <w:tcW w:w="990" w:type="dxa"/>
            <w:tcBorders>
              <w:top w:val="nil"/>
              <w:left w:val="single" w:sz="2" w:space="0" w:color="000000"/>
              <w:bottom w:val="nil"/>
              <w:right w:val="nil"/>
            </w:tcBorders>
            <w:vAlign w:val="center"/>
          </w:tcPr>
          <w:p w14:paraId="2E976B3F" w14:textId="77777777" w:rsidR="00CE32B1" w:rsidRPr="00337BCB" w:rsidRDefault="00CE32B1" w:rsidP="00337BCB">
            <w:pPr>
              <w:pStyle w:val="MDPI42tablebody"/>
              <w:rPr>
                <w:sz w:val="18"/>
                <w:szCs w:val="18"/>
              </w:rPr>
            </w:pPr>
            <w:r w:rsidRPr="00337BCB">
              <w:rPr>
                <w:sz w:val="18"/>
                <w:szCs w:val="18"/>
              </w:rPr>
              <w:t>0.0301</w:t>
            </w:r>
          </w:p>
        </w:tc>
      </w:tr>
      <w:tr w:rsidR="008B3641" w:rsidRPr="00337BCB" w14:paraId="7A5719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1FABA73" w14:textId="77777777" w:rsidR="00CE32B1" w:rsidRPr="00337BCB" w:rsidRDefault="00CE32B1" w:rsidP="00337BCB">
            <w:pPr>
              <w:pStyle w:val="MDPI42tablebody"/>
              <w:rPr>
                <w:sz w:val="18"/>
                <w:szCs w:val="18"/>
              </w:rPr>
            </w:pPr>
            <w:proofErr w:type="spellStart"/>
            <w:r w:rsidRPr="00337BCB">
              <w:rPr>
                <w:sz w:val="18"/>
                <w:szCs w:val="18"/>
              </w:rPr>
              <w:t>Chla</w:t>
            </w:r>
            <w:proofErr w:type="spellEnd"/>
          </w:p>
        </w:tc>
        <w:tc>
          <w:tcPr>
            <w:tcW w:w="988" w:type="dxa"/>
            <w:tcBorders>
              <w:top w:val="nil"/>
              <w:left w:val="single" w:sz="2" w:space="0" w:color="000000"/>
              <w:bottom w:val="nil"/>
              <w:right w:val="single" w:sz="2" w:space="0" w:color="000000"/>
            </w:tcBorders>
            <w:vAlign w:val="center"/>
          </w:tcPr>
          <w:p w14:paraId="3ACFD088" w14:textId="77777777" w:rsidR="00CE32B1" w:rsidRPr="00337BCB" w:rsidRDefault="00CE32B1" w:rsidP="00337BCB">
            <w:pPr>
              <w:pStyle w:val="MDPI42tablebody"/>
              <w:rPr>
                <w:sz w:val="18"/>
                <w:szCs w:val="18"/>
              </w:rPr>
            </w:pPr>
            <w:r w:rsidRPr="00337BCB">
              <w:rPr>
                <w:sz w:val="18"/>
                <w:szCs w:val="18"/>
              </w:rPr>
              <w:t>0.0247</w:t>
            </w:r>
          </w:p>
        </w:tc>
        <w:tc>
          <w:tcPr>
            <w:tcW w:w="988" w:type="dxa"/>
            <w:tcBorders>
              <w:top w:val="nil"/>
              <w:left w:val="single" w:sz="3" w:space="0" w:color="000000"/>
              <w:bottom w:val="nil"/>
              <w:right w:val="single" w:sz="3" w:space="0" w:color="000000"/>
            </w:tcBorders>
            <w:vAlign w:val="center"/>
          </w:tcPr>
          <w:p w14:paraId="517FBA76" w14:textId="77777777" w:rsidR="00CE32B1" w:rsidRPr="00337BCB" w:rsidRDefault="00CE32B1" w:rsidP="00337BCB">
            <w:pPr>
              <w:pStyle w:val="MDPI42tablebody"/>
              <w:rPr>
                <w:sz w:val="18"/>
                <w:szCs w:val="18"/>
              </w:rPr>
            </w:pPr>
            <w:r w:rsidRPr="00337BCB">
              <w:rPr>
                <w:sz w:val="18"/>
                <w:szCs w:val="18"/>
              </w:rPr>
              <w:t>0.0586</w:t>
            </w:r>
          </w:p>
        </w:tc>
        <w:tc>
          <w:tcPr>
            <w:tcW w:w="988" w:type="dxa"/>
            <w:tcBorders>
              <w:top w:val="nil"/>
              <w:left w:val="single" w:sz="2" w:space="0" w:color="000000"/>
              <w:bottom w:val="nil"/>
              <w:right w:val="single" w:sz="2" w:space="0" w:color="000000"/>
            </w:tcBorders>
            <w:vAlign w:val="center"/>
          </w:tcPr>
          <w:p w14:paraId="2C211E87" w14:textId="77777777" w:rsidR="00CE32B1" w:rsidRPr="00337BCB" w:rsidRDefault="00CE32B1" w:rsidP="00337BCB">
            <w:pPr>
              <w:pStyle w:val="MDPI42tablebody"/>
              <w:rPr>
                <w:sz w:val="18"/>
                <w:szCs w:val="18"/>
              </w:rPr>
            </w:pPr>
            <w:r w:rsidRPr="00337BCB">
              <w:rPr>
                <w:sz w:val="18"/>
                <w:szCs w:val="18"/>
              </w:rPr>
              <w:t>0.0516</w:t>
            </w:r>
          </w:p>
        </w:tc>
        <w:tc>
          <w:tcPr>
            <w:tcW w:w="992" w:type="dxa"/>
            <w:tcBorders>
              <w:top w:val="nil"/>
              <w:left w:val="single" w:sz="3" w:space="0" w:color="000000"/>
              <w:bottom w:val="nil"/>
              <w:right w:val="single" w:sz="3" w:space="0" w:color="000000"/>
            </w:tcBorders>
            <w:vAlign w:val="center"/>
          </w:tcPr>
          <w:p w14:paraId="0D9CFCD5" w14:textId="77777777" w:rsidR="00CE32B1" w:rsidRPr="00305E0A" w:rsidRDefault="00CE32B1" w:rsidP="00337BCB">
            <w:pPr>
              <w:pStyle w:val="MDPI42tablebody"/>
              <w:rPr>
                <w:b/>
                <w:sz w:val="18"/>
                <w:rPrChange w:id="5799" w:author="Author" w:date="2023-03-17T07:19:00Z">
                  <w:rPr>
                    <w:sz w:val="18"/>
                  </w:rPr>
                </w:rPrChange>
              </w:rPr>
            </w:pPr>
            <w:r w:rsidRPr="00305E0A">
              <w:rPr>
                <w:b/>
                <w:sz w:val="18"/>
                <w:u w:val="single"/>
                <w:rPrChange w:id="5800" w:author="Author" w:date="2023-03-17T07:19:00Z">
                  <w:rPr>
                    <w:sz w:val="18"/>
                    <w:u w:val="single"/>
                  </w:rPr>
                </w:rPrChange>
              </w:rPr>
              <w:t>0.1026</w:t>
            </w:r>
          </w:p>
        </w:tc>
        <w:tc>
          <w:tcPr>
            <w:tcW w:w="989" w:type="dxa"/>
            <w:tcBorders>
              <w:top w:val="nil"/>
              <w:left w:val="single" w:sz="2" w:space="0" w:color="000000"/>
              <w:bottom w:val="nil"/>
              <w:right w:val="single" w:sz="2" w:space="0" w:color="000000"/>
            </w:tcBorders>
            <w:vAlign w:val="center"/>
          </w:tcPr>
          <w:p w14:paraId="5A9C3E69" w14:textId="77777777" w:rsidR="00CE32B1" w:rsidRPr="00337BCB" w:rsidRDefault="00CE32B1" w:rsidP="00337BCB">
            <w:pPr>
              <w:pStyle w:val="MDPI42tablebody"/>
              <w:rPr>
                <w:sz w:val="18"/>
                <w:szCs w:val="18"/>
              </w:rPr>
            </w:pPr>
            <w:r w:rsidRPr="00337BCB">
              <w:rPr>
                <w:sz w:val="18"/>
                <w:szCs w:val="18"/>
              </w:rPr>
              <w:t>0.0462</w:t>
            </w:r>
          </w:p>
        </w:tc>
        <w:tc>
          <w:tcPr>
            <w:tcW w:w="989" w:type="dxa"/>
            <w:tcBorders>
              <w:top w:val="nil"/>
              <w:left w:val="single" w:sz="3" w:space="0" w:color="000000"/>
              <w:bottom w:val="nil"/>
              <w:right w:val="single" w:sz="3" w:space="0" w:color="000000"/>
            </w:tcBorders>
            <w:vAlign w:val="center"/>
          </w:tcPr>
          <w:p w14:paraId="3713237A" w14:textId="77777777" w:rsidR="00CE32B1" w:rsidRPr="00337BCB" w:rsidRDefault="00CE32B1" w:rsidP="00337BCB">
            <w:pPr>
              <w:pStyle w:val="MDPI42tablebody"/>
              <w:rPr>
                <w:sz w:val="18"/>
                <w:szCs w:val="18"/>
              </w:rPr>
            </w:pPr>
            <w:r w:rsidRPr="00337BCB">
              <w:rPr>
                <w:sz w:val="18"/>
                <w:szCs w:val="18"/>
              </w:rPr>
              <w:t>0.0809</w:t>
            </w:r>
          </w:p>
        </w:tc>
        <w:tc>
          <w:tcPr>
            <w:tcW w:w="989" w:type="dxa"/>
            <w:tcBorders>
              <w:top w:val="nil"/>
              <w:left w:val="single" w:sz="2" w:space="0" w:color="000000"/>
              <w:bottom w:val="nil"/>
              <w:right w:val="single" w:sz="2" w:space="0" w:color="000000"/>
            </w:tcBorders>
            <w:vAlign w:val="center"/>
          </w:tcPr>
          <w:p w14:paraId="7444D749" w14:textId="77777777" w:rsidR="00CE32B1" w:rsidRPr="00337BCB" w:rsidRDefault="00CE32B1" w:rsidP="00337BCB">
            <w:pPr>
              <w:pStyle w:val="MDPI42tablebody"/>
              <w:rPr>
                <w:sz w:val="18"/>
                <w:szCs w:val="18"/>
              </w:rPr>
            </w:pPr>
            <w:r w:rsidRPr="00337BCB">
              <w:rPr>
                <w:sz w:val="18"/>
                <w:szCs w:val="18"/>
              </w:rPr>
              <w:t>0.0441</w:t>
            </w:r>
          </w:p>
        </w:tc>
        <w:tc>
          <w:tcPr>
            <w:tcW w:w="992" w:type="dxa"/>
            <w:tcBorders>
              <w:top w:val="nil"/>
              <w:left w:val="single" w:sz="3" w:space="0" w:color="000000"/>
              <w:bottom w:val="nil"/>
              <w:right w:val="single" w:sz="3" w:space="0" w:color="000000"/>
            </w:tcBorders>
            <w:vAlign w:val="center"/>
          </w:tcPr>
          <w:p w14:paraId="1003EECE" w14:textId="77777777" w:rsidR="00CE32B1" w:rsidRPr="00337BCB" w:rsidRDefault="00CE32B1" w:rsidP="00337BCB">
            <w:pPr>
              <w:pStyle w:val="MDPI42tablebody"/>
              <w:rPr>
                <w:sz w:val="18"/>
                <w:szCs w:val="18"/>
              </w:rPr>
            </w:pPr>
            <w:r w:rsidRPr="00337BCB">
              <w:rPr>
                <w:sz w:val="18"/>
                <w:szCs w:val="18"/>
              </w:rPr>
              <w:t>0.0550</w:t>
            </w:r>
          </w:p>
        </w:tc>
        <w:tc>
          <w:tcPr>
            <w:tcW w:w="989" w:type="dxa"/>
            <w:tcBorders>
              <w:top w:val="nil"/>
              <w:left w:val="single" w:sz="2" w:space="0" w:color="000000"/>
              <w:bottom w:val="nil"/>
              <w:right w:val="single" w:sz="2" w:space="0" w:color="000000"/>
            </w:tcBorders>
            <w:vAlign w:val="center"/>
          </w:tcPr>
          <w:p w14:paraId="01ECFBE1" w14:textId="77777777" w:rsidR="00CE32B1" w:rsidRPr="00337BCB" w:rsidRDefault="00CE32B1" w:rsidP="00337BCB">
            <w:pPr>
              <w:pStyle w:val="MDPI42tablebody"/>
              <w:rPr>
                <w:sz w:val="18"/>
                <w:szCs w:val="18"/>
              </w:rPr>
            </w:pPr>
            <w:r w:rsidRPr="00337BCB">
              <w:rPr>
                <w:sz w:val="18"/>
                <w:szCs w:val="18"/>
              </w:rPr>
              <w:t>0.0465</w:t>
            </w:r>
          </w:p>
        </w:tc>
        <w:tc>
          <w:tcPr>
            <w:tcW w:w="989" w:type="dxa"/>
            <w:tcBorders>
              <w:top w:val="nil"/>
              <w:left w:val="single" w:sz="3" w:space="0" w:color="000000"/>
              <w:bottom w:val="nil"/>
              <w:right w:val="single" w:sz="3" w:space="0" w:color="000000"/>
            </w:tcBorders>
            <w:vAlign w:val="center"/>
          </w:tcPr>
          <w:p w14:paraId="7B878C33" w14:textId="77777777" w:rsidR="00CE32B1" w:rsidRPr="00305E0A" w:rsidRDefault="00CE32B1" w:rsidP="00337BCB">
            <w:pPr>
              <w:pStyle w:val="MDPI42tablebody"/>
              <w:rPr>
                <w:b/>
                <w:sz w:val="18"/>
                <w:rPrChange w:id="5801" w:author="Author" w:date="2023-03-17T07:19:00Z">
                  <w:rPr>
                    <w:sz w:val="18"/>
                  </w:rPr>
                </w:rPrChange>
              </w:rPr>
            </w:pPr>
            <w:r w:rsidRPr="00305E0A">
              <w:rPr>
                <w:b/>
                <w:sz w:val="18"/>
                <w:u w:val="single"/>
                <w:rPrChange w:id="5802" w:author="Author" w:date="2023-03-17T07:19:00Z">
                  <w:rPr>
                    <w:sz w:val="18"/>
                    <w:u w:val="single"/>
                  </w:rPr>
                </w:rPrChange>
              </w:rPr>
              <w:t>0.1017</w:t>
            </w:r>
          </w:p>
        </w:tc>
        <w:tc>
          <w:tcPr>
            <w:tcW w:w="989" w:type="dxa"/>
            <w:tcBorders>
              <w:top w:val="nil"/>
              <w:left w:val="single" w:sz="2" w:space="0" w:color="000000"/>
              <w:bottom w:val="nil"/>
              <w:right w:val="single" w:sz="2" w:space="0" w:color="000000"/>
            </w:tcBorders>
            <w:vAlign w:val="center"/>
          </w:tcPr>
          <w:p w14:paraId="1A1A79D7" w14:textId="77777777" w:rsidR="00CE32B1" w:rsidRPr="00337BCB" w:rsidRDefault="00CE32B1" w:rsidP="00337BCB">
            <w:pPr>
              <w:pStyle w:val="MDPI42tablebody"/>
              <w:rPr>
                <w:sz w:val="18"/>
                <w:szCs w:val="18"/>
              </w:rPr>
            </w:pPr>
            <w:r w:rsidRPr="00337BCB">
              <w:rPr>
                <w:sz w:val="18"/>
                <w:szCs w:val="18"/>
              </w:rPr>
              <w:t>0.0677</w:t>
            </w:r>
          </w:p>
        </w:tc>
        <w:tc>
          <w:tcPr>
            <w:tcW w:w="990" w:type="dxa"/>
            <w:tcBorders>
              <w:top w:val="nil"/>
              <w:left w:val="single" w:sz="2" w:space="0" w:color="000000"/>
              <w:bottom w:val="nil"/>
              <w:right w:val="nil"/>
            </w:tcBorders>
            <w:vAlign w:val="center"/>
          </w:tcPr>
          <w:p w14:paraId="04C0FA83" w14:textId="77777777" w:rsidR="00CE32B1" w:rsidRPr="00337BCB" w:rsidRDefault="00CE32B1" w:rsidP="00337BCB">
            <w:pPr>
              <w:pStyle w:val="MDPI42tablebody"/>
              <w:rPr>
                <w:sz w:val="18"/>
                <w:szCs w:val="18"/>
              </w:rPr>
            </w:pPr>
            <w:r w:rsidRPr="00337BCB">
              <w:rPr>
                <w:sz w:val="18"/>
                <w:szCs w:val="18"/>
              </w:rPr>
              <w:t>0.0984</w:t>
            </w:r>
          </w:p>
        </w:tc>
      </w:tr>
      <w:tr w:rsidR="008B3641" w:rsidRPr="00337BCB" w14:paraId="2993F19C"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690107" w14:textId="77777777" w:rsidR="00CE32B1" w:rsidRPr="00337BCB" w:rsidRDefault="00CE32B1" w:rsidP="00337BCB">
            <w:pPr>
              <w:pStyle w:val="MDPI42tablebody"/>
              <w:rPr>
                <w:sz w:val="18"/>
                <w:szCs w:val="18"/>
              </w:rPr>
            </w:pPr>
            <w:proofErr w:type="spellStart"/>
            <w:r w:rsidRPr="00337BCB">
              <w:rPr>
                <w:sz w:val="18"/>
                <w:szCs w:val="18"/>
              </w:rPr>
              <w:t>LowWaterLevel</w:t>
            </w:r>
            <w:proofErr w:type="spellEnd"/>
          </w:p>
        </w:tc>
        <w:tc>
          <w:tcPr>
            <w:tcW w:w="988" w:type="dxa"/>
            <w:tcBorders>
              <w:top w:val="nil"/>
              <w:left w:val="single" w:sz="2" w:space="0" w:color="000000"/>
              <w:bottom w:val="nil"/>
              <w:right w:val="single" w:sz="2" w:space="0" w:color="000000"/>
            </w:tcBorders>
            <w:vAlign w:val="center"/>
          </w:tcPr>
          <w:p w14:paraId="29596CBE" w14:textId="77777777" w:rsidR="00CE32B1" w:rsidRPr="00305E0A" w:rsidRDefault="00CE32B1" w:rsidP="00337BCB">
            <w:pPr>
              <w:pStyle w:val="MDPI42tablebody"/>
              <w:rPr>
                <w:b/>
                <w:sz w:val="18"/>
                <w:rPrChange w:id="5803" w:author="Author" w:date="2023-03-17T07:19:00Z">
                  <w:rPr>
                    <w:sz w:val="18"/>
                  </w:rPr>
                </w:rPrChange>
              </w:rPr>
            </w:pPr>
            <w:r w:rsidRPr="00305E0A">
              <w:rPr>
                <w:b/>
                <w:sz w:val="18"/>
                <w:u w:val="single"/>
                <w:rPrChange w:id="5804" w:author="Author" w:date="2023-03-17T07:19:00Z">
                  <w:rPr>
                    <w:sz w:val="18"/>
                    <w:u w:val="single"/>
                  </w:rPr>
                </w:rPrChange>
              </w:rPr>
              <w:t>0.0650</w:t>
            </w:r>
          </w:p>
        </w:tc>
        <w:tc>
          <w:tcPr>
            <w:tcW w:w="988" w:type="dxa"/>
            <w:tcBorders>
              <w:top w:val="nil"/>
              <w:left w:val="single" w:sz="2" w:space="0" w:color="000000"/>
              <w:bottom w:val="nil"/>
              <w:right w:val="single" w:sz="2" w:space="0" w:color="000000"/>
            </w:tcBorders>
            <w:vAlign w:val="center"/>
          </w:tcPr>
          <w:p w14:paraId="66AD90F5" w14:textId="77777777" w:rsidR="00CE32B1" w:rsidRPr="00305E0A" w:rsidRDefault="00CE32B1" w:rsidP="00337BCB">
            <w:pPr>
              <w:pStyle w:val="MDPI42tablebody"/>
              <w:rPr>
                <w:b/>
                <w:sz w:val="18"/>
                <w:rPrChange w:id="5805" w:author="Author" w:date="2023-03-17T07:19:00Z">
                  <w:rPr>
                    <w:sz w:val="18"/>
                  </w:rPr>
                </w:rPrChange>
              </w:rPr>
            </w:pPr>
            <w:r w:rsidRPr="00305E0A">
              <w:rPr>
                <w:b/>
                <w:sz w:val="18"/>
                <w:u w:val="single"/>
                <w:rPrChange w:id="5806" w:author="Author" w:date="2023-03-17T07:19:00Z">
                  <w:rPr>
                    <w:sz w:val="18"/>
                    <w:u w:val="single"/>
                  </w:rPr>
                </w:rPrChange>
              </w:rPr>
              <w:t>0.0693</w:t>
            </w:r>
          </w:p>
        </w:tc>
        <w:tc>
          <w:tcPr>
            <w:tcW w:w="988" w:type="dxa"/>
            <w:tcBorders>
              <w:top w:val="nil"/>
              <w:left w:val="single" w:sz="2" w:space="0" w:color="000000"/>
              <w:bottom w:val="nil"/>
              <w:right w:val="single" w:sz="2" w:space="0" w:color="000000"/>
            </w:tcBorders>
            <w:vAlign w:val="center"/>
          </w:tcPr>
          <w:p w14:paraId="2B9F0256" w14:textId="77777777" w:rsidR="00CE32B1" w:rsidRPr="00305E0A" w:rsidRDefault="00CE32B1" w:rsidP="00337BCB">
            <w:pPr>
              <w:pStyle w:val="MDPI42tablebody"/>
              <w:rPr>
                <w:b/>
                <w:sz w:val="18"/>
                <w:rPrChange w:id="5807" w:author="Author" w:date="2023-03-17T07:19:00Z">
                  <w:rPr>
                    <w:sz w:val="18"/>
                  </w:rPr>
                </w:rPrChange>
              </w:rPr>
            </w:pPr>
            <w:r w:rsidRPr="00305E0A">
              <w:rPr>
                <w:b/>
                <w:sz w:val="18"/>
                <w:u w:val="single"/>
                <w:rPrChange w:id="5808" w:author="Author" w:date="2023-03-17T07:19:00Z">
                  <w:rPr>
                    <w:sz w:val="18"/>
                    <w:u w:val="single"/>
                  </w:rPr>
                </w:rPrChange>
              </w:rPr>
              <w:t>0.1378</w:t>
            </w:r>
          </w:p>
        </w:tc>
        <w:tc>
          <w:tcPr>
            <w:tcW w:w="992" w:type="dxa"/>
            <w:tcBorders>
              <w:top w:val="nil"/>
              <w:left w:val="single" w:sz="2" w:space="0" w:color="000000"/>
              <w:bottom w:val="nil"/>
              <w:right w:val="single" w:sz="2" w:space="0" w:color="000000"/>
            </w:tcBorders>
            <w:vAlign w:val="center"/>
          </w:tcPr>
          <w:p w14:paraId="0E297656" w14:textId="77777777" w:rsidR="00CE32B1" w:rsidRPr="00337BCB" w:rsidRDefault="00CE32B1" w:rsidP="00337BCB">
            <w:pPr>
              <w:pStyle w:val="MDPI42tablebody"/>
              <w:rPr>
                <w:sz w:val="18"/>
                <w:szCs w:val="18"/>
              </w:rPr>
            </w:pPr>
            <w:r w:rsidRPr="00337BCB">
              <w:rPr>
                <w:sz w:val="18"/>
                <w:szCs w:val="18"/>
              </w:rPr>
              <w:t>0.0090</w:t>
            </w:r>
          </w:p>
        </w:tc>
        <w:tc>
          <w:tcPr>
            <w:tcW w:w="989" w:type="dxa"/>
            <w:tcBorders>
              <w:top w:val="nil"/>
              <w:left w:val="single" w:sz="2" w:space="0" w:color="000000"/>
              <w:bottom w:val="nil"/>
              <w:right w:val="single" w:sz="2" w:space="0" w:color="000000"/>
            </w:tcBorders>
            <w:vAlign w:val="center"/>
          </w:tcPr>
          <w:p w14:paraId="67AD7398" w14:textId="77777777" w:rsidR="00CE32B1" w:rsidRPr="00337BCB" w:rsidRDefault="00CE32B1" w:rsidP="00337BCB">
            <w:pPr>
              <w:pStyle w:val="MDPI42tablebody"/>
              <w:rPr>
                <w:sz w:val="18"/>
                <w:szCs w:val="18"/>
              </w:rPr>
            </w:pPr>
            <w:r w:rsidRPr="00337BCB">
              <w:rPr>
                <w:sz w:val="18"/>
                <w:szCs w:val="18"/>
              </w:rPr>
              <w:t>0.0500</w:t>
            </w:r>
          </w:p>
        </w:tc>
        <w:tc>
          <w:tcPr>
            <w:tcW w:w="989" w:type="dxa"/>
            <w:tcBorders>
              <w:top w:val="nil"/>
              <w:left w:val="single" w:sz="2" w:space="0" w:color="000000"/>
              <w:bottom w:val="nil"/>
              <w:right w:val="single" w:sz="2" w:space="0" w:color="000000"/>
            </w:tcBorders>
            <w:vAlign w:val="center"/>
          </w:tcPr>
          <w:p w14:paraId="04386A76" w14:textId="77777777" w:rsidR="00CE32B1" w:rsidRPr="00305E0A" w:rsidRDefault="00CE32B1" w:rsidP="00337BCB">
            <w:pPr>
              <w:pStyle w:val="MDPI42tablebody"/>
              <w:rPr>
                <w:b/>
                <w:sz w:val="18"/>
                <w:rPrChange w:id="5809" w:author="Author" w:date="2023-03-17T07:19:00Z">
                  <w:rPr>
                    <w:sz w:val="18"/>
                  </w:rPr>
                </w:rPrChange>
              </w:rPr>
            </w:pPr>
            <w:r w:rsidRPr="00305E0A">
              <w:rPr>
                <w:b/>
                <w:sz w:val="18"/>
                <w:u w:val="single"/>
                <w:rPrChange w:id="5810" w:author="Author" w:date="2023-03-17T07:19:00Z">
                  <w:rPr>
                    <w:sz w:val="18"/>
                    <w:u w:val="single"/>
                  </w:rPr>
                </w:rPrChange>
              </w:rPr>
              <w:t>0.1382</w:t>
            </w:r>
          </w:p>
        </w:tc>
        <w:tc>
          <w:tcPr>
            <w:tcW w:w="989" w:type="dxa"/>
            <w:tcBorders>
              <w:top w:val="nil"/>
              <w:left w:val="single" w:sz="2" w:space="0" w:color="000000"/>
              <w:bottom w:val="nil"/>
              <w:right w:val="single" w:sz="2" w:space="0" w:color="000000"/>
            </w:tcBorders>
            <w:vAlign w:val="center"/>
          </w:tcPr>
          <w:p w14:paraId="0358D4FD" w14:textId="77777777" w:rsidR="00CE32B1" w:rsidRPr="00337BCB" w:rsidRDefault="00CE32B1" w:rsidP="00337BCB">
            <w:pPr>
              <w:pStyle w:val="MDPI42tablebody"/>
              <w:rPr>
                <w:sz w:val="18"/>
                <w:szCs w:val="18"/>
              </w:rPr>
            </w:pPr>
            <w:r w:rsidRPr="00337BCB">
              <w:rPr>
                <w:sz w:val="18"/>
                <w:szCs w:val="18"/>
              </w:rPr>
              <w:t>0.0480</w:t>
            </w:r>
          </w:p>
        </w:tc>
        <w:tc>
          <w:tcPr>
            <w:tcW w:w="992" w:type="dxa"/>
            <w:tcBorders>
              <w:top w:val="nil"/>
              <w:left w:val="single" w:sz="2" w:space="0" w:color="000000"/>
              <w:bottom w:val="nil"/>
              <w:right w:val="single" w:sz="2" w:space="0" w:color="000000"/>
            </w:tcBorders>
            <w:vAlign w:val="center"/>
          </w:tcPr>
          <w:p w14:paraId="01EF9028" w14:textId="77777777" w:rsidR="00CE32B1" w:rsidRPr="00337BCB" w:rsidRDefault="00CE32B1" w:rsidP="00337BCB">
            <w:pPr>
              <w:pStyle w:val="MDPI42tablebody"/>
              <w:rPr>
                <w:sz w:val="18"/>
                <w:szCs w:val="18"/>
              </w:rPr>
            </w:pPr>
            <w:r w:rsidRPr="00337BCB">
              <w:rPr>
                <w:sz w:val="18"/>
                <w:szCs w:val="18"/>
              </w:rPr>
              <w:t>0.0093</w:t>
            </w:r>
          </w:p>
        </w:tc>
        <w:tc>
          <w:tcPr>
            <w:tcW w:w="989" w:type="dxa"/>
            <w:tcBorders>
              <w:top w:val="nil"/>
              <w:left w:val="single" w:sz="2" w:space="0" w:color="000000"/>
              <w:bottom w:val="nil"/>
              <w:right w:val="single" w:sz="2" w:space="0" w:color="000000"/>
            </w:tcBorders>
            <w:vAlign w:val="center"/>
          </w:tcPr>
          <w:p w14:paraId="5E7A0261" w14:textId="77777777" w:rsidR="00CE32B1" w:rsidRPr="00305E0A" w:rsidRDefault="00CE32B1" w:rsidP="00337BCB">
            <w:pPr>
              <w:pStyle w:val="MDPI42tablebody"/>
              <w:rPr>
                <w:b/>
                <w:sz w:val="18"/>
                <w:rPrChange w:id="5811" w:author="Author" w:date="2023-03-17T07:19:00Z">
                  <w:rPr>
                    <w:sz w:val="18"/>
                  </w:rPr>
                </w:rPrChange>
              </w:rPr>
            </w:pPr>
            <w:r w:rsidRPr="00305E0A">
              <w:rPr>
                <w:b/>
                <w:sz w:val="18"/>
                <w:u w:val="single"/>
                <w:rPrChange w:id="5812" w:author="Author" w:date="2023-03-17T07:19:00Z">
                  <w:rPr>
                    <w:sz w:val="18"/>
                    <w:u w:val="single"/>
                  </w:rPr>
                </w:rPrChange>
              </w:rPr>
              <w:t>0.0751</w:t>
            </w:r>
          </w:p>
        </w:tc>
        <w:tc>
          <w:tcPr>
            <w:tcW w:w="989" w:type="dxa"/>
            <w:tcBorders>
              <w:top w:val="nil"/>
              <w:left w:val="single" w:sz="2" w:space="0" w:color="000000"/>
              <w:bottom w:val="nil"/>
              <w:right w:val="single" w:sz="2" w:space="0" w:color="000000"/>
            </w:tcBorders>
            <w:vAlign w:val="center"/>
          </w:tcPr>
          <w:p w14:paraId="09BA37C2" w14:textId="77777777" w:rsidR="00CE32B1" w:rsidRPr="00337BCB" w:rsidRDefault="00CE32B1" w:rsidP="00337BCB">
            <w:pPr>
              <w:pStyle w:val="MDPI42tablebody"/>
              <w:rPr>
                <w:sz w:val="18"/>
                <w:szCs w:val="18"/>
              </w:rPr>
            </w:pPr>
            <w:r w:rsidRPr="00337BCB">
              <w:rPr>
                <w:sz w:val="18"/>
                <w:szCs w:val="18"/>
              </w:rPr>
              <w:t>0.0742</w:t>
            </w:r>
          </w:p>
        </w:tc>
        <w:tc>
          <w:tcPr>
            <w:tcW w:w="989" w:type="dxa"/>
            <w:tcBorders>
              <w:top w:val="nil"/>
              <w:left w:val="single" w:sz="2" w:space="0" w:color="000000"/>
              <w:bottom w:val="nil"/>
              <w:right w:val="single" w:sz="2" w:space="0" w:color="000000"/>
            </w:tcBorders>
            <w:vAlign w:val="center"/>
          </w:tcPr>
          <w:p w14:paraId="47F9C2E6" w14:textId="77777777" w:rsidR="00CE32B1" w:rsidRPr="00337BCB" w:rsidRDefault="00CE32B1" w:rsidP="00337BCB">
            <w:pPr>
              <w:pStyle w:val="MDPI42tablebody"/>
              <w:rPr>
                <w:sz w:val="18"/>
                <w:szCs w:val="18"/>
              </w:rPr>
            </w:pPr>
            <w:r w:rsidRPr="00337BCB">
              <w:rPr>
                <w:sz w:val="18"/>
                <w:szCs w:val="18"/>
              </w:rPr>
              <w:t>0.0443</w:t>
            </w:r>
          </w:p>
        </w:tc>
        <w:tc>
          <w:tcPr>
            <w:tcW w:w="990" w:type="dxa"/>
            <w:tcBorders>
              <w:top w:val="nil"/>
              <w:left w:val="single" w:sz="2" w:space="0" w:color="000000"/>
              <w:bottom w:val="nil"/>
              <w:right w:val="nil"/>
            </w:tcBorders>
            <w:vAlign w:val="center"/>
          </w:tcPr>
          <w:p w14:paraId="53B6DEF3" w14:textId="77777777" w:rsidR="00CE32B1" w:rsidRPr="00337BCB" w:rsidRDefault="00CE32B1" w:rsidP="00337BCB">
            <w:pPr>
              <w:pStyle w:val="MDPI42tablebody"/>
              <w:rPr>
                <w:sz w:val="18"/>
                <w:szCs w:val="18"/>
              </w:rPr>
            </w:pPr>
            <w:r w:rsidRPr="00337BCB">
              <w:rPr>
                <w:sz w:val="18"/>
                <w:szCs w:val="18"/>
              </w:rPr>
              <w:t>0.0164</w:t>
            </w:r>
          </w:p>
        </w:tc>
      </w:tr>
      <w:tr w:rsidR="008B3641" w:rsidRPr="00337BCB" w14:paraId="69A272C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BA8C5A4" w14:textId="77777777" w:rsidR="00CE32B1" w:rsidRPr="00337BCB" w:rsidRDefault="00CE32B1" w:rsidP="00337BCB">
            <w:pPr>
              <w:pStyle w:val="MDPI42tablebody"/>
              <w:rPr>
                <w:sz w:val="18"/>
                <w:szCs w:val="18"/>
              </w:rPr>
            </w:pPr>
            <w:r w:rsidRPr="00337BCB">
              <w:rPr>
                <w:sz w:val="18"/>
                <w:szCs w:val="18"/>
              </w:rPr>
              <w:t>Inflow</w:t>
            </w:r>
          </w:p>
        </w:tc>
        <w:tc>
          <w:tcPr>
            <w:tcW w:w="988" w:type="dxa"/>
            <w:tcBorders>
              <w:top w:val="nil"/>
              <w:left w:val="single" w:sz="2" w:space="0" w:color="000000"/>
              <w:bottom w:val="nil"/>
              <w:right w:val="single" w:sz="2" w:space="0" w:color="000000"/>
            </w:tcBorders>
            <w:vAlign w:val="center"/>
          </w:tcPr>
          <w:p w14:paraId="04B2E180" w14:textId="77777777" w:rsidR="00CE32B1" w:rsidRPr="00337BCB" w:rsidRDefault="00CE32B1" w:rsidP="00337BCB">
            <w:pPr>
              <w:pStyle w:val="MDPI42tablebody"/>
              <w:rPr>
                <w:sz w:val="18"/>
                <w:szCs w:val="18"/>
              </w:rPr>
            </w:pPr>
            <w:r w:rsidRPr="00337BCB">
              <w:rPr>
                <w:sz w:val="18"/>
                <w:szCs w:val="18"/>
              </w:rPr>
              <w:t>0.0304</w:t>
            </w:r>
          </w:p>
        </w:tc>
        <w:tc>
          <w:tcPr>
            <w:tcW w:w="988" w:type="dxa"/>
            <w:tcBorders>
              <w:top w:val="nil"/>
              <w:left w:val="single" w:sz="3" w:space="0" w:color="000000"/>
              <w:bottom w:val="nil"/>
              <w:right w:val="single" w:sz="3" w:space="0" w:color="000000"/>
            </w:tcBorders>
            <w:vAlign w:val="center"/>
          </w:tcPr>
          <w:p w14:paraId="5D819276" w14:textId="77777777" w:rsidR="00CE32B1" w:rsidRPr="00337BCB" w:rsidRDefault="00CE32B1" w:rsidP="00337BCB">
            <w:pPr>
              <w:pStyle w:val="MDPI42tablebody"/>
              <w:rPr>
                <w:sz w:val="18"/>
                <w:szCs w:val="18"/>
              </w:rPr>
            </w:pPr>
            <w:r w:rsidRPr="00337BCB">
              <w:rPr>
                <w:sz w:val="18"/>
                <w:szCs w:val="18"/>
              </w:rPr>
              <w:t>0.0306</w:t>
            </w:r>
          </w:p>
        </w:tc>
        <w:tc>
          <w:tcPr>
            <w:tcW w:w="988" w:type="dxa"/>
            <w:tcBorders>
              <w:top w:val="nil"/>
              <w:left w:val="single" w:sz="2" w:space="0" w:color="000000"/>
              <w:bottom w:val="nil"/>
              <w:right w:val="single" w:sz="2" w:space="0" w:color="000000"/>
            </w:tcBorders>
            <w:vAlign w:val="center"/>
          </w:tcPr>
          <w:p w14:paraId="4EDCA417" w14:textId="77777777" w:rsidR="00CE32B1" w:rsidRPr="00337BCB" w:rsidRDefault="00CE32B1" w:rsidP="00337BCB">
            <w:pPr>
              <w:pStyle w:val="MDPI42tablebody"/>
              <w:rPr>
                <w:sz w:val="18"/>
                <w:szCs w:val="18"/>
              </w:rPr>
            </w:pPr>
            <w:r w:rsidRPr="00337BCB">
              <w:rPr>
                <w:sz w:val="18"/>
                <w:szCs w:val="18"/>
              </w:rPr>
              <w:t>0.0602</w:t>
            </w:r>
          </w:p>
        </w:tc>
        <w:tc>
          <w:tcPr>
            <w:tcW w:w="992" w:type="dxa"/>
            <w:tcBorders>
              <w:top w:val="nil"/>
              <w:left w:val="single" w:sz="3" w:space="0" w:color="000000"/>
              <w:bottom w:val="nil"/>
              <w:right w:val="single" w:sz="3" w:space="0" w:color="000000"/>
            </w:tcBorders>
            <w:vAlign w:val="center"/>
          </w:tcPr>
          <w:p w14:paraId="018FDD6D" w14:textId="77777777" w:rsidR="00CE32B1" w:rsidRPr="00337BCB" w:rsidRDefault="00CE32B1" w:rsidP="00337BCB">
            <w:pPr>
              <w:pStyle w:val="MDPI42tablebody"/>
              <w:rPr>
                <w:sz w:val="18"/>
                <w:szCs w:val="18"/>
              </w:rPr>
            </w:pPr>
            <w:r w:rsidRPr="00337BCB">
              <w:rPr>
                <w:sz w:val="18"/>
                <w:szCs w:val="18"/>
              </w:rPr>
              <w:t>0.0148</w:t>
            </w:r>
          </w:p>
        </w:tc>
        <w:tc>
          <w:tcPr>
            <w:tcW w:w="989" w:type="dxa"/>
            <w:tcBorders>
              <w:top w:val="nil"/>
              <w:left w:val="single" w:sz="2" w:space="0" w:color="000000"/>
              <w:bottom w:val="nil"/>
              <w:right w:val="single" w:sz="2" w:space="0" w:color="000000"/>
            </w:tcBorders>
            <w:vAlign w:val="center"/>
          </w:tcPr>
          <w:p w14:paraId="072E54A0" w14:textId="77777777" w:rsidR="00CE32B1" w:rsidRPr="00337BCB" w:rsidRDefault="00CE32B1" w:rsidP="00337BCB">
            <w:pPr>
              <w:pStyle w:val="MDPI42tablebody"/>
              <w:rPr>
                <w:sz w:val="18"/>
                <w:szCs w:val="18"/>
              </w:rPr>
            </w:pPr>
            <w:r w:rsidRPr="00337BCB">
              <w:rPr>
                <w:sz w:val="18"/>
                <w:szCs w:val="18"/>
              </w:rPr>
              <w:t>0.0460</w:t>
            </w:r>
          </w:p>
        </w:tc>
        <w:tc>
          <w:tcPr>
            <w:tcW w:w="989" w:type="dxa"/>
            <w:tcBorders>
              <w:top w:val="nil"/>
              <w:left w:val="single" w:sz="3" w:space="0" w:color="000000"/>
              <w:bottom w:val="nil"/>
              <w:right w:val="single" w:sz="3" w:space="0" w:color="000000"/>
            </w:tcBorders>
            <w:vAlign w:val="center"/>
          </w:tcPr>
          <w:p w14:paraId="1771302E" w14:textId="77777777" w:rsidR="00CE32B1" w:rsidRPr="00337BCB" w:rsidRDefault="00CE32B1" w:rsidP="00337BCB">
            <w:pPr>
              <w:pStyle w:val="MDPI42tablebody"/>
              <w:rPr>
                <w:sz w:val="18"/>
                <w:szCs w:val="18"/>
              </w:rPr>
            </w:pPr>
            <w:r w:rsidRPr="00337BCB">
              <w:rPr>
                <w:sz w:val="18"/>
                <w:szCs w:val="18"/>
              </w:rPr>
              <w:t>0.0305</w:t>
            </w:r>
          </w:p>
        </w:tc>
        <w:tc>
          <w:tcPr>
            <w:tcW w:w="989" w:type="dxa"/>
            <w:tcBorders>
              <w:top w:val="nil"/>
              <w:left w:val="single" w:sz="2" w:space="0" w:color="000000"/>
              <w:bottom w:val="nil"/>
              <w:right w:val="single" w:sz="2" w:space="0" w:color="000000"/>
            </w:tcBorders>
            <w:vAlign w:val="center"/>
          </w:tcPr>
          <w:p w14:paraId="6C522093" w14:textId="77777777" w:rsidR="00CE32B1" w:rsidRPr="00337BCB" w:rsidRDefault="00CE32B1" w:rsidP="00337BCB">
            <w:pPr>
              <w:pStyle w:val="MDPI42tablebody"/>
              <w:rPr>
                <w:sz w:val="18"/>
                <w:szCs w:val="18"/>
              </w:rPr>
            </w:pPr>
            <w:r w:rsidRPr="00337BCB">
              <w:rPr>
                <w:sz w:val="18"/>
                <w:szCs w:val="18"/>
              </w:rPr>
              <w:t>0.0569</w:t>
            </w:r>
          </w:p>
        </w:tc>
        <w:tc>
          <w:tcPr>
            <w:tcW w:w="992" w:type="dxa"/>
            <w:tcBorders>
              <w:top w:val="nil"/>
              <w:left w:val="single" w:sz="3" w:space="0" w:color="000000"/>
              <w:bottom w:val="nil"/>
              <w:right w:val="single" w:sz="3" w:space="0" w:color="000000"/>
            </w:tcBorders>
            <w:vAlign w:val="center"/>
          </w:tcPr>
          <w:p w14:paraId="25B89104" w14:textId="77777777" w:rsidR="00CE32B1" w:rsidRPr="00337BCB" w:rsidRDefault="00CE32B1" w:rsidP="00337BCB">
            <w:pPr>
              <w:pStyle w:val="MDPI42tablebody"/>
              <w:rPr>
                <w:sz w:val="18"/>
                <w:szCs w:val="18"/>
              </w:rPr>
            </w:pPr>
            <w:r w:rsidRPr="00337BCB">
              <w:rPr>
                <w:sz w:val="18"/>
                <w:szCs w:val="18"/>
              </w:rPr>
              <w:t>0.0110</w:t>
            </w:r>
          </w:p>
        </w:tc>
        <w:tc>
          <w:tcPr>
            <w:tcW w:w="989" w:type="dxa"/>
            <w:tcBorders>
              <w:top w:val="nil"/>
              <w:left w:val="single" w:sz="2" w:space="0" w:color="000000"/>
              <w:bottom w:val="nil"/>
              <w:right w:val="single" w:sz="2" w:space="0" w:color="000000"/>
            </w:tcBorders>
            <w:vAlign w:val="center"/>
          </w:tcPr>
          <w:p w14:paraId="34A00E03" w14:textId="77777777" w:rsidR="00CE32B1" w:rsidRPr="00337BCB" w:rsidRDefault="00CE32B1" w:rsidP="00337BCB">
            <w:pPr>
              <w:pStyle w:val="MDPI42tablebody"/>
              <w:rPr>
                <w:sz w:val="18"/>
                <w:szCs w:val="18"/>
              </w:rPr>
            </w:pPr>
            <w:r w:rsidRPr="00337BCB">
              <w:rPr>
                <w:sz w:val="18"/>
                <w:szCs w:val="18"/>
              </w:rPr>
              <w:t>0.0608</w:t>
            </w:r>
          </w:p>
        </w:tc>
        <w:tc>
          <w:tcPr>
            <w:tcW w:w="989" w:type="dxa"/>
            <w:tcBorders>
              <w:top w:val="nil"/>
              <w:left w:val="single" w:sz="3" w:space="0" w:color="000000"/>
              <w:bottom w:val="nil"/>
              <w:right w:val="single" w:sz="3" w:space="0" w:color="000000"/>
            </w:tcBorders>
            <w:vAlign w:val="center"/>
          </w:tcPr>
          <w:p w14:paraId="7B464E78" w14:textId="77777777" w:rsidR="00CE32B1" w:rsidRPr="00337BCB" w:rsidRDefault="00CE32B1" w:rsidP="00337BCB">
            <w:pPr>
              <w:pStyle w:val="MDPI42tablebody"/>
              <w:rPr>
                <w:sz w:val="18"/>
                <w:szCs w:val="18"/>
              </w:rPr>
            </w:pPr>
            <w:r w:rsidRPr="00337BCB">
              <w:rPr>
                <w:sz w:val="18"/>
                <w:szCs w:val="18"/>
              </w:rPr>
              <w:t>0.0508</w:t>
            </w:r>
          </w:p>
        </w:tc>
        <w:tc>
          <w:tcPr>
            <w:tcW w:w="989" w:type="dxa"/>
            <w:tcBorders>
              <w:top w:val="nil"/>
              <w:left w:val="single" w:sz="2" w:space="0" w:color="000000"/>
              <w:bottom w:val="nil"/>
              <w:right w:val="single" w:sz="2" w:space="0" w:color="000000"/>
            </w:tcBorders>
            <w:vAlign w:val="center"/>
          </w:tcPr>
          <w:p w14:paraId="533D5970" w14:textId="77777777" w:rsidR="00CE32B1" w:rsidRPr="00305E0A" w:rsidRDefault="00CE32B1" w:rsidP="00337BCB">
            <w:pPr>
              <w:pStyle w:val="MDPI42tablebody"/>
              <w:rPr>
                <w:b/>
                <w:sz w:val="18"/>
                <w:rPrChange w:id="5813" w:author="Author" w:date="2023-03-17T07:19:00Z">
                  <w:rPr>
                    <w:sz w:val="18"/>
                  </w:rPr>
                </w:rPrChange>
              </w:rPr>
            </w:pPr>
            <w:r w:rsidRPr="00305E0A">
              <w:rPr>
                <w:b/>
                <w:sz w:val="18"/>
                <w:u w:val="single"/>
                <w:rPrChange w:id="5814" w:author="Author" w:date="2023-03-17T07:19:00Z">
                  <w:rPr>
                    <w:sz w:val="18"/>
                    <w:u w:val="single"/>
                  </w:rPr>
                </w:rPrChange>
              </w:rPr>
              <w:t>0.0833</w:t>
            </w:r>
          </w:p>
        </w:tc>
        <w:tc>
          <w:tcPr>
            <w:tcW w:w="990" w:type="dxa"/>
            <w:tcBorders>
              <w:top w:val="nil"/>
              <w:left w:val="single" w:sz="2" w:space="0" w:color="000000"/>
              <w:bottom w:val="nil"/>
              <w:right w:val="nil"/>
            </w:tcBorders>
            <w:vAlign w:val="center"/>
          </w:tcPr>
          <w:p w14:paraId="739D03A9" w14:textId="77777777" w:rsidR="00CE32B1" w:rsidRPr="00337BCB" w:rsidRDefault="00CE32B1" w:rsidP="00337BCB">
            <w:pPr>
              <w:pStyle w:val="MDPI42tablebody"/>
              <w:rPr>
                <w:sz w:val="18"/>
                <w:szCs w:val="18"/>
              </w:rPr>
            </w:pPr>
            <w:r w:rsidRPr="00337BCB">
              <w:rPr>
                <w:sz w:val="18"/>
                <w:szCs w:val="18"/>
              </w:rPr>
              <w:t>0.0219</w:t>
            </w:r>
          </w:p>
        </w:tc>
      </w:tr>
      <w:tr w:rsidR="008B3641" w:rsidRPr="00337BCB" w14:paraId="7BB8157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99329" w14:textId="77777777" w:rsidR="00CE32B1" w:rsidRPr="00337BCB" w:rsidRDefault="00CE32B1" w:rsidP="00337BCB">
            <w:pPr>
              <w:pStyle w:val="MDPI42tablebody"/>
              <w:rPr>
                <w:sz w:val="18"/>
                <w:szCs w:val="18"/>
              </w:rPr>
            </w:pPr>
            <w:r w:rsidRPr="00337BCB">
              <w:rPr>
                <w:sz w:val="18"/>
                <w:szCs w:val="18"/>
              </w:rPr>
              <w:t>Discharge</w:t>
            </w:r>
          </w:p>
        </w:tc>
        <w:tc>
          <w:tcPr>
            <w:tcW w:w="988" w:type="dxa"/>
            <w:tcBorders>
              <w:top w:val="nil"/>
              <w:left w:val="single" w:sz="2" w:space="0" w:color="000000"/>
              <w:bottom w:val="nil"/>
              <w:right w:val="single" w:sz="2" w:space="0" w:color="000000"/>
            </w:tcBorders>
            <w:vAlign w:val="center"/>
          </w:tcPr>
          <w:p w14:paraId="282F4A16" w14:textId="77777777" w:rsidR="00CE32B1" w:rsidRPr="00337BCB" w:rsidRDefault="00CE32B1" w:rsidP="00337BCB">
            <w:pPr>
              <w:pStyle w:val="MDPI42tablebody"/>
              <w:rPr>
                <w:sz w:val="18"/>
                <w:szCs w:val="18"/>
              </w:rPr>
            </w:pPr>
            <w:r w:rsidRPr="00337BCB">
              <w:rPr>
                <w:sz w:val="18"/>
                <w:szCs w:val="18"/>
              </w:rPr>
              <w:t>0.0581</w:t>
            </w:r>
          </w:p>
        </w:tc>
        <w:tc>
          <w:tcPr>
            <w:tcW w:w="988" w:type="dxa"/>
            <w:tcBorders>
              <w:top w:val="nil"/>
              <w:left w:val="single" w:sz="2" w:space="0" w:color="000000"/>
              <w:bottom w:val="nil"/>
              <w:right w:val="single" w:sz="2" w:space="0" w:color="000000"/>
            </w:tcBorders>
            <w:vAlign w:val="center"/>
          </w:tcPr>
          <w:p w14:paraId="3939FEB1" w14:textId="77777777" w:rsidR="00CE32B1" w:rsidRPr="00337BCB" w:rsidRDefault="00CE32B1" w:rsidP="00337BCB">
            <w:pPr>
              <w:pStyle w:val="MDPI42tablebody"/>
              <w:rPr>
                <w:sz w:val="18"/>
                <w:szCs w:val="18"/>
              </w:rPr>
            </w:pPr>
            <w:r w:rsidRPr="00337BCB">
              <w:rPr>
                <w:sz w:val="18"/>
                <w:szCs w:val="18"/>
              </w:rPr>
              <w:t>0.0258</w:t>
            </w:r>
          </w:p>
        </w:tc>
        <w:tc>
          <w:tcPr>
            <w:tcW w:w="988" w:type="dxa"/>
            <w:tcBorders>
              <w:top w:val="nil"/>
              <w:left w:val="single" w:sz="2" w:space="0" w:color="000000"/>
              <w:bottom w:val="nil"/>
              <w:right w:val="single" w:sz="2" w:space="0" w:color="000000"/>
            </w:tcBorders>
            <w:vAlign w:val="center"/>
          </w:tcPr>
          <w:p w14:paraId="00EC97D5" w14:textId="77777777" w:rsidR="00CE32B1" w:rsidRPr="00337BCB" w:rsidRDefault="00CE32B1" w:rsidP="00337BCB">
            <w:pPr>
              <w:pStyle w:val="MDPI42tablebody"/>
              <w:rPr>
                <w:sz w:val="18"/>
                <w:szCs w:val="18"/>
              </w:rPr>
            </w:pPr>
            <w:r w:rsidRPr="00337BCB">
              <w:rPr>
                <w:sz w:val="18"/>
                <w:szCs w:val="18"/>
              </w:rPr>
              <w:t>0.0203</w:t>
            </w:r>
          </w:p>
        </w:tc>
        <w:tc>
          <w:tcPr>
            <w:tcW w:w="992" w:type="dxa"/>
            <w:tcBorders>
              <w:top w:val="nil"/>
              <w:left w:val="single" w:sz="2" w:space="0" w:color="000000"/>
              <w:bottom w:val="nil"/>
              <w:right w:val="single" w:sz="2" w:space="0" w:color="000000"/>
            </w:tcBorders>
            <w:vAlign w:val="center"/>
          </w:tcPr>
          <w:p w14:paraId="0F897D74" w14:textId="77777777" w:rsidR="00CE32B1" w:rsidRPr="00337BCB" w:rsidRDefault="00CE32B1" w:rsidP="00337BCB">
            <w:pPr>
              <w:pStyle w:val="MDPI42tablebody"/>
              <w:rPr>
                <w:sz w:val="18"/>
                <w:szCs w:val="18"/>
              </w:rPr>
            </w:pPr>
            <w:r w:rsidRPr="00337BCB">
              <w:rPr>
                <w:sz w:val="18"/>
                <w:szCs w:val="18"/>
              </w:rPr>
              <w:t>0.0644</w:t>
            </w:r>
          </w:p>
        </w:tc>
        <w:tc>
          <w:tcPr>
            <w:tcW w:w="989" w:type="dxa"/>
            <w:tcBorders>
              <w:top w:val="nil"/>
              <w:left w:val="single" w:sz="2" w:space="0" w:color="000000"/>
              <w:bottom w:val="nil"/>
              <w:right w:val="single" w:sz="2" w:space="0" w:color="000000"/>
            </w:tcBorders>
            <w:vAlign w:val="center"/>
          </w:tcPr>
          <w:p w14:paraId="289E9207" w14:textId="77777777" w:rsidR="00CE32B1" w:rsidRPr="00337BCB" w:rsidRDefault="00CE32B1" w:rsidP="00337BCB">
            <w:pPr>
              <w:pStyle w:val="MDPI42tablebody"/>
              <w:rPr>
                <w:sz w:val="18"/>
                <w:szCs w:val="18"/>
              </w:rPr>
            </w:pPr>
            <w:r w:rsidRPr="00337BCB">
              <w:rPr>
                <w:sz w:val="18"/>
                <w:szCs w:val="18"/>
              </w:rPr>
              <w:t>0.0809</w:t>
            </w:r>
          </w:p>
        </w:tc>
        <w:tc>
          <w:tcPr>
            <w:tcW w:w="989" w:type="dxa"/>
            <w:tcBorders>
              <w:top w:val="nil"/>
              <w:left w:val="single" w:sz="2" w:space="0" w:color="000000"/>
              <w:bottom w:val="nil"/>
              <w:right w:val="single" w:sz="2" w:space="0" w:color="000000"/>
            </w:tcBorders>
            <w:vAlign w:val="center"/>
          </w:tcPr>
          <w:p w14:paraId="6654CF13" w14:textId="77777777" w:rsidR="00CE32B1" w:rsidRPr="00337BCB" w:rsidRDefault="00CE32B1" w:rsidP="00337BCB">
            <w:pPr>
              <w:pStyle w:val="MDPI42tablebody"/>
              <w:rPr>
                <w:sz w:val="18"/>
                <w:szCs w:val="18"/>
              </w:rPr>
            </w:pPr>
            <w:r w:rsidRPr="00337BCB">
              <w:rPr>
                <w:sz w:val="18"/>
                <w:szCs w:val="18"/>
              </w:rPr>
              <w:t>0.0541</w:t>
            </w:r>
          </w:p>
        </w:tc>
        <w:tc>
          <w:tcPr>
            <w:tcW w:w="989" w:type="dxa"/>
            <w:tcBorders>
              <w:top w:val="nil"/>
              <w:left w:val="single" w:sz="2" w:space="0" w:color="000000"/>
              <w:bottom w:val="nil"/>
              <w:right w:val="single" w:sz="2" w:space="0" w:color="000000"/>
            </w:tcBorders>
            <w:vAlign w:val="center"/>
          </w:tcPr>
          <w:p w14:paraId="5E98FAC2" w14:textId="77777777" w:rsidR="00CE32B1" w:rsidRPr="00337BCB" w:rsidRDefault="00CE32B1" w:rsidP="00337BCB">
            <w:pPr>
              <w:pStyle w:val="MDPI42tablebody"/>
              <w:rPr>
                <w:sz w:val="18"/>
                <w:szCs w:val="18"/>
              </w:rPr>
            </w:pPr>
            <w:r w:rsidRPr="00337BCB">
              <w:rPr>
                <w:sz w:val="18"/>
                <w:szCs w:val="18"/>
              </w:rPr>
              <w:t>0.0354</w:t>
            </w:r>
          </w:p>
        </w:tc>
        <w:tc>
          <w:tcPr>
            <w:tcW w:w="992" w:type="dxa"/>
            <w:tcBorders>
              <w:top w:val="nil"/>
              <w:left w:val="single" w:sz="2" w:space="0" w:color="000000"/>
              <w:bottom w:val="nil"/>
              <w:right w:val="single" w:sz="2" w:space="0" w:color="000000"/>
            </w:tcBorders>
            <w:vAlign w:val="center"/>
          </w:tcPr>
          <w:p w14:paraId="2DD8C762" w14:textId="77777777" w:rsidR="00CE32B1" w:rsidRPr="00337BCB" w:rsidRDefault="00CE32B1" w:rsidP="00337BCB">
            <w:pPr>
              <w:pStyle w:val="MDPI42tablebody"/>
              <w:rPr>
                <w:sz w:val="18"/>
                <w:szCs w:val="18"/>
              </w:rPr>
            </w:pPr>
            <w:r w:rsidRPr="00337BCB">
              <w:rPr>
                <w:sz w:val="18"/>
                <w:szCs w:val="18"/>
              </w:rPr>
              <w:t>0.0478</w:t>
            </w:r>
          </w:p>
        </w:tc>
        <w:tc>
          <w:tcPr>
            <w:tcW w:w="989" w:type="dxa"/>
            <w:tcBorders>
              <w:top w:val="nil"/>
              <w:left w:val="single" w:sz="2" w:space="0" w:color="000000"/>
              <w:bottom w:val="nil"/>
              <w:right w:val="single" w:sz="2" w:space="0" w:color="000000"/>
            </w:tcBorders>
            <w:vAlign w:val="center"/>
          </w:tcPr>
          <w:p w14:paraId="7065CB72" w14:textId="77777777" w:rsidR="00CE32B1" w:rsidRPr="00337BCB" w:rsidRDefault="00CE32B1" w:rsidP="00337BCB">
            <w:pPr>
              <w:pStyle w:val="MDPI42tablebody"/>
              <w:rPr>
                <w:sz w:val="18"/>
                <w:szCs w:val="18"/>
              </w:rPr>
            </w:pPr>
            <w:r w:rsidRPr="00337BCB">
              <w:rPr>
                <w:sz w:val="18"/>
                <w:szCs w:val="18"/>
              </w:rPr>
              <w:t>0.0680</w:t>
            </w:r>
          </w:p>
        </w:tc>
        <w:tc>
          <w:tcPr>
            <w:tcW w:w="989" w:type="dxa"/>
            <w:tcBorders>
              <w:top w:val="nil"/>
              <w:left w:val="single" w:sz="2" w:space="0" w:color="000000"/>
              <w:bottom w:val="nil"/>
              <w:right w:val="single" w:sz="2" w:space="0" w:color="000000"/>
            </w:tcBorders>
            <w:vAlign w:val="center"/>
          </w:tcPr>
          <w:p w14:paraId="0C3AD43F" w14:textId="77777777" w:rsidR="00CE32B1" w:rsidRPr="00337BCB" w:rsidRDefault="00CE32B1" w:rsidP="00337BCB">
            <w:pPr>
              <w:pStyle w:val="MDPI42tablebody"/>
              <w:rPr>
                <w:sz w:val="18"/>
                <w:szCs w:val="18"/>
              </w:rPr>
            </w:pPr>
            <w:r w:rsidRPr="00337BCB">
              <w:rPr>
                <w:sz w:val="18"/>
                <w:szCs w:val="18"/>
              </w:rPr>
              <w:t>0.0593</w:t>
            </w:r>
          </w:p>
        </w:tc>
        <w:tc>
          <w:tcPr>
            <w:tcW w:w="989" w:type="dxa"/>
            <w:tcBorders>
              <w:top w:val="nil"/>
              <w:left w:val="single" w:sz="2" w:space="0" w:color="000000"/>
              <w:bottom w:val="nil"/>
              <w:right w:val="single" w:sz="2" w:space="0" w:color="000000"/>
            </w:tcBorders>
            <w:vAlign w:val="center"/>
          </w:tcPr>
          <w:p w14:paraId="47ED23DE" w14:textId="77777777" w:rsidR="00CE32B1" w:rsidRPr="00337BCB" w:rsidRDefault="00CE32B1" w:rsidP="00337BCB">
            <w:pPr>
              <w:pStyle w:val="MDPI42tablebody"/>
              <w:rPr>
                <w:sz w:val="18"/>
                <w:szCs w:val="18"/>
              </w:rPr>
            </w:pPr>
            <w:r w:rsidRPr="00337BCB">
              <w:rPr>
                <w:sz w:val="18"/>
                <w:szCs w:val="18"/>
              </w:rPr>
              <w:t>0.0339</w:t>
            </w:r>
          </w:p>
        </w:tc>
        <w:tc>
          <w:tcPr>
            <w:tcW w:w="990" w:type="dxa"/>
            <w:tcBorders>
              <w:top w:val="nil"/>
              <w:left w:val="single" w:sz="2" w:space="0" w:color="000000"/>
              <w:bottom w:val="nil"/>
              <w:right w:val="nil"/>
            </w:tcBorders>
            <w:vAlign w:val="center"/>
          </w:tcPr>
          <w:p w14:paraId="6F85D137" w14:textId="77777777" w:rsidR="00CE32B1" w:rsidRPr="00337BCB" w:rsidRDefault="00CE32B1" w:rsidP="00337BCB">
            <w:pPr>
              <w:pStyle w:val="MDPI42tablebody"/>
              <w:rPr>
                <w:sz w:val="18"/>
                <w:szCs w:val="18"/>
              </w:rPr>
            </w:pPr>
            <w:r w:rsidRPr="00337BCB">
              <w:rPr>
                <w:sz w:val="18"/>
                <w:szCs w:val="18"/>
              </w:rPr>
              <w:t>0.0437</w:t>
            </w:r>
          </w:p>
        </w:tc>
      </w:tr>
      <w:tr w:rsidR="008B3641" w:rsidRPr="00337BCB" w14:paraId="5C691287" w14:textId="77777777" w:rsidTr="00794224">
        <w:trPr>
          <w:gridAfter w:val="1"/>
          <w:wAfter w:w="8" w:type="dxa"/>
          <w:trHeight w:val="302"/>
          <w:jc w:val="right"/>
        </w:trPr>
        <w:tc>
          <w:tcPr>
            <w:tcW w:w="1651" w:type="dxa"/>
            <w:tcBorders>
              <w:top w:val="nil"/>
              <w:left w:val="nil"/>
              <w:bottom w:val="single" w:sz="8" w:space="0" w:color="000000"/>
              <w:right w:val="single" w:sz="2" w:space="0" w:color="000000"/>
            </w:tcBorders>
            <w:shd w:val="clear" w:color="auto" w:fill="EDEDED" w:themeFill="accent3" w:themeFillTint="33"/>
            <w:vAlign w:val="center"/>
          </w:tcPr>
          <w:p w14:paraId="601BE153" w14:textId="77777777" w:rsidR="00CE32B1" w:rsidRPr="00337BCB" w:rsidRDefault="00CE32B1" w:rsidP="00337BCB">
            <w:pPr>
              <w:pStyle w:val="MDPI42tablebody"/>
              <w:rPr>
                <w:sz w:val="18"/>
                <w:szCs w:val="18"/>
              </w:rPr>
            </w:pPr>
            <w:r w:rsidRPr="00337BCB">
              <w:rPr>
                <w:sz w:val="18"/>
                <w:szCs w:val="18"/>
              </w:rPr>
              <w:t>Reservoir</w:t>
            </w:r>
          </w:p>
        </w:tc>
        <w:tc>
          <w:tcPr>
            <w:tcW w:w="988" w:type="dxa"/>
            <w:tcBorders>
              <w:top w:val="nil"/>
              <w:left w:val="single" w:sz="2" w:space="0" w:color="000000"/>
              <w:bottom w:val="single" w:sz="7" w:space="0" w:color="000000"/>
              <w:right w:val="single" w:sz="2" w:space="0" w:color="000000"/>
            </w:tcBorders>
            <w:vAlign w:val="center"/>
          </w:tcPr>
          <w:p w14:paraId="28A0136E" w14:textId="77777777" w:rsidR="00CE32B1" w:rsidRPr="00337BCB" w:rsidRDefault="00CE32B1" w:rsidP="00337BCB">
            <w:pPr>
              <w:pStyle w:val="MDPI42tablebody"/>
              <w:rPr>
                <w:sz w:val="18"/>
                <w:szCs w:val="18"/>
              </w:rPr>
            </w:pPr>
            <w:r w:rsidRPr="00337BCB">
              <w:rPr>
                <w:sz w:val="18"/>
                <w:szCs w:val="18"/>
              </w:rPr>
              <w:t>0.0089</w:t>
            </w:r>
          </w:p>
        </w:tc>
        <w:tc>
          <w:tcPr>
            <w:tcW w:w="988" w:type="dxa"/>
            <w:tcBorders>
              <w:top w:val="nil"/>
              <w:left w:val="single" w:sz="2" w:space="0" w:color="000000"/>
              <w:bottom w:val="single" w:sz="7" w:space="0" w:color="000000"/>
              <w:right w:val="single" w:sz="2" w:space="0" w:color="000000"/>
            </w:tcBorders>
            <w:vAlign w:val="center"/>
          </w:tcPr>
          <w:p w14:paraId="20163A7B" w14:textId="77777777" w:rsidR="00CE32B1" w:rsidRPr="00337BCB" w:rsidRDefault="00CE32B1" w:rsidP="00337BCB">
            <w:pPr>
              <w:pStyle w:val="MDPI42tablebody"/>
              <w:rPr>
                <w:sz w:val="18"/>
                <w:szCs w:val="18"/>
              </w:rPr>
            </w:pPr>
            <w:r w:rsidRPr="00337BCB">
              <w:rPr>
                <w:sz w:val="18"/>
                <w:szCs w:val="18"/>
              </w:rPr>
              <w:t>0.0000</w:t>
            </w:r>
          </w:p>
        </w:tc>
        <w:tc>
          <w:tcPr>
            <w:tcW w:w="988" w:type="dxa"/>
            <w:tcBorders>
              <w:top w:val="nil"/>
              <w:left w:val="single" w:sz="2" w:space="0" w:color="000000"/>
              <w:bottom w:val="single" w:sz="7" w:space="0" w:color="000000"/>
              <w:right w:val="single" w:sz="2" w:space="0" w:color="000000"/>
            </w:tcBorders>
            <w:vAlign w:val="center"/>
          </w:tcPr>
          <w:p w14:paraId="0FCE3A28" w14:textId="77777777" w:rsidR="00CE32B1" w:rsidRPr="00337BCB" w:rsidRDefault="00CE32B1" w:rsidP="00337BCB">
            <w:pPr>
              <w:pStyle w:val="MDPI42tablebody"/>
              <w:rPr>
                <w:sz w:val="18"/>
                <w:szCs w:val="18"/>
              </w:rPr>
            </w:pPr>
            <w:r w:rsidRPr="00337BCB">
              <w:rPr>
                <w:sz w:val="18"/>
                <w:szCs w:val="18"/>
              </w:rPr>
              <w:t>0.0234</w:t>
            </w:r>
          </w:p>
        </w:tc>
        <w:tc>
          <w:tcPr>
            <w:tcW w:w="992" w:type="dxa"/>
            <w:tcBorders>
              <w:top w:val="nil"/>
              <w:left w:val="single" w:sz="2" w:space="0" w:color="000000"/>
              <w:bottom w:val="single" w:sz="7" w:space="0" w:color="000000"/>
              <w:right w:val="single" w:sz="2" w:space="0" w:color="000000"/>
            </w:tcBorders>
            <w:vAlign w:val="center"/>
          </w:tcPr>
          <w:p w14:paraId="7599D038" w14:textId="77777777" w:rsidR="00CE32B1" w:rsidRPr="00337BCB" w:rsidRDefault="00CE32B1" w:rsidP="00337BCB">
            <w:pPr>
              <w:pStyle w:val="MDPI42tablebody"/>
              <w:rPr>
                <w:sz w:val="18"/>
                <w:szCs w:val="18"/>
              </w:rPr>
            </w:pPr>
            <w:r w:rsidRPr="00337BCB">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28D5DD52" w14:textId="77777777" w:rsidR="00CE32B1" w:rsidRPr="00337BCB" w:rsidRDefault="00CE32B1" w:rsidP="00337BCB">
            <w:pPr>
              <w:pStyle w:val="MDPI42tablebody"/>
              <w:rPr>
                <w:sz w:val="18"/>
                <w:szCs w:val="18"/>
              </w:rPr>
            </w:pPr>
            <w:r w:rsidRPr="00337BCB">
              <w:rPr>
                <w:sz w:val="18"/>
                <w:szCs w:val="18"/>
              </w:rPr>
              <w:t>0.0092</w:t>
            </w:r>
          </w:p>
        </w:tc>
        <w:tc>
          <w:tcPr>
            <w:tcW w:w="989" w:type="dxa"/>
            <w:tcBorders>
              <w:top w:val="nil"/>
              <w:left w:val="single" w:sz="2" w:space="0" w:color="000000"/>
              <w:bottom w:val="single" w:sz="7" w:space="0" w:color="000000"/>
              <w:right w:val="single" w:sz="2" w:space="0" w:color="000000"/>
            </w:tcBorders>
            <w:vAlign w:val="center"/>
          </w:tcPr>
          <w:p w14:paraId="2F9858B3" w14:textId="77777777" w:rsidR="00CE32B1" w:rsidRPr="00337BCB" w:rsidRDefault="00CE32B1" w:rsidP="00337BCB">
            <w:pPr>
              <w:pStyle w:val="MDPI42tablebody"/>
              <w:rPr>
                <w:sz w:val="18"/>
                <w:szCs w:val="18"/>
              </w:rPr>
            </w:pPr>
            <w:r w:rsidRPr="00337BCB">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28F9091" w14:textId="77777777" w:rsidR="00CE32B1" w:rsidRPr="00337BCB" w:rsidRDefault="00CE32B1" w:rsidP="00337BCB">
            <w:pPr>
              <w:pStyle w:val="MDPI42tablebody"/>
              <w:rPr>
                <w:sz w:val="18"/>
                <w:szCs w:val="18"/>
              </w:rPr>
            </w:pPr>
            <w:r w:rsidRPr="00337BCB">
              <w:rPr>
                <w:sz w:val="18"/>
                <w:szCs w:val="18"/>
              </w:rPr>
              <w:t>0.0323</w:t>
            </w:r>
          </w:p>
        </w:tc>
        <w:tc>
          <w:tcPr>
            <w:tcW w:w="992" w:type="dxa"/>
            <w:tcBorders>
              <w:top w:val="nil"/>
              <w:left w:val="single" w:sz="2" w:space="0" w:color="000000"/>
              <w:bottom w:val="single" w:sz="7" w:space="0" w:color="000000"/>
              <w:right w:val="single" w:sz="2" w:space="0" w:color="000000"/>
            </w:tcBorders>
            <w:vAlign w:val="center"/>
          </w:tcPr>
          <w:p w14:paraId="58A9AD5E" w14:textId="77777777" w:rsidR="00CE32B1" w:rsidRPr="00337BCB" w:rsidRDefault="00CE32B1" w:rsidP="00337BCB">
            <w:pPr>
              <w:pStyle w:val="MDPI42tablebody"/>
              <w:rPr>
                <w:sz w:val="18"/>
                <w:szCs w:val="18"/>
              </w:rPr>
            </w:pPr>
            <w:r w:rsidRPr="00337BCB">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06CCCD1" w14:textId="77777777" w:rsidR="00CE32B1" w:rsidRPr="00337BCB" w:rsidRDefault="00CE32B1" w:rsidP="00337BCB">
            <w:pPr>
              <w:pStyle w:val="MDPI42tablebody"/>
              <w:rPr>
                <w:sz w:val="18"/>
                <w:szCs w:val="18"/>
              </w:rPr>
            </w:pPr>
            <w:r w:rsidRPr="00337BCB">
              <w:rPr>
                <w:sz w:val="18"/>
                <w:szCs w:val="18"/>
              </w:rPr>
              <w:t>0.0107</w:t>
            </w:r>
          </w:p>
        </w:tc>
        <w:tc>
          <w:tcPr>
            <w:tcW w:w="989" w:type="dxa"/>
            <w:tcBorders>
              <w:top w:val="nil"/>
              <w:left w:val="single" w:sz="2" w:space="0" w:color="000000"/>
              <w:bottom w:val="single" w:sz="7" w:space="0" w:color="000000"/>
              <w:right w:val="single" w:sz="2" w:space="0" w:color="000000"/>
            </w:tcBorders>
            <w:vAlign w:val="center"/>
          </w:tcPr>
          <w:p w14:paraId="68FA13FD" w14:textId="77777777" w:rsidR="00CE32B1" w:rsidRPr="00337BCB" w:rsidRDefault="00CE32B1" w:rsidP="00337BCB">
            <w:pPr>
              <w:pStyle w:val="MDPI42tablebody"/>
              <w:rPr>
                <w:sz w:val="18"/>
                <w:szCs w:val="18"/>
              </w:rPr>
            </w:pPr>
            <w:r w:rsidRPr="00337BCB">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5CDDB53D" w14:textId="77777777" w:rsidR="00CE32B1" w:rsidRPr="00337BCB" w:rsidRDefault="00CE32B1" w:rsidP="00337BCB">
            <w:pPr>
              <w:pStyle w:val="MDPI42tablebody"/>
              <w:rPr>
                <w:sz w:val="18"/>
                <w:szCs w:val="18"/>
              </w:rPr>
            </w:pPr>
            <w:r w:rsidRPr="00337BCB">
              <w:rPr>
                <w:sz w:val="18"/>
                <w:szCs w:val="18"/>
              </w:rPr>
              <w:t>0.0182</w:t>
            </w:r>
          </w:p>
        </w:tc>
        <w:tc>
          <w:tcPr>
            <w:tcW w:w="990" w:type="dxa"/>
            <w:tcBorders>
              <w:top w:val="nil"/>
              <w:left w:val="single" w:sz="2" w:space="0" w:color="000000"/>
              <w:bottom w:val="single" w:sz="7" w:space="0" w:color="000000"/>
              <w:right w:val="nil"/>
            </w:tcBorders>
            <w:vAlign w:val="center"/>
          </w:tcPr>
          <w:p w14:paraId="407ED2C8" w14:textId="77777777" w:rsidR="00CE32B1" w:rsidRPr="00337BCB" w:rsidRDefault="00CE32B1" w:rsidP="00337BCB">
            <w:pPr>
              <w:pStyle w:val="MDPI42tablebody"/>
              <w:rPr>
                <w:sz w:val="18"/>
                <w:szCs w:val="18"/>
              </w:rPr>
            </w:pPr>
            <w:r w:rsidRPr="00337BCB">
              <w:rPr>
                <w:sz w:val="18"/>
                <w:szCs w:val="18"/>
              </w:rPr>
              <w:t>0.0000</w:t>
            </w:r>
          </w:p>
        </w:tc>
      </w:tr>
    </w:tbl>
    <w:p w14:paraId="1C6224F8" w14:textId="77777777" w:rsidR="00CE32B1" w:rsidRDefault="00CE32B1" w:rsidP="00AC6382">
      <w:pPr>
        <w:pStyle w:val="MDPI31text"/>
        <w:ind w:left="0" w:firstLine="0"/>
        <w:sectPr w:rsidR="00CE32B1" w:rsidSect="00CE32B1">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511939A3" w14:textId="0A5F19A7" w:rsidR="00FD268E" w:rsidRDefault="00FD268E" w:rsidP="00FD268E">
      <w:pPr>
        <w:pStyle w:val="MDPI23heading3"/>
      </w:pPr>
      <w:r>
        <w:lastRenderedPageBreak/>
        <w:t xml:space="preserve">3.2.2 Comparison of algorithms based on </w:t>
      </w:r>
      <w:del w:id="5815" w:author="Author" w:date="2023-03-17T07:19:00Z">
        <w:r>
          <w:delText>4</w:delText>
        </w:r>
      </w:del>
      <w:commentRangeStart w:id="5816"/>
      <w:ins w:id="5817" w:author="Author" w:date="2023-03-17T07:19:00Z">
        <w:r w:rsidR="00310B2B">
          <w:t>four</w:t>
        </w:r>
        <w:commentRangeEnd w:id="5816"/>
        <w:r w:rsidR="00310B2B">
          <w:rPr>
            <w:rStyle w:val="ab"/>
            <w:rFonts w:eastAsia="SimSun"/>
            <w:noProof/>
            <w:snapToGrid/>
            <w:lang w:eastAsia="zh-CN" w:bidi="ar-SA"/>
          </w:rPr>
          <w:commentReference w:id="5816"/>
        </w:r>
      </w:ins>
      <w:r w:rsidR="00310B2B">
        <w:t xml:space="preserve"> </w:t>
      </w:r>
      <w:r>
        <w:t>criteria</w:t>
      </w:r>
    </w:p>
    <w:p w14:paraId="110DB9A1" w14:textId="50049DFC" w:rsidR="00AD07B9" w:rsidRDefault="00FD268E" w:rsidP="00305E0A">
      <w:pPr>
        <w:pStyle w:val="MDPI23heading3"/>
        <w:ind w:firstLine="452"/>
        <w:rPr>
          <w:ins w:id="5818" w:author="Author" w:date="2023-03-17T07:19:00Z"/>
        </w:rPr>
      </w:pPr>
      <w:del w:id="5819" w:author="Author" w:date="2023-03-17T07:19:00Z">
        <w:r>
          <w:delText xml:space="preserve">  </w:delText>
        </w:r>
      </w:del>
      <w:r w:rsidR="00AD07B9">
        <w:t xml:space="preserve">To compare the dominant algae classification performance of the 11 statistical machine learning algorithms explained in Section 2.6, we used the measurements at each </w:t>
      </w:r>
      <w:r w:rsidR="003C5716">
        <w:t>survey</w:t>
      </w:r>
      <w:r w:rsidR="00AD07B9">
        <w:t xml:space="preserve"> site from 2017 to 2021 as the training data and the remaining measurements from 2022 as the test data. </w:t>
      </w:r>
      <w:del w:id="5820" w:author="Author" w:date="2023-03-17T07:19:00Z">
        <w:r>
          <w:delText>We then trained each</w:delText>
        </w:r>
      </w:del>
      <w:ins w:id="5821" w:author="Author" w:date="2023-03-17T07:19:00Z">
        <w:r w:rsidR="00AD07B9">
          <w:t>Each</w:t>
        </w:r>
      </w:ins>
      <w:r w:rsidR="00AD07B9">
        <w:t xml:space="preserve"> algorithm </w:t>
      </w:r>
      <w:ins w:id="5822" w:author="Author" w:date="2023-03-17T07:19:00Z">
        <w:r w:rsidR="00AD07B9">
          <w:t xml:space="preserve">was trained </w:t>
        </w:r>
      </w:ins>
      <w:r w:rsidR="00AD07B9">
        <w:t xml:space="preserve">using the training data, and </w:t>
      </w:r>
      <w:del w:id="5823" w:author="Author" w:date="2023-03-17T07:19:00Z">
        <w:r>
          <w:delText xml:space="preserve">based on the derived results, compared </w:delText>
        </w:r>
      </w:del>
      <w:r w:rsidR="00AD07B9">
        <w:t>the classification performance</w:t>
      </w:r>
      <w:ins w:id="5824" w:author="Author" w:date="2023-03-17T07:19:00Z">
        <w:r w:rsidR="00AD07B9">
          <w:t xml:space="preserve"> was compared</w:t>
        </w:r>
      </w:ins>
      <w:r w:rsidR="00AD07B9">
        <w:t xml:space="preserve"> based on accuracy, weighted sensitivity, weighted specificity, and G mean according to the test data. Table </w:t>
      </w:r>
      <w:ins w:id="5825" w:author="HSY" w:date="2023-03-18T00:22:00Z">
        <w:r w:rsidR="00DB740C">
          <w:t>9</w:t>
        </w:r>
      </w:ins>
      <w:del w:id="5826" w:author="HSY" w:date="2023-03-18T00:22:00Z">
        <w:r w:rsidR="00AD07B9" w:rsidDel="00DB740C">
          <w:delText>10</w:delText>
        </w:r>
      </w:del>
      <w:r w:rsidR="00AD07B9">
        <w:t xml:space="preserve"> </w:t>
      </w:r>
      <w:del w:id="5827" w:author="Author" w:date="2023-03-17T07:19:00Z">
        <w:r>
          <w:delText>shows</w:delText>
        </w:r>
      </w:del>
      <w:ins w:id="5828" w:author="Author" w:date="2023-03-17T07:19:00Z">
        <w:r w:rsidR="00AD07B9">
          <w:t>presents</w:t>
        </w:r>
      </w:ins>
      <w:r w:rsidR="00AD07B9">
        <w:t xml:space="preserve"> the calculations of these four </w:t>
      </w:r>
      <w:del w:id="5829" w:author="Author" w:date="2023-03-17T07:19:00Z">
        <w:r>
          <w:delText>metrics</w:delText>
        </w:r>
      </w:del>
      <w:ins w:id="5830" w:author="Author" w:date="2023-03-17T07:19:00Z">
        <w:r w:rsidR="002B2525">
          <w:t>criteria</w:t>
        </w:r>
      </w:ins>
      <w:r w:rsidR="00AD07B9">
        <w:t xml:space="preserve"> for each algorithm based on the classification results by </w:t>
      </w:r>
      <w:r w:rsidR="003C5716">
        <w:t>survey</w:t>
      </w:r>
      <w:r w:rsidR="00AD07B9">
        <w:t xml:space="preserve"> site, and Table 1</w:t>
      </w:r>
      <w:ins w:id="5831" w:author="HSY" w:date="2023-03-18T00:22:00Z">
        <w:r w:rsidR="00414839">
          <w:t>0</w:t>
        </w:r>
      </w:ins>
      <w:del w:id="5832" w:author="HSY" w:date="2023-03-18T00:22:00Z">
        <w:r w:rsidR="00AD07B9" w:rsidDel="00414839">
          <w:delText>1</w:delText>
        </w:r>
      </w:del>
      <w:r w:rsidR="00AD07B9">
        <w:t xml:space="preserve"> </w:t>
      </w:r>
      <w:del w:id="5833" w:author="Author" w:date="2023-03-17T07:19:00Z">
        <w:r>
          <w:delText>shows</w:delText>
        </w:r>
      </w:del>
      <w:ins w:id="5834" w:author="Author" w:date="2023-03-17T07:19:00Z">
        <w:r w:rsidR="00AD07B9">
          <w:t>displays</w:t>
        </w:r>
      </w:ins>
      <w:r w:rsidR="00AD07B9">
        <w:t xml:space="preserve"> the best algorithms based on the four criteria.</w:t>
      </w:r>
      <w:del w:id="5835" w:author="Author" w:date="2023-03-17T07:19:00Z">
        <w:r>
          <w:delText xml:space="preserve"> According to the</w:delText>
        </w:r>
      </w:del>
    </w:p>
    <w:p w14:paraId="6C9B15D4" w14:textId="48D389FB" w:rsidR="00AD07B9" w:rsidRDefault="00AD07B9" w:rsidP="00305E0A">
      <w:pPr>
        <w:pStyle w:val="MDPI23heading3"/>
        <w:ind w:firstLine="452"/>
        <w:rPr>
          <w:ins w:id="5836" w:author="Author" w:date="2023-03-17T07:19:00Z"/>
        </w:rPr>
      </w:pPr>
      <w:ins w:id="5837" w:author="Author" w:date="2023-03-17T07:19:00Z">
        <w:r>
          <w:t>The</w:t>
        </w:r>
      </w:ins>
      <w:r>
        <w:t xml:space="preserve"> results</w:t>
      </w:r>
      <w:del w:id="5838" w:author="Author" w:date="2023-03-17T07:19:00Z">
        <w:r w:rsidR="00FD268E">
          <w:delText>,</w:delText>
        </w:r>
      </w:del>
      <w:ins w:id="5839" w:author="Author" w:date="2023-03-17T07:19:00Z">
        <w:r>
          <w:t xml:space="preserve"> show that</w:t>
        </w:r>
      </w:ins>
      <w:r>
        <w:t xml:space="preserve"> the optimal algorithm varied </w:t>
      </w:r>
      <w:del w:id="5840" w:author="Author" w:date="2023-03-17T07:19:00Z">
        <w:r w:rsidR="00FD268E">
          <w:delText>according to</w:delText>
        </w:r>
      </w:del>
      <w:ins w:id="5841" w:author="Author" w:date="2023-03-17T07:19:00Z">
        <w:r>
          <w:t>depending on</w:t>
        </w:r>
      </w:ins>
      <w:r>
        <w:t xml:space="preserve"> the </w:t>
      </w:r>
      <w:r w:rsidR="003C5716">
        <w:t>survey</w:t>
      </w:r>
      <w:r>
        <w:t xml:space="preserve"> site and evaluation criteria. </w:t>
      </w:r>
      <w:del w:id="5842" w:author="Author" w:date="2023-03-17T07:19:00Z">
        <w:r w:rsidR="00FD268E">
          <w:delText>Furthermore</w:delText>
        </w:r>
      </w:del>
      <w:ins w:id="5843" w:author="Author" w:date="2023-03-17T07:19:00Z">
        <w:r>
          <w:t>Moreover</w:t>
        </w:r>
      </w:ins>
      <w:r>
        <w:t xml:space="preserve">, our findings indicated that algorithms with complex structures and training processes do not always yield optimal performance, and </w:t>
      </w:r>
      <w:del w:id="5844" w:author="Author" w:date="2023-03-17T07:19:00Z">
        <w:r w:rsidR="00FD268E">
          <w:delText xml:space="preserve">that </w:delText>
        </w:r>
      </w:del>
      <w:r>
        <w:t xml:space="preserve">even simple algorithms can sometimes sufficiently analyze the given data. The data used in this study is imbalanced, </w:t>
      </w:r>
      <w:del w:id="5845" w:author="Author" w:date="2023-03-17T07:19:00Z">
        <w:r w:rsidR="00FD268E">
          <w:delText>in which</w:delText>
        </w:r>
      </w:del>
      <w:ins w:id="5846" w:author="Author" w:date="2023-03-17T07:19:00Z">
        <w:r>
          <w:t>with</w:t>
        </w:r>
      </w:ins>
      <w:r>
        <w:t xml:space="preserve"> diatoms </w:t>
      </w:r>
      <w:del w:id="5847" w:author="Author" w:date="2023-03-17T07:19:00Z">
        <w:r w:rsidR="00FD268E">
          <w:delText>are</w:delText>
        </w:r>
      </w:del>
      <w:ins w:id="5848" w:author="Author" w:date="2023-03-17T07:19:00Z">
        <w:r>
          <w:t>being</w:t>
        </w:r>
      </w:ins>
      <w:r>
        <w:t xml:space="preserve"> the dominant algae in </w:t>
      </w:r>
      <w:del w:id="5849" w:author="Author" w:date="2023-03-17T07:19:00Z">
        <w:r w:rsidR="00FD268E">
          <w:delText xml:space="preserve">the majority of </w:delText>
        </w:r>
      </w:del>
      <w:ins w:id="5850" w:author="Author" w:date="2023-03-17T07:19:00Z">
        <w:r w:rsidR="0021154F">
          <w:t>most</w:t>
        </w:r>
        <w:r>
          <w:t xml:space="preserve"> </w:t>
        </w:r>
      </w:ins>
      <w:r>
        <w:t xml:space="preserve">cases. As such, it is most desirable to select the optimal algorithm based </w:t>
      </w:r>
      <w:del w:id="5851" w:author="Author" w:date="2023-03-17T07:19:00Z">
        <w:r w:rsidR="00FD268E">
          <w:delText xml:space="preserve">not </w:delText>
        </w:r>
      </w:del>
      <w:r>
        <w:t xml:space="preserve">on </w:t>
      </w:r>
      <w:del w:id="5852" w:author="Author" w:date="2023-03-17T07:19:00Z">
        <w:r w:rsidR="00FD268E">
          <w:delText>accuracy but on</w:delText>
        </w:r>
      </w:del>
      <w:ins w:id="5853" w:author="Author" w:date="2023-03-17T07:19:00Z">
        <w:r w:rsidR="00EF6D66">
          <w:t>the</w:t>
        </w:r>
      </w:ins>
      <w:r w:rsidR="00EF6D66">
        <w:t xml:space="preserve"> </w:t>
      </w:r>
      <w:r>
        <w:t>G mean, which appropriately combines the harmonic average of weighted sensitivity and weighted specificity</w:t>
      </w:r>
      <w:del w:id="5854" w:author="Author" w:date="2023-03-17T07:19:00Z">
        <w:r w:rsidR="00FD268E">
          <w:delText xml:space="preserve">. </w:delText>
        </w:r>
      </w:del>
      <w:ins w:id="5855" w:author="Author" w:date="2023-03-17T07:19:00Z">
        <w:r>
          <w:t xml:space="preserve"> rather than accuracy.</w:t>
        </w:r>
      </w:ins>
    </w:p>
    <w:p w14:paraId="6C5881B5" w14:textId="540806FB" w:rsidR="00AD07B9" w:rsidRDefault="00AD07B9">
      <w:pPr>
        <w:pStyle w:val="MDPI23heading3"/>
        <w:ind w:firstLine="452"/>
        <w:pPrChange w:id="5856" w:author="Author" w:date="2023-03-17T07:19:00Z">
          <w:pPr>
            <w:pStyle w:val="MDPI31text"/>
          </w:pPr>
        </w:pPrChange>
      </w:pPr>
      <w:r>
        <w:t xml:space="preserve">Accordingly, the best algorithms for classifying the dominant algae are as follows: decision tree for the </w:t>
      </w:r>
      <w:proofErr w:type="spellStart"/>
      <w:r>
        <w:t>Juam</w:t>
      </w:r>
      <w:proofErr w:type="spellEnd"/>
      <w:r>
        <w:t xml:space="preserve"> Lake dam front (J1) site, random forest for the </w:t>
      </w:r>
      <w:proofErr w:type="spellStart"/>
      <w:r>
        <w:t>Juam</w:t>
      </w:r>
      <w:proofErr w:type="spellEnd"/>
      <w:r>
        <w:t xml:space="preserve"> Lake </w:t>
      </w:r>
      <w:proofErr w:type="spellStart"/>
      <w:r>
        <w:t>Shinpyeong</w:t>
      </w:r>
      <w:proofErr w:type="spellEnd"/>
      <w:r>
        <w:t xml:space="preserve"> Bridge (J2) site, support vector machine for the </w:t>
      </w:r>
      <w:proofErr w:type="spellStart"/>
      <w:r>
        <w:t>Tamjin</w:t>
      </w:r>
      <w:proofErr w:type="spellEnd"/>
      <w:r>
        <w:t xml:space="preserve"> Lake dam front (T1) site, and gradient boosting for the </w:t>
      </w:r>
      <w:proofErr w:type="spellStart"/>
      <w:r>
        <w:t>Tamjin</w:t>
      </w:r>
      <w:proofErr w:type="spellEnd"/>
      <w:r>
        <w:t xml:space="preserve"> Lake</w:t>
      </w:r>
      <w:del w:id="5857" w:author="Author" w:date="2023-03-17T07:19:00Z">
        <w:r w:rsidR="00FD268E">
          <w:delText xml:space="preserve"> </w:delText>
        </w:r>
      </w:del>
      <w:ins w:id="5858" w:author="Author" w:date="2023-03-17T07:19:00Z">
        <w:r>
          <w:t>-</w:t>
        </w:r>
      </w:ins>
      <w:r>
        <w:t xml:space="preserve">Yuchi </w:t>
      </w:r>
      <w:del w:id="5859" w:author="Author" w:date="2023-03-17T07:19:00Z">
        <w:r w:rsidR="00FD268E">
          <w:delText>Stream Confluence</w:delText>
        </w:r>
      </w:del>
      <w:ins w:id="5860" w:author="Author" w:date="2023-03-17T07:19:00Z">
        <w:r>
          <w:t>River confluence</w:t>
        </w:r>
      </w:ins>
      <w:r>
        <w:t xml:space="preserve"> (T2) site. </w:t>
      </w:r>
      <w:del w:id="5861" w:author="Author" w:date="2023-03-17T07:19:00Z">
        <w:r w:rsidR="00FD268E">
          <w:delText>That</w:delText>
        </w:r>
      </w:del>
      <w:ins w:id="5862" w:author="Author" w:date="2023-03-17T07:19:00Z">
        <w:r>
          <w:t>The fact that</w:t>
        </w:r>
      </w:ins>
      <w:r>
        <w:t xml:space="preserve"> the best algorithm differs for each </w:t>
      </w:r>
      <w:r w:rsidR="003C5716">
        <w:t>survey</w:t>
      </w:r>
      <w:r>
        <w:t xml:space="preserve"> site suggests that the environmental characteristics of each </w:t>
      </w:r>
      <w:r w:rsidR="003C5716">
        <w:t>survey</w:t>
      </w:r>
      <w:r>
        <w:t xml:space="preserve"> site also </w:t>
      </w:r>
      <w:del w:id="5863" w:author="Author" w:date="2023-03-17T07:19:00Z">
        <w:r w:rsidR="00FD268E">
          <w:delText xml:space="preserve">differ.    </w:delText>
        </w:r>
      </w:del>
      <w:ins w:id="5864" w:author="Author" w:date="2023-03-17T07:19:00Z">
        <w:r>
          <w:t>vary.</w:t>
        </w:r>
      </w:ins>
    </w:p>
    <w:p w14:paraId="01A019A2" w14:textId="77777777" w:rsidR="00FD268E" w:rsidRDefault="00FD268E" w:rsidP="00FD268E">
      <w:pPr>
        <w:pStyle w:val="MDPI31text"/>
        <w:sectPr w:rsidR="00FD268E" w:rsidSect="009E0376">
          <w:pgSz w:w="11906" w:h="16838" w:code="9"/>
          <w:pgMar w:top="1417" w:right="720" w:bottom="1077" w:left="720" w:header="1020" w:footer="340" w:gutter="0"/>
          <w:lnNumType w:countBy="1" w:distance="255" w:restart="continuous"/>
          <w:pgNumType w:start="1"/>
          <w:cols w:space="425"/>
          <w:titlePg/>
          <w:bidi/>
          <w:docGrid w:type="lines" w:linePitch="326"/>
        </w:sectPr>
      </w:pPr>
    </w:p>
    <w:p w14:paraId="10ABD8DF" w14:textId="0AFE22D6" w:rsidR="0007374D" w:rsidRPr="0007374D" w:rsidRDefault="0007374D" w:rsidP="0007374D">
      <w:pPr>
        <w:pStyle w:val="MDPI41tablecaption"/>
      </w:pPr>
      <w:r w:rsidRPr="0007374D">
        <w:rPr>
          <w:b/>
          <w:bCs/>
        </w:rPr>
        <w:lastRenderedPageBreak/>
        <w:t xml:space="preserve">Table </w:t>
      </w:r>
      <w:ins w:id="5865" w:author="HSY" w:date="2023-03-18T00:22:00Z">
        <w:r w:rsidR="00DB740C">
          <w:rPr>
            <w:b/>
            <w:bCs/>
          </w:rPr>
          <w:t>9</w:t>
        </w:r>
      </w:ins>
      <w:del w:id="5866" w:author="HSY" w:date="2023-03-18T00:22:00Z">
        <w:r w:rsidRPr="0007374D" w:rsidDel="00DB740C">
          <w:rPr>
            <w:b/>
            <w:bCs/>
          </w:rPr>
          <w:delText>10</w:delText>
        </w:r>
      </w:del>
      <w:r w:rsidRPr="0007374D">
        <w:rPr>
          <w:b/>
          <w:bCs/>
        </w:rPr>
        <w:t>.</w:t>
      </w:r>
      <w:r w:rsidRPr="0007374D">
        <w:t xml:space="preserve"> Result of dominant algae classification by 11 statistical machine learning </w:t>
      </w:r>
      <w:del w:id="5867" w:author="Author" w:date="2023-03-17T07:19:00Z">
        <w:r w:rsidRPr="0007374D">
          <w:delText>algorithm</w:delText>
        </w:r>
      </w:del>
      <w:ins w:id="5868" w:author="Author" w:date="2023-03-17T07:19:00Z">
        <w:r w:rsidR="0021154F">
          <w:t>algorithms.</w:t>
        </w:r>
      </w:ins>
    </w:p>
    <w:tbl>
      <w:tblPr>
        <w:tblOverlap w:val="never"/>
        <w:tblW w:w="14390"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55"/>
        <w:gridCol w:w="2633"/>
        <w:gridCol w:w="1007"/>
        <w:gridCol w:w="1009"/>
        <w:gridCol w:w="1009"/>
        <w:gridCol w:w="1009"/>
        <w:gridCol w:w="1009"/>
        <w:gridCol w:w="1009"/>
        <w:gridCol w:w="1009"/>
        <w:gridCol w:w="1009"/>
        <w:gridCol w:w="1009"/>
        <w:gridCol w:w="1009"/>
        <w:gridCol w:w="1014"/>
      </w:tblGrid>
      <w:tr w:rsidR="00794224" w14:paraId="47B9C9FB" w14:textId="77777777" w:rsidTr="0007374D">
        <w:trPr>
          <w:trHeight w:val="354"/>
          <w:jc w:val="right"/>
        </w:trPr>
        <w:tc>
          <w:tcPr>
            <w:tcW w:w="655" w:type="dxa"/>
            <w:vMerge w:val="restart"/>
            <w:tcBorders>
              <w:top w:val="single" w:sz="8" w:space="0" w:color="000000"/>
              <w:left w:val="nil"/>
              <w:bottom w:val="single" w:sz="8" w:space="0" w:color="000000"/>
              <w:right w:val="single" w:sz="8" w:space="0" w:color="000000"/>
            </w:tcBorders>
            <w:shd w:val="clear" w:color="auto" w:fill="FBE4D5" w:themeFill="accent2" w:themeFillTint="33"/>
            <w:vAlign w:val="center"/>
          </w:tcPr>
          <w:p w14:paraId="2DF9C0D2" w14:textId="5304EE08" w:rsidR="00794224" w:rsidRPr="00305E0A" w:rsidRDefault="00794224" w:rsidP="0007374D">
            <w:pPr>
              <w:pStyle w:val="MDPI42tablebody"/>
              <w:rPr>
                <w:rFonts w:eastAsia="한양신명조"/>
                <w:b/>
                <w:rPrChange w:id="5869" w:author="Author" w:date="2023-03-17T07:19:00Z">
                  <w:rPr>
                    <w:rFonts w:eastAsia="한양신명조"/>
                  </w:rPr>
                </w:rPrChange>
              </w:rPr>
            </w:pPr>
            <w:r w:rsidRPr="00305E0A">
              <w:rPr>
                <w:b/>
                <w:rPrChange w:id="5870" w:author="Author" w:date="2023-03-17T07:19:00Z">
                  <w:rPr/>
                </w:rPrChange>
              </w:rPr>
              <w:t>Site</w:t>
            </w:r>
          </w:p>
        </w:tc>
        <w:tc>
          <w:tcPr>
            <w:tcW w:w="2633" w:type="dxa"/>
            <w:vMerge w:val="restart"/>
            <w:tcBorders>
              <w:top w:val="single" w:sz="8" w:space="0" w:color="000000"/>
              <w:left w:val="nil"/>
              <w:right w:val="single" w:sz="8" w:space="0" w:color="000000"/>
            </w:tcBorders>
            <w:shd w:val="clear" w:color="auto" w:fill="EDEDED" w:themeFill="accent3" w:themeFillTint="33"/>
            <w:vAlign w:val="center"/>
          </w:tcPr>
          <w:p w14:paraId="71AA2EAA" w14:textId="3A2A2058" w:rsidR="00794224" w:rsidRPr="00305E0A" w:rsidRDefault="00794224" w:rsidP="0007374D">
            <w:pPr>
              <w:pStyle w:val="MDPI42tablebody"/>
              <w:rPr>
                <w:rFonts w:eastAsia="한양신명조"/>
                <w:b/>
                <w:rPrChange w:id="5871" w:author="Author" w:date="2023-03-17T07:19:00Z">
                  <w:rPr>
                    <w:rFonts w:eastAsia="한양신명조"/>
                  </w:rPr>
                </w:rPrChange>
              </w:rPr>
            </w:pPr>
            <w:r w:rsidRPr="00305E0A">
              <w:rPr>
                <w:b/>
                <w:rPrChange w:id="5872" w:author="Author" w:date="2023-03-17T07:19:00Z">
                  <w:rPr/>
                </w:rPrChange>
              </w:rPr>
              <w:t>Criterion</w:t>
            </w:r>
          </w:p>
        </w:tc>
        <w:tc>
          <w:tcPr>
            <w:tcW w:w="11102" w:type="dxa"/>
            <w:gridSpan w:val="11"/>
            <w:tcBorders>
              <w:top w:val="single" w:sz="8" w:space="0" w:color="000000"/>
              <w:left w:val="single" w:sz="8" w:space="0" w:color="000000"/>
              <w:bottom w:val="single" w:sz="8" w:space="0" w:color="000000"/>
              <w:right w:val="nil"/>
            </w:tcBorders>
            <w:shd w:val="clear" w:color="auto" w:fill="DEEAF6" w:themeFill="accent5" w:themeFillTint="33"/>
            <w:vAlign w:val="center"/>
          </w:tcPr>
          <w:p w14:paraId="616701B8" w14:textId="7A42D9CB" w:rsidR="00794224" w:rsidRPr="00305E0A" w:rsidRDefault="00794224" w:rsidP="0007374D">
            <w:pPr>
              <w:pStyle w:val="MDPI42tablebody"/>
              <w:rPr>
                <w:b/>
                <w:rPrChange w:id="5873" w:author="Author" w:date="2023-03-17T07:19:00Z">
                  <w:rPr/>
                </w:rPrChange>
              </w:rPr>
            </w:pPr>
            <w:r w:rsidRPr="00305E0A">
              <w:rPr>
                <w:b/>
                <w:rPrChange w:id="5874" w:author="Author" w:date="2023-03-17T07:19:00Z">
                  <w:rPr/>
                </w:rPrChange>
              </w:rPr>
              <w:t>Algorithm</w:t>
            </w:r>
          </w:p>
        </w:tc>
      </w:tr>
      <w:tr w:rsidR="00794224" w14:paraId="6621EC5E" w14:textId="77777777" w:rsidTr="0007374D">
        <w:trPr>
          <w:trHeight w:val="354"/>
          <w:jc w:val="right"/>
        </w:trPr>
        <w:tc>
          <w:tcPr>
            <w:tcW w:w="655" w:type="dxa"/>
            <w:vMerge/>
            <w:tcBorders>
              <w:left w:val="nil"/>
              <w:bottom w:val="single" w:sz="8" w:space="0" w:color="000000"/>
              <w:right w:val="single" w:sz="8" w:space="0" w:color="000000"/>
            </w:tcBorders>
            <w:shd w:val="clear" w:color="auto" w:fill="FBE4D5" w:themeFill="accent2" w:themeFillTint="33"/>
            <w:vAlign w:val="center"/>
          </w:tcPr>
          <w:p w14:paraId="3D868FBB" w14:textId="65ADAE4F" w:rsidR="00794224" w:rsidRDefault="00794224" w:rsidP="0007374D">
            <w:pPr>
              <w:pStyle w:val="MDPI42tablebody"/>
            </w:pPr>
          </w:p>
        </w:tc>
        <w:tc>
          <w:tcPr>
            <w:tcW w:w="2633" w:type="dxa"/>
            <w:vMerge/>
            <w:tcBorders>
              <w:left w:val="single" w:sz="8" w:space="0" w:color="000000"/>
              <w:bottom w:val="single" w:sz="7" w:space="0" w:color="000000"/>
              <w:right w:val="single" w:sz="8" w:space="0" w:color="000000"/>
            </w:tcBorders>
            <w:shd w:val="clear" w:color="auto" w:fill="EDEDED" w:themeFill="accent3" w:themeFillTint="33"/>
            <w:vAlign w:val="center"/>
          </w:tcPr>
          <w:p w14:paraId="6E44C1D6" w14:textId="2A0FC5F5" w:rsidR="00794224" w:rsidRDefault="00794224" w:rsidP="0007374D">
            <w:pPr>
              <w:pStyle w:val="MDPI42tablebody"/>
            </w:pPr>
          </w:p>
        </w:tc>
        <w:tc>
          <w:tcPr>
            <w:tcW w:w="1007" w:type="dxa"/>
            <w:tcBorders>
              <w:top w:val="single" w:sz="8" w:space="0" w:color="000000"/>
              <w:left w:val="single" w:sz="8" w:space="0" w:color="000000"/>
              <w:bottom w:val="single" w:sz="8" w:space="0" w:color="000000"/>
              <w:right w:val="single" w:sz="3" w:space="0" w:color="000000"/>
            </w:tcBorders>
            <w:shd w:val="clear" w:color="auto" w:fill="DEEAF6" w:themeFill="accent5" w:themeFillTint="33"/>
            <w:vAlign w:val="center"/>
          </w:tcPr>
          <w:p w14:paraId="5ECD24D4" w14:textId="77777777" w:rsidR="00794224" w:rsidRDefault="00794224" w:rsidP="0007374D">
            <w:pPr>
              <w:pStyle w:val="MDPI42tablebody"/>
            </w:pPr>
            <w:r>
              <w:t>DT</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F0ABD0B" w14:textId="77777777" w:rsidR="00794224" w:rsidRDefault="00794224" w:rsidP="0007374D">
            <w:pPr>
              <w:pStyle w:val="MDPI42tablebody"/>
            </w:pPr>
            <w:r>
              <w:t>Bag</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5A033BA4" w14:textId="77777777" w:rsidR="00794224" w:rsidRDefault="00794224" w:rsidP="0007374D">
            <w:pPr>
              <w:pStyle w:val="MDPI42tablebody"/>
            </w:pPr>
            <w:r>
              <w:t>Ada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4913EB1A" w14:textId="77777777" w:rsidR="00794224" w:rsidRDefault="00794224" w:rsidP="0007374D">
            <w:pPr>
              <w:pStyle w:val="MDPI42tablebody"/>
            </w:pPr>
            <w:r>
              <w:t>GB</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1C2F2D33" w14:textId="77777777" w:rsidR="00794224" w:rsidRDefault="00794224" w:rsidP="0007374D">
            <w:pPr>
              <w:pStyle w:val="MDPI42tablebody"/>
            </w:pPr>
            <w:r>
              <w:t>RF</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58E5AE74" w14:textId="77777777" w:rsidR="00794224" w:rsidRDefault="00794224" w:rsidP="0007374D">
            <w:pPr>
              <w:pStyle w:val="MDPI42tablebody"/>
            </w:pPr>
            <w:r>
              <w:t>XGB</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7E62896E" w14:textId="77777777" w:rsidR="00794224" w:rsidRDefault="00794224" w:rsidP="0007374D">
            <w:pPr>
              <w:pStyle w:val="MDPI42tablebody"/>
            </w:pPr>
            <w:r>
              <w:t>LDA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253F3361" w14:textId="77777777" w:rsidR="00794224" w:rsidRDefault="00794224" w:rsidP="0007374D">
            <w:pPr>
              <w:pStyle w:val="MDPI42tablebody"/>
            </w:pPr>
            <w:r>
              <w:t>FDA</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04A2D1CE" w14:textId="77777777" w:rsidR="00794224" w:rsidRDefault="00794224" w:rsidP="0007374D">
            <w:pPr>
              <w:pStyle w:val="MDPI42tablebody"/>
            </w:pPr>
            <w:r>
              <w:t>RDA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5577CD6" w14:textId="77777777" w:rsidR="00794224" w:rsidRDefault="00794224" w:rsidP="0007374D">
            <w:pPr>
              <w:pStyle w:val="MDPI42tablebody"/>
            </w:pPr>
            <w:r>
              <w:t>SVM</w:t>
            </w:r>
          </w:p>
        </w:tc>
        <w:tc>
          <w:tcPr>
            <w:tcW w:w="1012" w:type="dxa"/>
            <w:tcBorders>
              <w:top w:val="single" w:sz="8" w:space="0" w:color="000000"/>
              <w:left w:val="single" w:sz="2" w:space="0" w:color="000000"/>
              <w:bottom w:val="single" w:sz="8" w:space="0" w:color="000000"/>
              <w:right w:val="nil"/>
            </w:tcBorders>
            <w:shd w:val="clear" w:color="auto" w:fill="DEEAF6" w:themeFill="accent5" w:themeFillTint="33"/>
            <w:vAlign w:val="center"/>
          </w:tcPr>
          <w:p w14:paraId="385D1601" w14:textId="77777777" w:rsidR="00794224" w:rsidRDefault="00794224" w:rsidP="0007374D">
            <w:pPr>
              <w:pStyle w:val="MDPI42tablebody"/>
            </w:pPr>
            <w:r>
              <w:t>DNN</w:t>
            </w:r>
          </w:p>
        </w:tc>
      </w:tr>
      <w:tr w:rsidR="00794224" w14:paraId="1CA2E8B0" w14:textId="77777777" w:rsidTr="0007374D">
        <w:trPr>
          <w:trHeight w:val="354"/>
          <w:jc w:val="right"/>
        </w:trPr>
        <w:tc>
          <w:tcPr>
            <w:tcW w:w="655" w:type="dxa"/>
            <w:vMerge w:val="restart"/>
            <w:tcBorders>
              <w:top w:val="single" w:sz="7" w:space="0" w:color="000000"/>
              <w:left w:val="nil"/>
              <w:bottom w:val="single" w:sz="8" w:space="0" w:color="000000"/>
              <w:right w:val="single" w:sz="2" w:space="0" w:color="000000"/>
            </w:tcBorders>
            <w:shd w:val="clear" w:color="auto" w:fill="FBE4D5" w:themeFill="accent2" w:themeFillTint="33"/>
            <w:vAlign w:val="center"/>
          </w:tcPr>
          <w:p w14:paraId="3E75C158" w14:textId="77777777" w:rsidR="00FD268E" w:rsidRDefault="00FD268E" w:rsidP="0007374D">
            <w:pPr>
              <w:pStyle w:val="MDPI42tablebody"/>
            </w:pPr>
            <w:r>
              <w:t>J1</w:t>
            </w:r>
          </w:p>
        </w:tc>
        <w:tc>
          <w:tcPr>
            <w:tcW w:w="2633" w:type="dxa"/>
            <w:tcBorders>
              <w:top w:val="single" w:sz="7" w:space="0" w:color="000000"/>
              <w:left w:val="single" w:sz="2" w:space="0" w:color="000000"/>
              <w:bottom w:val="single" w:sz="2" w:space="0" w:color="000000"/>
              <w:right w:val="single" w:sz="2" w:space="0" w:color="000000"/>
            </w:tcBorders>
            <w:shd w:val="clear" w:color="auto" w:fill="EDEDED" w:themeFill="accent3" w:themeFillTint="33"/>
            <w:vAlign w:val="center"/>
          </w:tcPr>
          <w:p w14:paraId="468715B9" w14:textId="77777777" w:rsidR="00FD268E" w:rsidRDefault="00FD268E" w:rsidP="0007374D">
            <w:pPr>
              <w:pStyle w:val="MDPI42tablebody"/>
            </w:pPr>
            <w:r>
              <w:t>Accuracy</w:t>
            </w:r>
          </w:p>
        </w:tc>
        <w:tc>
          <w:tcPr>
            <w:tcW w:w="1007" w:type="dxa"/>
            <w:tcBorders>
              <w:top w:val="single" w:sz="8" w:space="0" w:color="000000"/>
              <w:left w:val="single" w:sz="2" w:space="0" w:color="000000"/>
              <w:bottom w:val="single" w:sz="2" w:space="0" w:color="000000"/>
              <w:right w:val="single" w:sz="2" w:space="0" w:color="000000"/>
            </w:tcBorders>
            <w:vAlign w:val="center"/>
          </w:tcPr>
          <w:p w14:paraId="4759425B" w14:textId="77777777" w:rsidR="00FD268E" w:rsidRDefault="00FD268E" w:rsidP="0007374D">
            <w:pPr>
              <w:pStyle w:val="MDPI42tablebody"/>
            </w:pPr>
            <w:r>
              <w:t>0.7000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6538954" w14:textId="77777777" w:rsidR="00FD268E" w:rsidRDefault="00FD268E" w:rsidP="0007374D">
            <w:pPr>
              <w:pStyle w:val="MDPI42tablebody"/>
            </w:pPr>
            <w:r>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DC8476A" w14:textId="77777777" w:rsidR="00FD268E" w:rsidRDefault="00FD268E" w:rsidP="0007374D">
            <w:pPr>
              <w:pStyle w:val="MDPI42tablebody"/>
            </w:pPr>
            <w:r>
              <w:t>0.6000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7687690" w14:textId="77777777" w:rsidR="00FD268E" w:rsidRDefault="00FD268E" w:rsidP="0007374D">
            <w:pPr>
              <w:pStyle w:val="MDPI42tablebody"/>
            </w:pPr>
            <w:r>
              <w:t>0.5400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94FF9" w14:textId="77777777" w:rsidR="00FD268E" w:rsidRDefault="00FD268E" w:rsidP="0007374D">
            <w:pPr>
              <w:pStyle w:val="MDPI42tablebody"/>
            </w:pPr>
            <w:r>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DDF3E" w14:textId="77777777" w:rsidR="00FD268E" w:rsidRDefault="00FD268E" w:rsidP="0007374D">
            <w:pPr>
              <w:pStyle w:val="MDPI42tablebody"/>
            </w:pPr>
            <w:r>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C8A3AEC" w14:textId="77777777" w:rsidR="00FD268E" w:rsidRDefault="00FD268E" w:rsidP="0007374D">
            <w:pPr>
              <w:pStyle w:val="MDPI42tablebody"/>
            </w:pPr>
            <w:r>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032AB4" w14:textId="77777777" w:rsidR="00FD268E" w:rsidRDefault="00FD268E" w:rsidP="0007374D">
            <w:pPr>
              <w:pStyle w:val="MDPI42tablebody"/>
            </w:pPr>
            <w:r>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A8A135B" w14:textId="77777777" w:rsidR="00FD268E" w:rsidRDefault="00FD268E" w:rsidP="0007374D">
            <w:pPr>
              <w:pStyle w:val="MDPI42tablebody"/>
            </w:pPr>
            <w:r>
              <w:t>0.4200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156D57" w14:textId="77777777" w:rsidR="00FD268E" w:rsidRDefault="00FD268E" w:rsidP="0007374D">
            <w:pPr>
              <w:pStyle w:val="MDPI42tablebody"/>
            </w:pPr>
            <w:r>
              <w:t>0.6600</w:t>
            </w:r>
          </w:p>
        </w:tc>
        <w:tc>
          <w:tcPr>
            <w:tcW w:w="1012" w:type="dxa"/>
            <w:tcBorders>
              <w:top w:val="single" w:sz="8" w:space="0" w:color="000000"/>
              <w:left w:val="single" w:sz="2" w:space="0" w:color="000000"/>
              <w:bottom w:val="single" w:sz="2" w:space="0" w:color="000000"/>
              <w:right w:val="nil"/>
            </w:tcBorders>
            <w:vAlign w:val="center"/>
          </w:tcPr>
          <w:p w14:paraId="07106FEF" w14:textId="77777777" w:rsidR="00FD268E" w:rsidRDefault="00FD268E" w:rsidP="0007374D">
            <w:pPr>
              <w:pStyle w:val="MDPI42tablebody"/>
            </w:pPr>
            <w:r>
              <w:t>0.5800</w:t>
            </w:r>
          </w:p>
        </w:tc>
      </w:tr>
      <w:tr w:rsidR="00794224" w14:paraId="534BEA59"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30C558A4" w14:textId="77777777" w:rsidR="00FD268E"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1DE667F8" w14:textId="77777777" w:rsidR="00FD268E" w:rsidRDefault="00FD268E" w:rsidP="0007374D">
            <w:pPr>
              <w:pStyle w:val="MDPI42tablebody"/>
            </w:pPr>
            <w:r>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2B2F4726" w14:textId="77777777" w:rsidR="00FD268E" w:rsidRDefault="00FD268E" w:rsidP="0007374D">
            <w:pPr>
              <w:pStyle w:val="MDPI42tablebody"/>
            </w:pPr>
            <w:r>
              <w:t>0.7000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C93D2B" w14:textId="77777777" w:rsidR="00FD268E" w:rsidRDefault="00FD268E" w:rsidP="0007374D">
            <w:pPr>
              <w:pStyle w:val="MDPI42tablebody"/>
            </w:pPr>
            <w:r>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63C7595" w14:textId="77777777" w:rsidR="00FD268E" w:rsidRDefault="00FD268E" w:rsidP="0007374D">
            <w:pPr>
              <w:pStyle w:val="MDPI42tablebody"/>
            </w:pPr>
            <w:r>
              <w:t>0.6000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877C29A" w14:textId="77777777" w:rsidR="00FD268E" w:rsidRDefault="00FD268E" w:rsidP="0007374D">
            <w:pPr>
              <w:pStyle w:val="MDPI42tablebody"/>
            </w:pPr>
            <w:r>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5714FF4" w14:textId="77777777" w:rsidR="00FD268E" w:rsidRDefault="00FD268E" w:rsidP="0007374D">
            <w:pPr>
              <w:pStyle w:val="MDPI42tablebody"/>
            </w:pPr>
            <w:r>
              <w:t>0.6200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71544D2" w14:textId="77777777" w:rsidR="00FD268E" w:rsidRDefault="00FD268E" w:rsidP="0007374D">
            <w:pPr>
              <w:pStyle w:val="MDPI42tablebody"/>
            </w:pPr>
            <w:r>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5FDE576" w14:textId="77777777" w:rsidR="00FD268E" w:rsidRDefault="00FD268E" w:rsidP="0007374D">
            <w:pPr>
              <w:pStyle w:val="MDPI42tablebody"/>
            </w:pPr>
            <w:r>
              <w:t>0.4000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858AA0D" w14:textId="77777777" w:rsidR="00FD268E" w:rsidRDefault="00FD268E" w:rsidP="0007374D">
            <w:pPr>
              <w:pStyle w:val="MDPI42tablebody"/>
            </w:pPr>
            <w:r>
              <w:t>0.4000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C806175" w14:textId="77777777" w:rsidR="00FD268E" w:rsidRDefault="00FD268E" w:rsidP="0007374D">
            <w:pPr>
              <w:pStyle w:val="MDPI42tablebody"/>
            </w:pPr>
            <w:r>
              <w:t>0.4200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42789D8" w14:textId="77777777" w:rsidR="00FD268E" w:rsidRDefault="00FD268E" w:rsidP="0007374D">
            <w:pPr>
              <w:pStyle w:val="MDPI42tablebody"/>
            </w:pPr>
            <w:r>
              <w:t>0.6600</w:t>
            </w:r>
          </w:p>
        </w:tc>
        <w:tc>
          <w:tcPr>
            <w:tcW w:w="1012" w:type="dxa"/>
            <w:tcBorders>
              <w:top w:val="single" w:sz="2" w:space="0" w:color="000000"/>
              <w:left w:val="single" w:sz="2" w:space="0" w:color="000000"/>
              <w:bottom w:val="single" w:sz="2" w:space="0" w:color="000000"/>
              <w:right w:val="nil"/>
            </w:tcBorders>
            <w:vAlign w:val="center"/>
          </w:tcPr>
          <w:p w14:paraId="7BDFC9C1" w14:textId="77777777" w:rsidR="00FD268E" w:rsidRDefault="00FD268E" w:rsidP="0007374D">
            <w:pPr>
              <w:pStyle w:val="MDPI42tablebody"/>
            </w:pPr>
            <w:r>
              <w:t>0.5800</w:t>
            </w:r>
          </w:p>
        </w:tc>
      </w:tr>
      <w:tr w:rsidR="00794224" w14:paraId="3BAC5EE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226A2E47" w14:textId="77777777" w:rsidR="00FD268E"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E7E1A61" w14:textId="77777777" w:rsidR="00FD268E" w:rsidRDefault="00FD268E" w:rsidP="0007374D">
            <w:pPr>
              <w:pStyle w:val="MDPI42tablebody"/>
            </w:pPr>
            <w:r>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26C6EB1C" w14:textId="77777777" w:rsidR="00FD268E" w:rsidRDefault="00FD268E" w:rsidP="0007374D">
            <w:pPr>
              <w:pStyle w:val="MDPI42tablebody"/>
            </w:pPr>
            <w:r>
              <w:t>0.6239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8364BEB" w14:textId="77777777" w:rsidR="00FD268E" w:rsidRDefault="00FD268E" w:rsidP="0007374D">
            <w:pPr>
              <w:pStyle w:val="MDPI42tablebody"/>
            </w:pPr>
            <w:r>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160B396F" w14:textId="77777777" w:rsidR="00FD268E" w:rsidRDefault="00FD268E" w:rsidP="0007374D">
            <w:pPr>
              <w:pStyle w:val="MDPI42tablebody"/>
            </w:pPr>
            <w:r>
              <w:t>0.6949</w:t>
            </w:r>
          </w:p>
        </w:tc>
        <w:tc>
          <w:tcPr>
            <w:tcW w:w="1009" w:type="dxa"/>
            <w:tcBorders>
              <w:top w:val="single" w:sz="2" w:space="0" w:color="000000"/>
              <w:left w:val="single" w:sz="2" w:space="0" w:color="000000"/>
              <w:bottom w:val="single" w:sz="2" w:space="0" w:color="000000"/>
              <w:right w:val="single" w:sz="2" w:space="0" w:color="000000"/>
            </w:tcBorders>
            <w:vAlign w:val="center"/>
          </w:tcPr>
          <w:p w14:paraId="47A7209B" w14:textId="77777777" w:rsidR="00FD268E" w:rsidRDefault="00FD268E" w:rsidP="0007374D">
            <w:pPr>
              <w:pStyle w:val="MDPI42tablebody"/>
            </w:pPr>
            <w:r>
              <w:t>0.7010</w:t>
            </w:r>
          </w:p>
        </w:tc>
        <w:tc>
          <w:tcPr>
            <w:tcW w:w="1009" w:type="dxa"/>
            <w:tcBorders>
              <w:top w:val="single" w:sz="2" w:space="0" w:color="000000"/>
              <w:left w:val="single" w:sz="2" w:space="0" w:color="000000"/>
              <w:bottom w:val="single" w:sz="2" w:space="0" w:color="000000"/>
              <w:right w:val="single" w:sz="2" w:space="0" w:color="000000"/>
            </w:tcBorders>
            <w:vAlign w:val="center"/>
          </w:tcPr>
          <w:p w14:paraId="719AA682" w14:textId="77777777" w:rsidR="00FD268E" w:rsidRDefault="00FD268E" w:rsidP="0007374D">
            <w:pPr>
              <w:pStyle w:val="MDPI42tablebody"/>
            </w:pPr>
            <w:r>
              <w:t>0.6699</w:t>
            </w:r>
          </w:p>
        </w:tc>
        <w:tc>
          <w:tcPr>
            <w:tcW w:w="1009" w:type="dxa"/>
            <w:tcBorders>
              <w:top w:val="single" w:sz="2" w:space="0" w:color="000000"/>
              <w:left w:val="single" w:sz="2" w:space="0" w:color="000000"/>
              <w:bottom w:val="single" w:sz="2" w:space="0" w:color="000000"/>
              <w:right w:val="single" w:sz="2" w:space="0" w:color="000000"/>
            </w:tcBorders>
            <w:vAlign w:val="center"/>
          </w:tcPr>
          <w:p w14:paraId="54F2BF03" w14:textId="77777777" w:rsidR="00FD268E" w:rsidRDefault="00FD268E" w:rsidP="0007374D">
            <w:pPr>
              <w:pStyle w:val="MDPI42tablebody"/>
            </w:pPr>
            <w:r>
              <w:t>0.6948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F96C49B" w14:textId="77777777" w:rsidR="00FD268E" w:rsidRDefault="00FD268E" w:rsidP="0007374D">
            <w:pPr>
              <w:pStyle w:val="MDPI42tablebody"/>
            </w:pPr>
            <w:r>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56016B70" w14:textId="77777777" w:rsidR="00FD268E" w:rsidRDefault="00FD268E" w:rsidP="0007374D">
            <w:pPr>
              <w:pStyle w:val="MDPI42tablebody"/>
            </w:pPr>
            <w:r>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38EB8" w14:textId="77777777" w:rsidR="00FD268E" w:rsidRDefault="00FD268E" w:rsidP="0007374D">
            <w:pPr>
              <w:pStyle w:val="MDPI42tablebody"/>
            </w:pPr>
            <w:r>
              <w:t>0.9046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4506D2F4" w14:textId="77777777" w:rsidR="00FD268E" w:rsidRDefault="00FD268E" w:rsidP="0007374D">
            <w:pPr>
              <w:pStyle w:val="MDPI42tablebody"/>
            </w:pPr>
            <w:r>
              <w:t>0.6257</w:t>
            </w:r>
          </w:p>
        </w:tc>
        <w:tc>
          <w:tcPr>
            <w:tcW w:w="1012" w:type="dxa"/>
            <w:tcBorders>
              <w:top w:val="single" w:sz="2" w:space="0" w:color="000000"/>
              <w:left w:val="single" w:sz="2" w:space="0" w:color="000000"/>
              <w:bottom w:val="single" w:sz="2" w:space="0" w:color="000000"/>
              <w:right w:val="nil"/>
            </w:tcBorders>
            <w:vAlign w:val="center"/>
          </w:tcPr>
          <w:p w14:paraId="31D7B7A1" w14:textId="77777777" w:rsidR="00FD268E" w:rsidRDefault="00FD268E" w:rsidP="0007374D">
            <w:pPr>
              <w:pStyle w:val="MDPI42tablebody"/>
            </w:pPr>
            <w:r>
              <w:t>0.4200</w:t>
            </w:r>
          </w:p>
        </w:tc>
      </w:tr>
      <w:tr w:rsidR="00794224" w14:paraId="4FD2101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5EC26FDB" w14:textId="77777777" w:rsidR="00FD268E"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644A0284" w14:textId="77777777" w:rsidR="00FD268E" w:rsidRDefault="00FD268E" w:rsidP="0007374D">
            <w:pPr>
              <w:pStyle w:val="MDPI42tablebody"/>
            </w:pPr>
            <w:r>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064F799E" w14:textId="77777777" w:rsidR="00FD268E" w:rsidRDefault="00FD268E" w:rsidP="0007374D">
            <w:pPr>
              <w:pStyle w:val="MDPI42tablebody"/>
            </w:pPr>
            <w:r>
              <w:t>0.6609</w:t>
            </w:r>
          </w:p>
        </w:tc>
        <w:tc>
          <w:tcPr>
            <w:tcW w:w="1009" w:type="dxa"/>
            <w:tcBorders>
              <w:top w:val="single" w:sz="2" w:space="0" w:color="000000"/>
              <w:left w:val="single" w:sz="2" w:space="0" w:color="000000"/>
              <w:bottom w:val="single" w:sz="2" w:space="0" w:color="000000"/>
              <w:right w:val="single" w:sz="2" w:space="0" w:color="000000"/>
            </w:tcBorders>
            <w:vAlign w:val="center"/>
          </w:tcPr>
          <w:p w14:paraId="31F958F3" w14:textId="77777777" w:rsidR="00FD268E" w:rsidRDefault="00FD268E" w:rsidP="0007374D">
            <w:pPr>
              <w:pStyle w:val="MDPI42tablebody"/>
            </w:pPr>
            <w:r>
              <w:t>0.6314</w:t>
            </w:r>
          </w:p>
        </w:tc>
        <w:tc>
          <w:tcPr>
            <w:tcW w:w="1009" w:type="dxa"/>
            <w:tcBorders>
              <w:top w:val="single" w:sz="2" w:space="0" w:color="000000"/>
              <w:left w:val="single" w:sz="3" w:space="0" w:color="000000"/>
              <w:bottom w:val="single" w:sz="3" w:space="0" w:color="000000"/>
              <w:right w:val="single" w:sz="3" w:space="0" w:color="000000"/>
            </w:tcBorders>
            <w:vAlign w:val="center"/>
          </w:tcPr>
          <w:p w14:paraId="45D61EBF" w14:textId="77777777" w:rsidR="00FD268E" w:rsidRDefault="00FD268E" w:rsidP="0007374D">
            <w:pPr>
              <w:pStyle w:val="MDPI42tablebody"/>
            </w:pPr>
            <w:r>
              <w:t>0.6462</w:t>
            </w:r>
          </w:p>
        </w:tc>
        <w:tc>
          <w:tcPr>
            <w:tcW w:w="1009" w:type="dxa"/>
            <w:tcBorders>
              <w:top w:val="single" w:sz="2" w:space="0" w:color="000000"/>
              <w:left w:val="single" w:sz="2" w:space="0" w:color="000000"/>
              <w:bottom w:val="single" w:sz="2" w:space="0" w:color="000000"/>
              <w:right w:val="single" w:sz="2" w:space="0" w:color="000000"/>
            </w:tcBorders>
            <w:vAlign w:val="center"/>
          </w:tcPr>
          <w:p w14:paraId="42664F44" w14:textId="77777777" w:rsidR="00FD268E" w:rsidRDefault="00FD268E" w:rsidP="0007374D">
            <w:pPr>
              <w:pStyle w:val="MDPI42tablebody"/>
            </w:pPr>
            <w:r>
              <w:t>0.6153</w:t>
            </w:r>
          </w:p>
        </w:tc>
        <w:tc>
          <w:tcPr>
            <w:tcW w:w="1009" w:type="dxa"/>
            <w:tcBorders>
              <w:top w:val="single" w:sz="2" w:space="0" w:color="000000"/>
              <w:left w:val="single" w:sz="3" w:space="0" w:color="000000"/>
              <w:bottom w:val="single" w:sz="3" w:space="0" w:color="000000"/>
              <w:right w:val="single" w:sz="3" w:space="0" w:color="000000"/>
            </w:tcBorders>
            <w:vAlign w:val="center"/>
          </w:tcPr>
          <w:p w14:paraId="69FBC149" w14:textId="77777777" w:rsidR="00FD268E" w:rsidRDefault="00FD268E" w:rsidP="0007374D">
            <w:pPr>
              <w:pStyle w:val="MDPI42tablebody"/>
            </w:pPr>
            <w:r>
              <w:t>0.6445</w:t>
            </w:r>
          </w:p>
        </w:tc>
        <w:tc>
          <w:tcPr>
            <w:tcW w:w="1009" w:type="dxa"/>
            <w:tcBorders>
              <w:top w:val="single" w:sz="2" w:space="0" w:color="000000"/>
              <w:left w:val="single" w:sz="2" w:space="0" w:color="000000"/>
              <w:bottom w:val="single" w:sz="2" w:space="0" w:color="000000"/>
              <w:right w:val="single" w:sz="2" w:space="0" w:color="000000"/>
            </w:tcBorders>
            <w:vAlign w:val="center"/>
          </w:tcPr>
          <w:p w14:paraId="7A3308B3" w14:textId="77777777" w:rsidR="00FD268E" w:rsidRDefault="00FD268E" w:rsidP="0007374D">
            <w:pPr>
              <w:pStyle w:val="MDPI42tablebody"/>
            </w:pPr>
            <w:r>
              <w:t>0.6563</w:t>
            </w:r>
          </w:p>
        </w:tc>
        <w:tc>
          <w:tcPr>
            <w:tcW w:w="1009" w:type="dxa"/>
            <w:tcBorders>
              <w:top w:val="single" w:sz="2" w:space="0" w:color="000000"/>
              <w:left w:val="single" w:sz="3" w:space="0" w:color="000000"/>
              <w:bottom w:val="single" w:sz="3" w:space="0" w:color="000000"/>
              <w:right w:val="single" w:sz="3" w:space="0" w:color="000000"/>
            </w:tcBorders>
            <w:vAlign w:val="center"/>
          </w:tcPr>
          <w:p w14:paraId="12E1AC8C" w14:textId="77777777" w:rsidR="00FD268E" w:rsidRDefault="00FD268E" w:rsidP="0007374D">
            <w:pPr>
              <w:pStyle w:val="MDPI42tablebody"/>
            </w:pPr>
            <w:r>
              <w:t>0.5930</w:t>
            </w:r>
          </w:p>
        </w:tc>
        <w:tc>
          <w:tcPr>
            <w:tcW w:w="1009" w:type="dxa"/>
            <w:tcBorders>
              <w:top w:val="single" w:sz="2" w:space="0" w:color="000000"/>
              <w:left w:val="single" w:sz="2" w:space="0" w:color="000000"/>
              <w:bottom w:val="single" w:sz="2" w:space="0" w:color="000000"/>
              <w:right w:val="single" w:sz="2" w:space="0" w:color="000000"/>
            </w:tcBorders>
            <w:vAlign w:val="center"/>
          </w:tcPr>
          <w:p w14:paraId="76A53186" w14:textId="77777777" w:rsidR="00FD268E" w:rsidRDefault="00FD268E" w:rsidP="0007374D">
            <w:pPr>
              <w:pStyle w:val="MDPI42tablebody"/>
            </w:pPr>
            <w:r>
              <w:t>0.5930</w:t>
            </w:r>
          </w:p>
        </w:tc>
        <w:tc>
          <w:tcPr>
            <w:tcW w:w="1009" w:type="dxa"/>
            <w:tcBorders>
              <w:top w:val="single" w:sz="2" w:space="0" w:color="000000"/>
              <w:left w:val="single" w:sz="3" w:space="0" w:color="000000"/>
              <w:bottom w:val="single" w:sz="3" w:space="0" w:color="000000"/>
              <w:right w:val="single" w:sz="3" w:space="0" w:color="000000"/>
            </w:tcBorders>
            <w:vAlign w:val="center"/>
          </w:tcPr>
          <w:p w14:paraId="3A69EA80" w14:textId="77777777" w:rsidR="00FD268E" w:rsidRDefault="00FD268E" w:rsidP="0007374D">
            <w:pPr>
              <w:pStyle w:val="MDPI42tablebody"/>
            </w:pPr>
            <w:r>
              <w:t>0.6164</w:t>
            </w:r>
          </w:p>
        </w:tc>
        <w:tc>
          <w:tcPr>
            <w:tcW w:w="1009" w:type="dxa"/>
            <w:tcBorders>
              <w:top w:val="single" w:sz="2" w:space="0" w:color="000000"/>
              <w:left w:val="single" w:sz="2" w:space="0" w:color="000000"/>
              <w:bottom w:val="single" w:sz="2" w:space="0" w:color="000000"/>
              <w:right w:val="single" w:sz="2" w:space="0" w:color="000000"/>
            </w:tcBorders>
            <w:vAlign w:val="center"/>
          </w:tcPr>
          <w:p w14:paraId="0C55FE0E" w14:textId="77777777" w:rsidR="00FD268E" w:rsidRDefault="00FD268E" w:rsidP="0007374D">
            <w:pPr>
              <w:pStyle w:val="MDPI42tablebody"/>
            </w:pPr>
            <w:r>
              <w:t>0.6426</w:t>
            </w:r>
          </w:p>
        </w:tc>
        <w:tc>
          <w:tcPr>
            <w:tcW w:w="1012" w:type="dxa"/>
            <w:tcBorders>
              <w:top w:val="single" w:sz="2" w:space="0" w:color="000000"/>
              <w:left w:val="single" w:sz="2" w:space="0" w:color="000000"/>
              <w:bottom w:val="single" w:sz="2" w:space="0" w:color="000000"/>
              <w:right w:val="nil"/>
            </w:tcBorders>
            <w:vAlign w:val="center"/>
          </w:tcPr>
          <w:p w14:paraId="5A00127C" w14:textId="77777777" w:rsidR="00FD268E" w:rsidRDefault="00FD268E" w:rsidP="0007374D">
            <w:pPr>
              <w:pStyle w:val="MDPI42tablebody"/>
            </w:pPr>
            <w:r>
              <w:t>0.4936</w:t>
            </w:r>
          </w:p>
        </w:tc>
      </w:tr>
      <w:tr w:rsidR="00794224" w14:paraId="45694D36"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48C1060C" w14:textId="77777777" w:rsidR="00FD268E" w:rsidRDefault="00FD268E" w:rsidP="0007374D">
            <w:pPr>
              <w:pStyle w:val="MDPI42tablebody"/>
            </w:pPr>
            <w:r>
              <w:t>J2</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011C836" w14:textId="77777777" w:rsidR="00FD268E" w:rsidRDefault="00FD268E" w:rsidP="0007374D">
            <w:pPr>
              <w:pStyle w:val="MDPI42tablebody"/>
            </w:pPr>
            <w:r>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353A8EE4" w14:textId="77777777" w:rsidR="00FD268E" w:rsidRDefault="00FD268E" w:rsidP="0007374D">
            <w:pPr>
              <w:pStyle w:val="MDPI42tablebody"/>
            </w:pPr>
            <w:r>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2288A16A" w14:textId="77777777" w:rsidR="00FD268E" w:rsidRDefault="00FD268E" w:rsidP="0007374D">
            <w:pPr>
              <w:pStyle w:val="MDPI42tablebody"/>
            </w:pPr>
            <w:r>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EA51827" w14:textId="77777777" w:rsidR="00FD268E" w:rsidRDefault="00FD268E" w:rsidP="0007374D">
            <w:pPr>
              <w:pStyle w:val="MDPI42tablebody"/>
            </w:pPr>
            <w:r>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E9C764B" w14:textId="77777777" w:rsidR="00FD268E" w:rsidRDefault="00FD268E" w:rsidP="0007374D">
            <w:pPr>
              <w:pStyle w:val="MDPI42tablebody"/>
            </w:pPr>
            <w:r>
              <w:t>0.5200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3730B43" w14:textId="77777777" w:rsidR="00FD268E" w:rsidRDefault="00FD268E" w:rsidP="0007374D">
            <w:pPr>
              <w:pStyle w:val="MDPI42tablebody"/>
            </w:pPr>
            <w:r>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83F862" w14:textId="77777777" w:rsidR="00FD268E" w:rsidRDefault="00FD268E" w:rsidP="0007374D">
            <w:pPr>
              <w:pStyle w:val="MDPI42tablebody"/>
            </w:pPr>
            <w:r>
              <w:t>0.5600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4DCA8C9" w14:textId="77777777" w:rsidR="00FD268E" w:rsidRDefault="00FD268E" w:rsidP="0007374D">
            <w:pPr>
              <w:pStyle w:val="MDPI42tablebody"/>
            </w:pPr>
            <w:r>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043F10C" w14:textId="77777777" w:rsidR="00FD268E" w:rsidRDefault="00FD268E" w:rsidP="0007374D">
            <w:pPr>
              <w:pStyle w:val="MDPI42tablebody"/>
            </w:pPr>
            <w:r>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98344E1" w14:textId="77777777" w:rsidR="00FD268E" w:rsidRDefault="00FD268E" w:rsidP="0007374D">
            <w:pPr>
              <w:pStyle w:val="MDPI42tablebody"/>
            </w:pPr>
            <w:r>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3BF65EC1" w14:textId="77777777" w:rsidR="00FD268E" w:rsidRDefault="00FD268E" w:rsidP="0007374D">
            <w:pPr>
              <w:pStyle w:val="MDPI42tablebody"/>
            </w:pPr>
            <w:r>
              <w:t>0.6200</w:t>
            </w:r>
          </w:p>
        </w:tc>
        <w:tc>
          <w:tcPr>
            <w:tcW w:w="1012" w:type="dxa"/>
            <w:tcBorders>
              <w:top w:val="single" w:sz="2" w:space="0" w:color="000000"/>
              <w:left w:val="single" w:sz="2" w:space="0" w:color="000000"/>
              <w:bottom w:val="single" w:sz="2" w:space="0" w:color="000000"/>
              <w:right w:val="nil"/>
            </w:tcBorders>
            <w:vAlign w:val="center"/>
          </w:tcPr>
          <w:p w14:paraId="759DE50E" w14:textId="77777777" w:rsidR="00FD268E" w:rsidRDefault="00FD268E" w:rsidP="0007374D">
            <w:pPr>
              <w:pStyle w:val="MDPI42tablebody"/>
            </w:pPr>
            <w:r>
              <w:t>0.5400</w:t>
            </w:r>
          </w:p>
        </w:tc>
      </w:tr>
      <w:tr w:rsidR="00794224" w14:paraId="54E77FDE"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3C3E5A8" w14:textId="77777777" w:rsidR="00FD268E"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D4E6474" w14:textId="77777777" w:rsidR="00FD268E" w:rsidRDefault="00FD268E" w:rsidP="0007374D">
            <w:pPr>
              <w:pStyle w:val="MDPI42tablebody"/>
            </w:pPr>
            <w:r>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03708AE3" w14:textId="77777777" w:rsidR="00FD268E" w:rsidRDefault="00FD268E" w:rsidP="0007374D">
            <w:pPr>
              <w:pStyle w:val="MDPI42tablebody"/>
            </w:pPr>
            <w:r>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CEAA7" w14:textId="77777777" w:rsidR="00FD268E" w:rsidRDefault="00FD268E" w:rsidP="0007374D">
            <w:pPr>
              <w:pStyle w:val="MDPI42tablebody"/>
            </w:pPr>
            <w:r>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C12C762" w14:textId="77777777" w:rsidR="00FD268E" w:rsidRDefault="00FD268E" w:rsidP="0007374D">
            <w:pPr>
              <w:pStyle w:val="MDPI42tablebody"/>
            </w:pPr>
            <w:r>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777D5B6" w14:textId="77777777" w:rsidR="00FD268E" w:rsidRDefault="00FD268E" w:rsidP="0007374D">
            <w:pPr>
              <w:pStyle w:val="MDPI42tablebody"/>
            </w:pPr>
            <w:r>
              <w:t>0.5200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B4EA285" w14:textId="77777777" w:rsidR="00FD268E" w:rsidRDefault="00FD268E" w:rsidP="0007374D">
            <w:pPr>
              <w:pStyle w:val="MDPI42tablebody"/>
            </w:pPr>
            <w:r>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2BDCEBE" w14:textId="77777777" w:rsidR="00FD268E" w:rsidRDefault="00FD268E" w:rsidP="0007374D">
            <w:pPr>
              <w:pStyle w:val="MDPI42tablebody"/>
            </w:pPr>
            <w:r>
              <w:t>0.5600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6B0FD68" w14:textId="77777777" w:rsidR="00FD268E" w:rsidRDefault="00FD268E" w:rsidP="0007374D">
            <w:pPr>
              <w:pStyle w:val="MDPI42tablebody"/>
            </w:pPr>
            <w:r>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EF642F8" w14:textId="77777777" w:rsidR="00FD268E" w:rsidRDefault="00FD268E" w:rsidP="0007374D">
            <w:pPr>
              <w:pStyle w:val="MDPI42tablebody"/>
            </w:pPr>
            <w:r>
              <w:t>0.5800</w:t>
            </w:r>
          </w:p>
        </w:tc>
        <w:tc>
          <w:tcPr>
            <w:tcW w:w="1009" w:type="dxa"/>
            <w:tcBorders>
              <w:top w:val="single" w:sz="3" w:space="0" w:color="000000"/>
              <w:left w:val="single" w:sz="3" w:space="0" w:color="000000"/>
              <w:bottom w:val="single" w:sz="3" w:space="0" w:color="000000"/>
              <w:right w:val="single" w:sz="3" w:space="0" w:color="000000"/>
            </w:tcBorders>
            <w:vAlign w:val="center"/>
          </w:tcPr>
          <w:p w14:paraId="6873E2CE" w14:textId="77777777" w:rsidR="00FD268E" w:rsidRDefault="00FD268E" w:rsidP="0007374D">
            <w:pPr>
              <w:pStyle w:val="MDPI42tablebody"/>
            </w:pPr>
            <w:r>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0D0FA50" w14:textId="77777777" w:rsidR="00FD268E" w:rsidRDefault="00FD268E" w:rsidP="0007374D">
            <w:pPr>
              <w:pStyle w:val="MDPI42tablebody"/>
            </w:pPr>
            <w:r>
              <w:t>0.6200</w:t>
            </w:r>
          </w:p>
        </w:tc>
        <w:tc>
          <w:tcPr>
            <w:tcW w:w="1012" w:type="dxa"/>
            <w:tcBorders>
              <w:top w:val="single" w:sz="2" w:space="0" w:color="000000"/>
              <w:left w:val="single" w:sz="2" w:space="0" w:color="000000"/>
              <w:bottom w:val="single" w:sz="2" w:space="0" w:color="000000"/>
              <w:right w:val="nil"/>
            </w:tcBorders>
            <w:vAlign w:val="center"/>
          </w:tcPr>
          <w:p w14:paraId="2C1FA41C" w14:textId="77777777" w:rsidR="00FD268E" w:rsidRDefault="00FD268E" w:rsidP="0007374D">
            <w:pPr>
              <w:pStyle w:val="MDPI42tablebody"/>
            </w:pPr>
            <w:r>
              <w:t>0.5400</w:t>
            </w:r>
          </w:p>
        </w:tc>
      </w:tr>
      <w:tr w:rsidR="00794224" w14:paraId="6DC8663D"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50213C3E" w14:textId="77777777" w:rsidR="00FD268E"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2610F323" w14:textId="77777777" w:rsidR="00FD268E" w:rsidRDefault="00FD268E" w:rsidP="0007374D">
            <w:pPr>
              <w:pStyle w:val="MDPI42tablebody"/>
            </w:pPr>
            <w:r>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734C4CAB" w14:textId="77777777" w:rsidR="00FD268E" w:rsidRDefault="00FD268E" w:rsidP="0007374D">
            <w:pPr>
              <w:pStyle w:val="MDPI42tablebody"/>
            </w:pPr>
            <w:r>
              <w:t>0.7620</w:t>
            </w:r>
          </w:p>
        </w:tc>
        <w:tc>
          <w:tcPr>
            <w:tcW w:w="1009" w:type="dxa"/>
            <w:tcBorders>
              <w:top w:val="single" w:sz="2" w:space="0" w:color="000000"/>
              <w:left w:val="single" w:sz="2" w:space="0" w:color="000000"/>
              <w:bottom w:val="single" w:sz="2" w:space="0" w:color="000000"/>
              <w:right w:val="single" w:sz="2" w:space="0" w:color="000000"/>
            </w:tcBorders>
            <w:vAlign w:val="center"/>
          </w:tcPr>
          <w:p w14:paraId="51263CD9" w14:textId="77777777" w:rsidR="00FD268E" w:rsidRDefault="00FD268E" w:rsidP="0007374D">
            <w:pPr>
              <w:pStyle w:val="MDPI42tablebody"/>
            </w:pPr>
            <w:r>
              <w:t>0.7385</w:t>
            </w:r>
          </w:p>
        </w:tc>
        <w:tc>
          <w:tcPr>
            <w:tcW w:w="1009" w:type="dxa"/>
            <w:tcBorders>
              <w:top w:val="single" w:sz="2" w:space="0" w:color="000000"/>
              <w:left w:val="single" w:sz="2" w:space="0" w:color="000000"/>
              <w:bottom w:val="single" w:sz="2" w:space="0" w:color="000000"/>
              <w:right w:val="single" w:sz="2" w:space="0" w:color="000000"/>
            </w:tcBorders>
            <w:vAlign w:val="center"/>
          </w:tcPr>
          <w:p w14:paraId="42F92D12" w14:textId="77777777" w:rsidR="00FD268E" w:rsidRDefault="00FD268E" w:rsidP="0007374D">
            <w:pPr>
              <w:pStyle w:val="MDPI42tablebody"/>
            </w:pPr>
            <w:r>
              <w:t>0.7046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6C42D604" w14:textId="77777777" w:rsidR="00FD268E" w:rsidRDefault="00FD268E" w:rsidP="0007374D">
            <w:pPr>
              <w:pStyle w:val="MDPI42tablebody"/>
            </w:pPr>
            <w:r>
              <w:t>0.7087</w:t>
            </w:r>
          </w:p>
        </w:tc>
        <w:tc>
          <w:tcPr>
            <w:tcW w:w="1009" w:type="dxa"/>
            <w:tcBorders>
              <w:top w:val="single" w:sz="2" w:space="0" w:color="000000"/>
              <w:left w:val="single" w:sz="2" w:space="0" w:color="000000"/>
              <w:bottom w:val="single" w:sz="2" w:space="0" w:color="000000"/>
              <w:right w:val="single" w:sz="2" w:space="0" w:color="000000"/>
            </w:tcBorders>
            <w:vAlign w:val="center"/>
          </w:tcPr>
          <w:p w14:paraId="5B19466C" w14:textId="77777777" w:rsidR="00FD268E" w:rsidRDefault="00FD268E" w:rsidP="0007374D">
            <w:pPr>
              <w:pStyle w:val="MDPI42tablebody"/>
            </w:pPr>
            <w:r>
              <w:t>0.7179</w:t>
            </w:r>
          </w:p>
        </w:tc>
        <w:tc>
          <w:tcPr>
            <w:tcW w:w="1009" w:type="dxa"/>
            <w:tcBorders>
              <w:top w:val="single" w:sz="2" w:space="0" w:color="000000"/>
              <w:left w:val="single" w:sz="2" w:space="0" w:color="000000"/>
              <w:bottom w:val="single" w:sz="2" w:space="0" w:color="000000"/>
              <w:right w:val="single" w:sz="2" w:space="0" w:color="000000"/>
            </w:tcBorders>
            <w:vAlign w:val="center"/>
          </w:tcPr>
          <w:p w14:paraId="73AF7785" w14:textId="77777777" w:rsidR="00FD268E" w:rsidRDefault="00FD268E" w:rsidP="0007374D">
            <w:pPr>
              <w:pStyle w:val="MDPI42tablebody"/>
            </w:pPr>
            <w:r>
              <w:t>0.8067</w:t>
            </w:r>
          </w:p>
        </w:tc>
        <w:tc>
          <w:tcPr>
            <w:tcW w:w="1009" w:type="dxa"/>
            <w:tcBorders>
              <w:top w:val="single" w:sz="2" w:space="0" w:color="000000"/>
              <w:left w:val="single" w:sz="2" w:space="0" w:color="000000"/>
              <w:bottom w:val="single" w:sz="2" w:space="0" w:color="000000"/>
              <w:right w:val="single" w:sz="2" w:space="0" w:color="000000"/>
            </w:tcBorders>
            <w:vAlign w:val="center"/>
          </w:tcPr>
          <w:p w14:paraId="2D8924CD" w14:textId="77777777" w:rsidR="00FD268E" w:rsidRDefault="00FD268E" w:rsidP="0007374D">
            <w:pPr>
              <w:pStyle w:val="MDPI42tablebody"/>
            </w:pPr>
            <w:r>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558D24" w14:textId="77777777" w:rsidR="00FD268E" w:rsidRDefault="00FD268E" w:rsidP="0007374D">
            <w:pPr>
              <w:pStyle w:val="MDPI42tablebody"/>
            </w:pPr>
            <w:r>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4A144830" w14:textId="77777777" w:rsidR="00FD268E" w:rsidRDefault="00FD268E" w:rsidP="0007374D">
            <w:pPr>
              <w:pStyle w:val="MDPI42tablebody"/>
            </w:pPr>
            <w:r>
              <w:t>0.4600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722366E" w14:textId="77777777" w:rsidR="00FD268E" w:rsidRDefault="00FD268E" w:rsidP="0007374D">
            <w:pPr>
              <w:pStyle w:val="MDPI42tablebody"/>
            </w:pPr>
            <w:r>
              <w:t>0.6583</w:t>
            </w:r>
          </w:p>
        </w:tc>
        <w:tc>
          <w:tcPr>
            <w:tcW w:w="1012" w:type="dxa"/>
            <w:tcBorders>
              <w:top w:val="single" w:sz="2" w:space="0" w:color="000000"/>
              <w:left w:val="single" w:sz="2" w:space="0" w:color="000000"/>
              <w:bottom w:val="single" w:sz="2" w:space="0" w:color="000000"/>
              <w:right w:val="nil"/>
            </w:tcBorders>
            <w:vAlign w:val="center"/>
          </w:tcPr>
          <w:p w14:paraId="468EC27F" w14:textId="77777777" w:rsidR="00FD268E" w:rsidRDefault="00FD268E" w:rsidP="0007374D">
            <w:pPr>
              <w:pStyle w:val="MDPI42tablebody"/>
            </w:pPr>
            <w:r>
              <w:t>0.4600</w:t>
            </w:r>
          </w:p>
        </w:tc>
      </w:tr>
      <w:tr w:rsidR="00794224" w14:paraId="4C1BDAC9"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C0725C6" w14:textId="77777777" w:rsidR="00FD268E"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9410141" w14:textId="77777777" w:rsidR="00FD268E" w:rsidRDefault="00FD268E" w:rsidP="0007374D">
            <w:pPr>
              <w:pStyle w:val="MDPI42tablebody"/>
            </w:pPr>
            <w:r>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4DDA2322" w14:textId="77777777" w:rsidR="00FD268E" w:rsidRDefault="00FD268E" w:rsidP="0007374D">
            <w:pPr>
              <w:pStyle w:val="MDPI42tablebody"/>
            </w:pPr>
            <w:r>
              <w:t>0.6648</w:t>
            </w:r>
          </w:p>
        </w:tc>
        <w:tc>
          <w:tcPr>
            <w:tcW w:w="1009" w:type="dxa"/>
            <w:tcBorders>
              <w:top w:val="single" w:sz="2" w:space="0" w:color="000000"/>
              <w:left w:val="single" w:sz="2" w:space="0" w:color="000000"/>
              <w:bottom w:val="single" w:sz="2" w:space="0" w:color="000000"/>
              <w:right w:val="single" w:sz="2" w:space="0" w:color="000000"/>
            </w:tcBorders>
            <w:vAlign w:val="center"/>
          </w:tcPr>
          <w:p w14:paraId="4482A764" w14:textId="77777777" w:rsidR="00FD268E" w:rsidRDefault="00FD268E" w:rsidP="0007374D">
            <w:pPr>
              <w:pStyle w:val="MDPI42tablebody"/>
            </w:pPr>
            <w:r>
              <w:t>0.6315</w:t>
            </w:r>
          </w:p>
        </w:tc>
        <w:tc>
          <w:tcPr>
            <w:tcW w:w="1009" w:type="dxa"/>
            <w:tcBorders>
              <w:top w:val="single" w:sz="2" w:space="0" w:color="000000"/>
              <w:left w:val="single" w:sz="3" w:space="0" w:color="000000"/>
              <w:bottom w:val="single" w:sz="3" w:space="0" w:color="000000"/>
              <w:right w:val="single" w:sz="3" w:space="0" w:color="000000"/>
            </w:tcBorders>
            <w:vAlign w:val="center"/>
          </w:tcPr>
          <w:p w14:paraId="635C9193" w14:textId="77777777" w:rsidR="00FD268E" w:rsidRDefault="00FD268E" w:rsidP="0007374D">
            <w:pPr>
              <w:pStyle w:val="MDPI42tablebody"/>
            </w:pPr>
            <w:r>
              <w:t>0.6168</w:t>
            </w:r>
          </w:p>
        </w:tc>
        <w:tc>
          <w:tcPr>
            <w:tcW w:w="1009" w:type="dxa"/>
            <w:tcBorders>
              <w:top w:val="single" w:sz="2" w:space="0" w:color="000000"/>
              <w:left w:val="single" w:sz="2" w:space="0" w:color="000000"/>
              <w:bottom w:val="single" w:sz="2" w:space="0" w:color="000000"/>
              <w:right w:val="single" w:sz="2" w:space="0" w:color="000000"/>
            </w:tcBorders>
            <w:vAlign w:val="center"/>
          </w:tcPr>
          <w:p w14:paraId="7149A3F8" w14:textId="77777777" w:rsidR="00FD268E" w:rsidRDefault="00FD268E" w:rsidP="0007374D">
            <w:pPr>
              <w:pStyle w:val="MDPI42tablebody"/>
            </w:pPr>
            <w:r>
              <w:t>0.6071</w:t>
            </w:r>
          </w:p>
        </w:tc>
        <w:tc>
          <w:tcPr>
            <w:tcW w:w="1009" w:type="dxa"/>
            <w:tcBorders>
              <w:top w:val="single" w:sz="2" w:space="0" w:color="000000"/>
              <w:left w:val="single" w:sz="3" w:space="0" w:color="000000"/>
              <w:bottom w:val="single" w:sz="3" w:space="0" w:color="000000"/>
              <w:right w:val="single" w:sz="3" w:space="0" w:color="000000"/>
            </w:tcBorders>
            <w:vAlign w:val="center"/>
          </w:tcPr>
          <w:p w14:paraId="31244CB1" w14:textId="77777777" w:rsidR="00FD268E" w:rsidRDefault="00FD268E" w:rsidP="0007374D">
            <w:pPr>
              <w:pStyle w:val="MDPI42tablebody"/>
            </w:pPr>
            <w:r>
              <w:t>0.6883</w:t>
            </w:r>
          </w:p>
        </w:tc>
        <w:tc>
          <w:tcPr>
            <w:tcW w:w="1009" w:type="dxa"/>
            <w:tcBorders>
              <w:top w:val="single" w:sz="2" w:space="0" w:color="000000"/>
              <w:left w:val="single" w:sz="2" w:space="0" w:color="000000"/>
              <w:bottom w:val="single" w:sz="2" w:space="0" w:color="000000"/>
              <w:right w:val="single" w:sz="2" w:space="0" w:color="000000"/>
            </w:tcBorders>
            <w:vAlign w:val="center"/>
          </w:tcPr>
          <w:p w14:paraId="589EF5D8" w14:textId="77777777" w:rsidR="00FD268E" w:rsidRDefault="00FD268E" w:rsidP="0007374D">
            <w:pPr>
              <w:pStyle w:val="MDPI42tablebody"/>
            </w:pPr>
            <w:r>
              <w:t>0.6721</w:t>
            </w:r>
          </w:p>
        </w:tc>
        <w:tc>
          <w:tcPr>
            <w:tcW w:w="1009" w:type="dxa"/>
            <w:tcBorders>
              <w:top w:val="single" w:sz="2" w:space="0" w:color="000000"/>
              <w:left w:val="single" w:sz="3" w:space="0" w:color="000000"/>
              <w:bottom w:val="single" w:sz="3" w:space="0" w:color="000000"/>
              <w:right w:val="single" w:sz="3" w:space="0" w:color="000000"/>
            </w:tcBorders>
            <w:vAlign w:val="center"/>
          </w:tcPr>
          <w:p w14:paraId="654A4D9D" w14:textId="77777777" w:rsidR="00FD268E" w:rsidRDefault="00FD268E" w:rsidP="0007374D">
            <w:pPr>
              <w:pStyle w:val="MDPI42tablebody"/>
            </w:pPr>
            <w:r>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6E905A52" w14:textId="77777777" w:rsidR="00FD268E" w:rsidRDefault="00FD268E" w:rsidP="0007374D">
            <w:pPr>
              <w:pStyle w:val="MDPI42tablebody"/>
            </w:pPr>
            <w:r>
              <w:t>0.6431</w:t>
            </w:r>
          </w:p>
        </w:tc>
        <w:tc>
          <w:tcPr>
            <w:tcW w:w="1009" w:type="dxa"/>
            <w:tcBorders>
              <w:top w:val="single" w:sz="2" w:space="0" w:color="000000"/>
              <w:left w:val="single" w:sz="3" w:space="0" w:color="000000"/>
              <w:bottom w:val="single" w:sz="3" w:space="0" w:color="000000"/>
              <w:right w:val="single" w:sz="3" w:space="0" w:color="000000"/>
            </w:tcBorders>
            <w:vAlign w:val="center"/>
          </w:tcPr>
          <w:p w14:paraId="32E5F746" w14:textId="77777777" w:rsidR="00FD268E" w:rsidRDefault="00FD268E" w:rsidP="0007374D">
            <w:pPr>
              <w:pStyle w:val="MDPI42tablebody"/>
            </w:pPr>
            <w:r>
              <w:t>0.4984</w:t>
            </w:r>
          </w:p>
        </w:tc>
        <w:tc>
          <w:tcPr>
            <w:tcW w:w="1009" w:type="dxa"/>
            <w:tcBorders>
              <w:top w:val="single" w:sz="2" w:space="0" w:color="000000"/>
              <w:left w:val="single" w:sz="2" w:space="0" w:color="000000"/>
              <w:bottom w:val="single" w:sz="2" w:space="0" w:color="000000"/>
              <w:right w:val="single" w:sz="2" w:space="0" w:color="000000"/>
            </w:tcBorders>
            <w:vAlign w:val="center"/>
          </w:tcPr>
          <w:p w14:paraId="3B4BF918" w14:textId="77777777" w:rsidR="00FD268E" w:rsidRDefault="00FD268E" w:rsidP="0007374D">
            <w:pPr>
              <w:pStyle w:val="MDPI42tablebody"/>
            </w:pPr>
            <w:r>
              <w:t>0.6389</w:t>
            </w:r>
          </w:p>
        </w:tc>
        <w:tc>
          <w:tcPr>
            <w:tcW w:w="1012" w:type="dxa"/>
            <w:tcBorders>
              <w:top w:val="single" w:sz="2" w:space="0" w:color="000000"/>
              <w:left w:val="single" w:sz="2" w:space="0" w:color="000000"/>
              <w:bottom w:val="single" w:sz="2" w:space="0" w:color="000000"/>
              <w:right w:val="nil"/>
            </w:tcBorders>
            <w:vAlign w:val="center"/>
          </w:tcPr>
          <w:p w14:paraId="6C9FDE30" w14:textId="77777777" w:rsidR="00FD268E" w:rsidRDefault="00FD268E" w:rsidP="0007374D">
            <w:pPr>
              <w:pStyle w:val="MDPI42tablebody"/>
            </w:pPr>
            <w:r>
              <w:t>0.4984</w:t>
            </w:r>
          </w:p>
        </w:tc>
      </w:tr>
      <w:tr w:rsidR="00794224" w14:paraId="191424B0"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63A53AE4" w14:textId="77777777" w:rsidR="00FD268E" w:rsidRDefault="00FD268E" w:rsidP="0007374D">
            <w:pPr>
              <w:pStyle w:val="MDPI42tablebody"/>
            </w:pPr>
            <w:r>
              <w:t>T1</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4D12FEB" w14:textId="77777777" w:rsidR="00FD268E" w:rsidRDefault="00FD268E" w:rsidP="0007374D">
            <w:pPr>
              <w:pStyle w:val="MDPI42tablebody"/>
            </w:pPr>
            <w:r>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78282435" w14:textId="77777777" w:rsidR="00FD268E" w:rsidRDefault="00FD268E" w:rsidP="0007374D">
            <w:pPr>
              <w:pStyle w:val="MDPI42tablebody"/>
            </w:pPr>
            <w:r>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3701FD4A" w14:textId="77777777" w:rsidR="00FD268E" w:rsidRDefault="00FD268E" w:rsidP="0007374D">
            <w:pPr>
              <w:pStyle w:val="MDPI42tablebody"/>
            </w:pPr>
            <w:r>
              <w:t>0.8163</w:t>
            </w:r>
          </w:p>
        </w:tc>
        <w:tc>
          <w:tcPr>
            <w:tcW w:w="1009" w:type="dxa"/>
            <w:tcBorders>
              <w:top w:val="single" w:sz="2" w:space="0" w:color="000000"/>
              <w:left w:val="single" w:sz="2" w:space="0" w:color="000000"/>
              <w:bottom w:val="single" w:sz="2" w:space="0" w:color="000000"/>
              <w:right w:val="single" w:sz="2" w:space="0" w:color="000000"/>
            </w:tcBorders>
            <w:vAlign w:val="center"/>
          </w:tcPr>
          <w:p w14:paraId="625ED96C" w14:textId="77777777" w:rsidR="00FD268E" w:rsidRDefault="00FD268E" w:rsidP="0007374D">
            <w:pPr>
              <w:pStyle w:val="MDPI42tablebody"/>
            </w:pPr>
            <w:r>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6BC7E065" w14:textId="77777777" w:rsidR="00FD268E" w:rsidRDefault="00FD268E" w:rsidP="0007374D">
            <w:pPr>
              <w:pStyle w:val="MDPI42tablebody"/>
            </w:pPr>
            <w:r>
              <w:t>0.8776</w:t>
            </w:r>
          </w:p>
        </w:tc>
        <w:tc>
          <w:tcPr>
            <w:tcW w:w="1009" w:type="dxa"/>
            <w:tcBorders>
              <w:top w:val="single" w:sz="2" w:space="0" w:color="000000"/>
              <w:left w:val="single" w:sz="2" w:space="0" w:color="000000"/>
              <w:bottom w:val="single" w:sz="2" w:space="0" w:color="000000"/>
              <w:right w:val="single" w:sz="2" w:space="0" w:color="000000"/>
            </w:tcBorders>
            <w:vAlign w:val="center"/>
          </w:tcPr>
          <w:p w14:paraId="6DF86C90" w14:textId="77777777" w:rsidR="00FD268E" w:rsidRDefault="00FD268E" w:rsidP="0007374D">
            <w:pPr>
              <w:pStyle w:val="MDPI42tablebody"/>
            </w:pPr>
            <w:r>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6E69C37A" w14:textId="77777777" w:rsidR="00FD268E" w:rsidRDefault="00FD268E" w:rsidP="0007374D">
            <w:pPr>
              <w:pStyle w:val="MDPI42tablebody"/>
            </w:pPr>
            <w:r>
              <w:t>0.7959</w:t>
            </w:r>
          </w:p>
        </w:tc>
        <w:tc>
          <w:tcPr>
            <w:tcW w:w="1009" w:type="dxa"/>
            <w:tcBorders>
              <w:top w:val="single" w:sz="2" w:space="0" w:color="000000"/>
              <w:left w:val="single" w:sz="2" w:space="0" w:color="000000"/>
              <w:bottom w:val="single" w:sz="2" w:space="0" w:color="000000"/>
              <w:right w:val="single" w:sz="2" w:space="0" w:color="000000"/>
            </w:tcBorders>
            <w:vAlign w:val="center"/>
          </w:tcPr>
          <w:p w14:paraId="6A7D0033" w14:textId="77777777" w:rsidR="00FD268E" w:rsidRDefault="00FD268E" w:rsidP="0007374D">
            <w:pPr>
              <w:pStyle w:val="MDPI42tablebody"/>
            </w:pPr>
            <w:r>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587D9F7C" w14:textId="77777777" w:rsidR="00FD268E" w:rsidRDefault="00FD268E" w:rsidP="0007374D">
            <w:pPr>
              <w:pStyle w:val="MDPI42tablebody"/>
            </w:pPr>
            <w:r>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5C34A8" w14:textId="77777777" w:rsidR="00FD268E" w:rsidRDefault="00FD268E" w:rsidP="0007374D">
            <w:pPr>
              <w:pStyle w:val="MDPI42tablebody"/>
            </w:pPr>
            <w:r>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7A5CFE59" w14:textId="77777777" w:rsidR="00FD268E" w:rsidRDefault="00FD268E" w:rsidP="0007374D">
            <w:pPr>
              <w:pStyle w:val="MDPI42tablebody"/>
            </w:pPr>
            <w:r>
              <w:t>0.8980</w:t>
            </w:r>
          </w:p>
        </w:tc>
        <w:tc>
          <w:tcPr>
            <w:tcW w:w="1012" w:type="dxa"/>
            <w:tcBorders>
              <w:top w:val="single" w:sz="2" w:space="0" w:color="000000"/>
              <w:left w:val="single" w:sz="2" w:space="0" w:color="000000"/>
              <w:bottom w:val="single" w:sz="2" w:space="0" w:color="000000"/>
              <w:right w:val="nil"/>
            </w:tcBorders>
            <w:vAlign w:val="center"/>
          </w:tcPr>
          <w:p w14:paraId="5C969D0F" w14:textId="77777777" w:rsidR="00FD268E" w:rsidRDefault="00FD268E" w:rsidP="0007374D">
            <w:pPr>
              <w:pStyle w:val="MDPI42tablebody"/>
            </w:pPr>
            <w:r>
              <w:t>0.8367</w:t>
            </w:r>
          </w:p>
        </w:tc>
      </w:tr>
      <w:tr w:rsidR="00794224" w14:paraId="44F6722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4D03E6B" w14:textId="77777777" w:rsidR="00FD268E"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3F7577A" w14:textId="77777777" w:rsidR="00FD268E" w:rsidRDefault="00FD268E" w:rsidP="0007374D">
            <w:pPr>
              <w:pStyle w:val="MDPI42tablebody"/>
            </w:pPr>
            <w:r>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2E3BD89" w14:textId="77777777" w:rsidR="00FD268E" w:rsidRDefault="00FD268E" w:rsidP="0007374D">
            <w:pPr>
              <w:pStyle w:val="MDPI42tablebody"/>
            </w:pPr>
            <w:r>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5EAFEEB" w14:textId="77777777" w:rsidR="00FD268E" w:rsidRDefault="00FD268E" w:rsidP="0007374D">
            <w:pPr>
              <w:pStyle w:val="MDPI42tablebody"/>
            </w:pPr>
            <w:r>
              <w:t>0.8164</w:t>
            </w:r>
          </w:p>
        </w:tc>
        <w:tc>
          <w:tcPr>
            <w:tcW w:w="1009" w:type="dxa"/>
            <w:tcBorders>
              <w:top w:val="single" w:sz="3" w:space="0" w:color="000000"/>
              <w:left w:val="single" w:sz="3" w:space="0" w:color="000000"/>
              <w:bottom w:val="single" w:sz="3" w:space="0" w:color="000000"/>
              <w:right w:val="single" w:sz="3" w:space="0" w:color="000000"/>
            </w:tcBorders>
            <w:vAlign w:val="center"/>
          </w:tcPr>
          <w:p w14:paraId="03426886" w14:textId="77777777" w:rsidR="00FD268E" w:rsidRDefault="00FD268E" w:rsidP="0007374D">
            <w:pPr>
              <w:pStyle w:val="MDPI42tablebody"/>
            </w:pPr>
            <w:r>
              <w:t>0.8368</w:t>
            </w:r>
          </w:p>
        </w:tc>
        <w:tc>
          <w:tcPr>
            <w:tcW w:w="1009" w:type="dxa"/>
            <w:tcBorders>
              <w:top w:val="single" w:sz="2" w:space="0" w:color="000000"/>
              <w:left w:val="single" w:sz="2" w:space="0" w:color="000000"/>
              <w:bottom w:val="single" w:sz="2" w:space="0" w:color="000000"/>
              <w:right w:val="single" w:sz="2" w:space="0" w:color="000000"/>
            </w:tcBorders>
            <w:vAlign w:val="center"/>
          </w:tcPr>
          <w:p w14:paraId="25B0866B" w14:textId="77777777" w:rsidR="00FD268E" w:rsidRDefault="00FD268E" w:rsidP="0007374D">
            <w:pPr>
              <w:pStyle w:val="MDPI42tablebody"/>
            </w:pPr>
            <w:r>
              <w:t>0.8775</w:t>
            </w:r>
          </w:p>
        </w:tc>
        <w:tc>
          <w:tcPr>
            <w:tcW w:w="1009" w:type="dxa"/>
            <w:tcBorders>
              <w:top w:val="single" w:sz="3" w:space="0" w:color="000000"/>
              <w:left w:val="single" w:sz="3" w:space="0" w:color="000000"/>
              <w:bottom w:val="single" w:sz="3" w:space="0" w:color="000000"/>
              <w:right w:val="single" w:sz="3" w:space="0" w:color="000000"/>
            </w:tcBorders>
            <w:vAlign w:val="center"/>
          </w:tcPr>
          <w:p w14:paraId="00217106" w14:textId="77777777" w:rsidR="00FD268E" w:rsidRDefault="00FD268E" w:rsidP="0007374D">
            <w:pPr>
              <w:pStyle w:val="MDPI42tablebody"/>
            </w:pPr>
            <w:r>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1DF99580" w14:textId="77777777" w:rsidR="00FD268E" w:rsidRDefault="00FD268E" w:rsidP="0007374D">
            <w:pPr>
              <w:pStyle w:val="MDPI42tablebody"/>
            </w:pPr>
            <w:r>
              <w:t>0.7960</w:t>
            </w:r>
          </w:p>
        </w:tc>
        <w:tc>
          <w:tcPr>
            <w:tcW w:w="1009" w:type="dxa"/>
            <w:tcBorders>
              <w:top w:val="single" w:sz="3" w:space="0" w:color="000000"/>
              <w:left w:val="single" w:sz="3" w:space="0" w:color="000000"/>
              <w:bottom w:val="single" w:sz="3" w:space="0" w:color="000000"/>
              <w:right w:val="single" w:sz="3" w:space="0" w:color="000000"/>
            </w:tcBorders>
            <w:vAlign w:val="center"/>
          </w:tcPr>
          <w:p w14:paraId="0AE90A53" w14:textId="77777777" w:rsidR="00FD268E" w:rsidRDefault="00FD268E" w:rsidP="0007374D">
            <w:pPr>
              <w:pStyle w:val="MDPI42tablebody"/>
            </w:pPr>
            <w:r>
              <w:t>0.5919</w:t>
            </w:r>
          </w:p>
        </w:tc>
        <w:tc>
          <w:tcPr>
            <w:tcW w:w="1009" w:type="dxa"/>
            <w:tcBorders>
              <w:top w:val="single" w:sz="2" w:space="0" w:color="000000"/>
              <w:left w:val="single" w:sz="2" w:space="0" w:color="000000"/>
              <w:bottom w:val="single" w:sz="2" w:space="0" w:color="000000"/>
              <w:right w:val="single" w:sz="2" w:space="0" w:color="000000"/>
            </w:tcBorders>
            <w:vAlign w:val="center"/>
          </w:tcPr>
          <w:p w14:paraId="293DC435" w14:textId="77777777" w:rsidR="00FD268E" w:rsidRDefault="00FD268E" w:rsidP="0007374D">
            <w:pPr>
              <w:pStyle w:val="MDPI42tablebody"/>
            </w:pPr>
            <w:r>
              <w:t>0.5919</w:t>
            </w:r>
          </w:p>
        </w:tc>
        <w:tc>
          <w:tcPr>
            <w:tcW w:w="1009" w:type="dxa"/>
            <w:tcBorders>
              <w:top w:val="single" w:sz="3" w:space="0" w:color="000000"/>
              <w:left w:val="single" w:sz="3" w:space="0" w:color="000000"/>
              <w:bottom w:val="single" w:sz="3" w:space="0" w:color="000000"/>
              <w:right w:val="single" w:sz="3" w:space="0" w:color="000000"/>
            </w:tcBorders>
            <w:vAlign w:val="center"/>
          </w:tcPr>
          <w:p w14:paraId="419CE59E" w14:textId="77777777" w:rsidR="00FD268E" w:rsidRDefault="00FD268E" w:rsidP="0007374D">
            <w:pPr>
              <w:pStyle w:val="MDPI42tablebody"/>
            </w:pPr>
            <w:r>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3B21B95D" w14:textId="77777777" w:rsidR="00FD268E" w:rsidRDefault="00FD268E" w:rsidP="0007374D">
            <w:pPr>
              <w:pStyle w:val="MDPI42tablebody"/>
            </w:pPr>
            <w:r>
              <w:t>0.8980</w:t>
            </w:r>
          </w:p>
        </w:tc>
        <w:tc>
          <w:tcPr>
            <w:tcW w:w="1012" w:type="dxa"/>
            <w:tcBorders>
              <w:top w:val="single" w:sz="2" w:space="0" w:color="000000"/>
              <w:left w:val="single" w:sz="2" w:space="0" w:color="000000"/>
              <w:bottom w:val="single" w:sz="2" w:space="0" w:color="000000"/>
              <w:right w:val="nil"/>
            </w:tcBorders>
            <w:vAlign w:val="center"/>
          </w:tcPr>
          <w:p w14:paraId="17D0EBE5" w14:textId="77777777" w:rsidR="00FD268E" w:rsidRDefault="00FD268E" w:rsidP="0007374D">
            <w:pPr>
              <w:pStyle w:val="MDPI42tablebody"/>
            </w:pPr>
            <w:r>
              <w:t>0.8367</w:t>
            </w:r>
          </w:p>
        </w:tc>
      </w:tr>
      <w:tr w:rsidR="00794224" w14:paraId="0373667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D852FD5" w14:textId="77777777" w:rsidR="00FD268E"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988E209" w14:textId="77777777" w:rsidR="00FD268E" w:rsidRDefault="00FD268E" w:rsidP="0007374D">
            <w:pPr>
              <w:pStyle w:val="MDPI42tablebody"/>
            </w:pPr>
            <w:r>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53543D13" w14:textId="77777777" w:rsidR="00FD268E" w:rsidRDefault="00FD268E" w:rsidP="0007374D">
            <w:pPr>
              <w:pStyle w:val="MDPI42tablebody"/>
            </w:pPr>
            <w:r>
              <w:t>0.8641</w:t>
            </w:r>
          </w:p>
        </w:tc>
        <w:tc>
          <w:tcPr>
            <w:tcW w:w="1009" w:type="dxa"/>
            <w:tcBorders>
              <w:top w:val="single" w:sz="2" w:space="0" w:color="000000"/>
              <w:left w:val="single" w:sz="2" w:space="0" w:color="000000"/>
              <w:bottom w:val="single" w:sz="2" w:space="0" w:color="000000"/>
              <w:right w:val="single" w:sz="2" w:space="0" w:color="000000"/>
            </w:tcBorders>
            <w:vAlign w:val="center"/>
          </w:tcPr>
          <w:p w14:paraId="61B7D885" w14:textId="77777777" w:rsidR="00FD268E" w:rsidRDefault="00FD268E" w:rsidP="0007374D">
            <w:pPr>
              <w:pStyle w:val="MDPI42tablebody"/>
            </w:pPr>
            <w:r>
              <w:t>0.7709</w:t>
            </w:r>
          </w:p>
        </w:tc>
        <w:tc>
          <w:tcPr>
            <w:tcW w:w="1009" w:type="dxa"/>
            <w:tcBorders>
              <w:top w:val="single" w:sz="2" w:space="0" w:color="000000"/>
              <w:left w:val="single" w:sz="2" w:space="0" w:color="000000"/>
              <w:bottom w:val="single" w:sz="2" w:space="0" w:color="000000"/>
              <w:right w:val="single" w:sz="2" w:space="0" w:color="000000"/>
            </w:tcBorders>
            <w:vAlign w:val="center"/>
          </w:tcPr>
          <w:p w14:paraId="64FA3F41" w14:textId="77777777" w:rsidR="00FD268E" w:rsidRDefault="00FD268E" w:rsidP="0007374D">
            <w:pPr>
              <w:pStyle w:val="MDPI42tablebody"/>
            </w:pPr>
            <w:r>
              <w:t>0.7762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5991C1" w14:textId="77777777" w:rsidR="00FD268E" w:rsidRDefault="00FD268E" w:rsidP="0007374D">
            <w:pPr>
              <w:pStyle w:val="MDPI42tablebody"/>
            </w:pPr>
            <w:r>
              <w:t>0.7843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397D97" w14:textId="77777777" w:rsidR="00FD268E" w:rsidRDefault="00FD268E" w:rsidP="0007374D">
            <w:pPr>
              <w:pStyle w:val="MDPI42tablebody"/>
            </w:pPr>
            <w:r>
              <w:t>0.6834</w:t>
            </w:r>
          </w:p>
        </w:tc>
        <w:tc>
          <w:tcPr>
            <w:tcW w:w="1009" w:type="dxa"/>
            <w:tcBorders>
              <w:top w:val="single" w:sz="2" w:space="0" w:color="000000"/>
              <w:left w:val="single" w:sz="2" w:space="0" w:color="000000"/>
              <w:bottom w:val="single" w:sz="2" w:space="0" w:color="000000"/>
              <w:right w:val="single" w:sz="2" w:space="0" w:color="000000"/>
            </w:tcBorders>
            <w:vAlign w:val="center"/>
          </w:tcPr>
          <w:p w14:paraId="6A93FA05" w14:textId="77777777" w:rsidR="00FD268E" w:rsidRDefault="00FD268E" w:rsidP="0007374D">
            <w:pPr>
              <w:pStyle w:val="MDPI42tablebody"/>
            </w:pPr>
            <w:r>
              <w:t>0.8698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49EB8ECC" w14:textId="77777777" w:rsidR="00FD268E" w:rsidRDefault="00FD268E" w:rsidP="0007374D">
            <w:pPr>
              <w:pStyle w:val="MDPI42tablebody"/>
            </w:pPr>
            <w:r>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6CD2010C" w14:textId="77777777" w:rsidR="00FD268E" w:rsidRDefault="00FD268E" w:rsidP="0007374D">
            <w:pPr>
              <w:pStyle w:val="MDPI42tablebody"/>
            </w:pPr>
            <w:r>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4F7F1A80" w14:textId="77777777" w:rsidR="00FD268E" w:rsidRDefault="00FD268E" w:rsidP="0007374D">
            <w:pPr>
              <w:pStyle w:val="MDPI42tablebody"/>
            </w:pPr>
            <w:r>
              <w:t>0.1633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288521" w14:textId="77777777" w:rsidR="00FD268E" w:rsidRDefault="00FD268E" w:rsidP="0007374D">
            <w:pPr>
              <w:pStyle w:val="MDPI42tablebody"/>
            </w:pPr>
            <w:r>
              <w:t>0.7823</w:t>
            </w:r>
          </w:p>
        </w:tc>
        <w:tc>
          <w:tcPr>
            <w:tcW w:w="1012" w:type="dxa"/>
            <w:tcBorders>
              <w:top w:val="single" w:sz="2" w:space="0" w:color="000000"/>
              <w:left w:val="single" w:sz="2" w:space="0" w:color="000000"/>
              <w:bottom w:val="single" w:sz="2" w:space="0" w:color="000000"/>
              <w:right w:val="nil"/>
            </w:tcBorders>
            <w:vAlign w:val="center"/>
          </w:tcPr>
          <w:p w14:paraId="5F881AA7" w14:textId="77777777" w:rsidR="00FD268E" w:rsidRDefault="00FD268E" w:rsidP="0007374D">
            <w:pPr>
              <w:pStyle w:val="MDPI42tablebody"/>
            </w:pPr>
            <w:r>
              <w:t>0.1633</w:t>
            </w:r>
          </w:p>
        </w:tc>
      </w:tr>
      <w:tr w:rsidR="00794224" w14:paraId="6C61CD7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D2DB47F" w14:textId="77777777" w:rsidR="00FD268E"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D7255DC" w14:textId="77777777" w:rsidR="00FD268E" w:rsidRDefault="00FD268E" w:rsidP="0007374D">
            <w:pPr>
              <w:pStyle w:val="MDPI42tablebody"/>
            </w:pPr>
            <w:r>
              <w:t>G mean</w:t>
            </w:r>
          </w:p>
        </w:tc>
        <w:tc>
          <w:tcPr>
            <w:tcW w:w="1007" w:type="dxa"/>
            <w:tcBorders>
              <w:top w:val="single" w:sz="2" w:space="0" w:color="000000"/>
              <w:left w:val="single" w:sz="2" w:space="0" w:color="000000"/>
              <w:bottom w:val="single" w:sz="2" w:space="0" w:color="000000"/>
              <w:right w:val="single" w:sz="3" w:space="0" w:color="000000"/>
            </w:tcBorders>
            <w:vAlign w:val="center"/>
          </w:tcPr>
          <w:p w14:paraId="0654BE27" w14:textId="77777777" w:rsidR="00FD268E" w:rsidRDefault="00FD268E" w:rsidP="0007374D">
            <w:pPr>
              <w:pStyle w:val="MDPI42tablebody"/>
            </w:pPr>
            <w:r>
              <w:t>0.8078</w:t>
            </w:r>
          </w:p>
        </w:tc>
        <w:tc>
          <w:tcPr>
            <w:tcW w:w="1009" w:type="dxa"/>
            <w:tcBorders>
              <w:top w:val="single" w:sz="2" w:space="0" w:color="000000"/>
              <w:left w:val="single" w:sz="2" w:space="0" w:color="000000"/>
              <w:bottom w:val="single" w:sz="2" w:space="0" w:color="000000"/>
              <w:right w:val="single" w:sz="2" w:space="0" w:color="000000"/>
            </w:tcBorders>
            <w:vAlign w:val="center"/>
          </w:tcPr>
          <w:p w14:paraId="7C0FA0DA" w14:textId="77777777" w:rsidR="00FD268E" w:rsidRDefault="00FD268E" w:rsidP="0007374D">
            <w:pPr>
              <w:pStyle w:val="MDPI42tablebody"/>
            </w:pPr>
            <w:r>
              <w:t>0.7933</w:t>
            </w:r>
          </w:p>
        </w:tc>
        <w:tc>
          <w:tcPr>
            <w:tcW w:w="1009" w:type="dxa"/>
            <w:tcBorders>
              <w:top w:val="single" w:sz="2" w:space="0" w:color="000000"/>
              <w:left w:val="single" w:sz="3" w:space="0" w:color="000000"/>
              <w:bottom w:val="single" w:sz="2" w:space="0" w:color="000000"/>
              <w:right w:val="single" w:sz="3" w:space="0" w:color="000000"/>
            </w:tcBorders>
            <w:vAlign w:val="center"/>
          </w:tcPr>
          <w:p w14:paraId="7E9ABE5B" w14:textId="77777777" w:rsidR="00FD268E" w:rsidRDefault="00FD268E" w:rsidP="0007374D">
            <w:pPr>
              <w:pStyle w:val="MDPI42tablebody"/>
            </w:pPr>
            <w:r>
              <w:t>0.8059</w:t>
            </w:r>
          </w:p>
        </w:tc>
        <w:tc>
          <w:tcPr>
            <w:tcW w:w="1009" w:type="dxa"/>
            <w:tcBorders>
              <w:top w:val="single" w:sz="2" w:space="0" w:color="000000"/>
              <w:left w:val="single" w:sz="2" w:space="0" w:color="000000"/>
              <w:bottom w:val="single" w:sz="2" w:space="0" w:color="000000"/>
              <w:right w:val="single" w:sz="2" w:space="0" w:color="000000"/>
            </w:tcBorders>
            <w:vAlign w:val="center"/>
          </w:tcPr>
          <w:p w14:paraId="1185B04F" w14:textId="77777777" w:rsidR="00FD268E" w:rsidRDefault="00FD268E" w:rsidP="0007374D">
            <w:pPr>
              <w:pStyle w:val="MDPI42tablebody"/>
            </w:pPr>
            <w:r>
              <w:t>0.8296</w:t>
            </w:r>
          </w:p>
        </w:tc>
        <w:tc>
          <w:tcPr>
            <w:tcW w:w="1009" w:type="dxa"/>
            <w:tcBorders>
              <w:top w:val="single" w:sz="2" w:space="0" w:color="000000"/>
              <w:left w:val="single" w:sz="3" w:space="0" w:color="000000"/>
              <w:bottom w:val="single" w:sz="2" w:space="0" w:color="000000"/>
              <w:right w:val="single" w:sz="3" w:space="0" w:color="000000"/>
            </w:tcBorders>
            <w:vAlign w:val="center"/>
          </w:tcPr>
          <w:p w14:paraId="50C974EE" w14:textId="77777777" w:rsidR="00FD268E" w:rsidRDefault="00FD268E" w:rsidP="0007374D">
            <w:pPr>
              <w:pStyle w:val="MDPI42tablebody"/>
            </w:pPr>
            <w:r>
              <w:t>0.7922</w:t>
            </w:r>
          </w:p>
        </w:tc>
        <w:tc>
          <w:tcPr>
            <w:tcW w:w="1009" w:type="dxa"/>
            <w:tcBorders>
              <w:top w:val="single" w:sz="2" w:space="0" w:color="000000"/>
              <w:left w:val="single" w:sz="2" w:space="0" w:color="000000"/>
              <w:bottom w:val="single" w:sz="2" w:space="0" w:color="000000"/>
              <w:right w:val="single" w:sz="2" w:space="0" w:color="000000"/>
            </w:tcBorders>
            <w:vAlign w:val="center"/>
          </w:tcPr>
          <w:p w14:paraId="5B97AB12" w14:textId="77777777" w:rsidR="00FD268E" w:rsidRDefault="00FD268E" w:rsidP="0007374D">
            <w:pPr>
              <w:pStyle w:val="MDPI42tablebody"/>
            </w:pPr>
            <w:r>
              <w:t>0.8321</w:t>
            </w:r>
          </w:p>
        </w:tc>
        <w:tc>
          <w:tcPr>
            <w:tcW w:w="1009" w:type="dxa"/>
            <w:tcBorders>
              <w:top w:val="single" w:sz="2" w:space="0" w:color="000000"/>
              <w:left w:val="single" w:sz="3" w:space="0" w:color="000000"/>
              <w:bottom w:val="single" w:sz="2" w:space="0" w:color="000000"/>
              <w:right w:val="single" w:sz="3" w:space="0" w:color="000000"/>
            </w:tcBorders>
            <w:vAlign w:val="center"/>
          </w:tcPr>
          <w:p w14:paraId="648ABEDC" w14:textId="77777777" w:rsidR="00FD268E" w:rsidRDefault="00FD268E" w:rsidP="0007374D">
            <w:pPr>
              <w:pStyle w:val="MDPI42tablebody"/>
            </w:pPr>
            <w:r>
              <w:t>0.7218</w:t>
            </w:r>
          </w:p>
        </w:tc>
        <w:tc>
          <w:tcPr>
            <w:tcW w:w="1009" w:type="dxa"/>
            <w:tcBorders>
              <w:top w:val="single" w:sz="2" w:space="0" w:color="000000"/>
              <w:left w:val="single" w:sz="2" w:space="0" w:color="000000"/>
              <w:bottom w:val="single" w:sz="2" w:space="0" w:color="000000"/>
              <w:right w:val="single" w:sz="2" w:space="0" w:color="000000"/>
            </w:tcBorders>
            <w:vAlign w:val="center"/>
          </w:tcPr>
          <w:p w14:paraId="39C8D849" w14:textId="77777777" w:rsidR="00FD268E" w:rsidRDefault="00FD268E" w:rsidP="0007374D">
            <w:pPr>
              <w:pStyle w:val="MDPI42tablebody"/>
            </w:pPr>
            <w:r>
              <w:t>0.7218</w:t>
            </w:r>
          </w:p>
        </w:tc>
        <w:tc>
          <w:tcPr>
            <w:tcW w:w="1009" w:type="dxa"/>
            <w:tcBorders>
              <w:top w:val="single" w:sz="2" w:space="0" w:color="000000"/>
              <w:left w:val="single" w:sz="3" w:space="0" w:color="000000"/>
              <w:bottom w:val="single" w:sz="2" w:space="0" w:color="000000"/>
              <w:right w:val="single" w:sz="3" w:space="0" w:color="000000"/>
            </w:tcBorders>
            <w:vAlign w:val="center"/>
          </w:tcPr>
          <w:p w14:paraId="691E449B" w14:textId="77777777" w:rsidR="00FD268E" w:rsidRDefault="00FD268E" w:rsidP="0007374D">
            <w:pPr>
              <w:pStyle w:val="MDPI42tablebody"/>
            </w:pPr>
            <w:r>
              <w:t>0.3696</w:t>
            </w:r>
          </w:p>
        </w:tc>
        <w:tc>
          <w:tcPr>
            <w:tcW w:w="1009" w:type="dxa"/>
            <w:tcBorders>
              <w:top w:val="single" w:sz="2" w:space="0" w:color="000000"/>
              <w:left w:val="single" w:sz="2" w:space="0" w:color="000000"/>
              <w:bottom w:val="single" w:sz="2" w:space="0" w:color="000000"/>
              <w:right w:val="single" w:sz="2" w:space="0" w:color="000000"/>
            </w:tcBorders>
            <w:vAlign w:val="center"/>
          </w:tcPr>
          <w:p w14:paraId="493AD137" w14:textId="77777777" w:rsidR="00FD268E" w:rsidRDefault="00FD268E" w:rsidP="0007374D">
            <w:pPr>
              <w:pStyle w:val="MDPI42tablebody"/>
            </w:pPr>
            <w:r>
              <w:t>0.8382</w:t>
            </w:r>
          </w:p>
        </w:tc>
        <w:tc>
          <w:tcPr>
            <w:tcW w:w="1012" w:type="dxa"/>
            <w:tcBorders>
              <w:top w:val="single" w:sz="2" w:space="0" w:color="000000"/>
              <w:left w:val="single" w:sz="2" w:space="0" w:color="000000"/>
              <w:bottom w:val="single" w:sz="2" w:space="0" w:color="000000"/>
              <w:right w:val="nil"/>
            </w:tcBorders>
            <w:vAlign w:val="center"/>
          </w:tcPr>
          <w:p w14:paraId="7078FBD3" w14:textId="77777777" w:rsidR="00FD268E" w:rsidRDefault="00FD268E" w:rsidP="0007374D">
            <w:pPr>
              <w:pStyle w:val="MDPI42tablebody"/>
            </w:pPr>
            <w:r>
              <w:t>0.3696</w:t>
            </w:r>
          </w:p>
        </w:tc>
      </w:tr>
      <w:tr w:rsidR="00794224" w14:paraId="6C65D7A7"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7F14BD06" w14:textId="77777777" w:rsidR="00FD268E" w:rsidRDefault="00FD268E" w:rsidP="0007374D">
            <w:pPr>
              <w:pStyle w:val="MDPI42tablebody"/>
            </w:pPr>
            <w:r>
              <w:t>T2</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9A48B2F" w14:textId="77777777" w:rsidR="00FD268E" w:rsidRDefault="00FD268E" w:rsidP="0007374D">
            <w:pPr>
              <w:pStyle w:val="MDPI42tablebody"/>
            </w:pPr>
            <w:r>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7C7B98" w14:textId="77777777" w:rsidR="00FD268E" w:rsidRDefault="00FD268E" w:rsidP="0007374D">
            <w:pPr>
              <w:pStyle w:val="MDPI42tablebody"/>
            </w:pPr>
            <w:r>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A9E30CF" w14:textId="77777777" w:rsidR="00FD268E" w:rsidRDefault="00FD268E" w:rsidP="0007374D">
            <w:pPr>
              <w:pStyle w:val="MDPI42tablebody"/>
            </w:pPr>
            <w:r>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21C3770D" w14:textId="77777777" w:rsidR="00FD268E" w:rsidRDefault="00FD268E" w:rsidP="0007374D">
            <w:pPr>
              <w:pStyle w:val="MDPI42tablebody"/>
            </w:pPr>
            <w:r>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2BAFF51" w14:textId="77777777" w:rsidR="00FD268E" w:rsidRDefault="00FD268E" w:rsidP="0007374D">
            <w:pPr>
              <w:pStyle w:val="MDPI42tablebody"/>
            </w:pPr>
            <w:r>
              <w:t>0.7755</w:t>
            </w:r>
          </w:p>
        </w:tc>
        <w:tc>
          <w:tcPr>
            <w:tcW w:w="1009" w:type="dxa"/>
            <w:tcBorders>
              <w:top w:val="single" w:sz="2" w:space="0" w:color="000000"/>
              <w:left w:val="single" w:sz="2" w:space="0" w:color="000000"/>
              <w:bottom w:val="single" w:sz="2" w:space="0" w:color="000000"/>
              <w:right w:val="single" w:sz="2" w:space="0" w:color="000000"/>
            </w:tcBorders>
            <w:vAlign w:val="center"/>
          </w:tcPr>
          <w:p w14:paraId="3AE1BF36" w14:textId="77777777" w:rsidR="00FD268E" w:rsidRDefault="00FD268E" w:rsidP="0007374D">
            <w:pPr>
              <w:pStyle w:val="MDPI42tablebody"/>
            </w:pPr>
            <w:r>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714CF8" w14:textId="77777777" w:rsidR="00FD268E" w:rsidRDefault="00FD268E" w:rsidP="0007374D">
            <w:pPr>
              <w:pStyle w:val="MDPI42tablebody"/>
            </w:pPr>
            <w:r>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2A26B1B" w14:textId="77777777" w:rsidR="00FD268E" w:rsidRDefault="00FD268E" w:rsidP="0007374D">
            <w:pPr>
              <w:pStyle w:val="MDPI42tablebody"/>
            </w:pPr>
            <w:r>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BF3E0AC" w14:textId="77777777" w:rsidR="00FD268E" w:rsidRDefault="00FD268E" w:rsidP="0007374D">
            <w:pPr>
              <w:pStyle w:val="MDPI42tablebody"/>
            </w:pPr>
            <w:r>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35FF0139" w14:textId="77777777" w:rsidR="00FD268E" w:rsidRDefault="00FD268E" w:rsidP="0007374D">
            <w:pPr>
              <w:pStyle w:val="MDPI42tablebody"/>
            </w:pPr>
            <w:r>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12DEC046" w14:textId="77777777" w:rsidR="00FD268E" w:rsidRDefault="00FD268E" w:rsidP="0007374D">
            <w:pPr>
              <w:pStyle w:val="MDPI42tablebody"/>
            </w:pPr>
            <w:r>
              <w:t>0.7551</w:t>
            </w:r>
          </w:p>
        </w:tc>
        <w:tc>
          <w:tcPr>
            <w:tcW w:w="1012" w:type="dxa"/>
            <w:tcBorders>
              <w:top w:val="single" w:sz="2" w:space="0" w:color="000000"/>
              <w:left w:val="single" w:sz="2" w:space="0" w:color="000000"/>
              <w:bottom w:val="single" w:sz="2" w:space="0" w:color="000000"/>
              <w:right w:val="nil"/>
            </w:tcBorders>
            <w:vAlign w:val="center"/>
          </w:tcPr>
          <w:p w14:paraId="06830BBC" w14:textId="77777777" w:rsidR="00FD268E" w:rsidRDefault="00FD268E" w:rsidP="0007374D">
            <w:pPr>
              <w:pStyle w:val="MDPI42tablebody"/>
            </w:pPr>
            <w:r>
              <w:t>0.7551</w:t>
            </w:r>
          </w:p>
        </w:tc>
      </w:tr>
      <w:tr w:rsidR="00794224" w14:paraId="597FED8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A0F0FE4" w14:textId="77777777" w:rsidR="00FD268E"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4EE158CC" w14:textId="77777777" w:rsidR="00FD268E" w:rsidRDefault="00FD268E" w:rsidP="0007374D">
            <w:pPr>
              <w:pStyle w:val="MDPI42tablebody"/>
            </w:pPr>
            <w:r>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6186213" w14:textId="77777777" w:rsidR="00FD268E" w:rsidRDefault="00FD268E" w:rsidP="0007374D">
            <w:pPr>
              <w:pStyle w:val="MDPI42tablebody"/>
            </w:pPr>
            <w:r>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077562E" w14:textId="77777777" w:rsidR="00FD268E" w:rsidRDefault="00FD268E" w:rsidP="0007374D">
            <w:pPr>
              <w:pStyle w:val="MDPI42tablebody"/>
            </w:pPr>
            <w:r>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D321666" w14:textId="77777777" w:rsidR="00FD268E" w:rsidRDefault="00FD268E" w:rsidP="0007374D">
            <w:pPr>
              <w:pStyle w:val="MDPI42tablebody"/>
            </w:pPr>
            <w:r>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5923246" w14:textId="77777777" w:rsidR="00FD268E" w:rsidRDefault="00FD268E" w:rsidP="0007374D">
            <w:pPr>
              <w:pStyle w:val="MDPI42tablebody"/>
            </w:pPr>
            <w:r>
              <w:t>0.7756</w:t>
            </w:r>
          </w:p>
        </w:tc>
        <w:tc>
          <w:tcPr>
            <w:tcW w:w="1009" w:type="dxa"/>
            <w:tcBorders>
              <w:top w:val="single" w:sz="3" w:space="0" w:color="000000"/>
              <w:left w:val="single" w:sz="3" w:space="0" w:color="000000"/>
              <w:bottom w:val="single" w:sz="3" w:space="0" w:color="000000"/>
              <w:right w:val="single" w:sz="3" w:space="0" w:color="000000"/>
            </w:tcBorders>
            <w:vAlign w:val="center"/>
          </w:tcPr>
          <w:p w14:paraId="349FA4DC" w14:textId="77777777" w:rsidR="00FD268E" w:rsidRDefault="00FD268E" w:rsidP="0007374D">
            <w:pPr>
              <w:pStyle w:val="MDPI42tablebody"/>
            </w:pPr>
            <w:r>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B84684E" w14:textId="77777777" w:rsidR="00FD268E" w:rsidRDefault="00FD268E" w:rsidP="0007374D">
            <w:pPr>
              <w:pStyle w:val="MDPI42tablebody"/>
            </w:pPr>
            <w:r>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1A2771D" w14:textId="77777777" w:rsidR="00FD268E" w:rsidRDefault="00FD268E" w:rsidP="0007374D">
            <w:pPr>
              <w:pStyle w:val="MDPI42tablebody"/>
            </w:pPr>
            <w:r>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60C07A43" w14:textId="77777777" w:rsidR="00FD268E" w:rsidRDefault="00FD268E" w:rsidP="0007374D">
            <w:pPr>
              <w:pStyle w:val="MDPI42tablebody"/>
            </w:pPr>
            <w:r>
              <w:t>0.7143</w:t>
            </w:r>
          </w:p>
        </w:tc>
        <w:tc>
          <w:tcPr>
            <w:tcW w:w="1009" w:type="dxa"/>
            <w:tcBorders>
              <w:top w:val="single" w:sz="3" w:space="0" w:color="000000"/>
              <w:left w:val="single" w:sz="3" w:space="0" w:color="000000"/>
              <w:bottom w:val="single" w:sz="3" w:space="0" w:color="000000"/>
              <w:right w:val="single" w:sz="3" w:space="0" w:color="000000"/>
            </w:tcBorders>
            <w:vAlign w:val="center"/>
          </w:tcPr>
          <w:p w14:paraId="531F374D" w14:textId="77777777" w:rsidR="00FD268E" w:rsidRDefault="00FD268E" w:rsidP="0007374D">
            <w:pPr>
              <w:pStyle w:val="MDPI42tablebody"/>
            </w:pPr>
            <w:r>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997271" w14:textId="77777777" w:rsidR="00FD268E" w:rsidRDefault="00FD268E" w:rsidP="0007374D">
            <w:pPr>
              <w:pStyle w:val="MDPI42tablebody"/>
            </w:pPr>
            <w:r>
              <w:t>0.7552</w:t>
            </w:r>
          </w:p>
        </w:tc>
        <w:tc>
          <w:tcPr>
            <w:tcW w:w="1012" w:type="dxa"/>
            <w:tcBorders>
              <w:top w:val="single" w:sz="2" w:space="0" w:color="000000"/>
              <w:left w:val="single" w:sz="2" w:space="0" w:color="000000"/>
              <w:bottom w:val="single" w:sz="2" w:space="0" w:color="000000"/>
              <w:right w:val="nil"/>
            </w:tcBorders>
            <w:vAlign w:val="center"/>
          </w:tcPr>
          <w:p w14:paraId="6CC84159" w14:textId="77777777" w:rsidR="00FD268E" w:rsidRDefault="00FD268E" w:rsidP="0007374D">
            <w:pPr>
              <w:pStyle w:val="MDPI42tablebody"/>
            </w:pPr>
            <w:r>
              <w:t>0.7552</w:t>
            </w:r>
          </w:p>
        </w:tc>
      </w:tr>
      <w:tr w:rsidR="00794224" w14:paraId="47A6DEE8"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BC8AADD" w14:textId="77777777" w:rsidR="00FD268E"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C4FB10E" w14:textId="77777777" w:rsidR="00FD268E" w:rsidRDefault="00FD268E" w:rsidP="0007374D">
            <w:pPr>
              <w:pStyle w:val="MDPI42tablebody"/>
            </w:pPr>
            <w:r>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485EF3" w14:textId="77777777" w:rsidR="00FD268E" w:rsidRDefault="00FD268E" w:rsidP="0007374D">
            <w:pPr>
              <w:pStyle w:val="MDPI42tablebody"/>
            </w:pPr>
            <w:r>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B6F434E" w14:textId="77777777" w:rsidR="00FD268E" w:rsidRDefault="00FD268E" w:rsidP="0007374D">
            <w:pPr>
              <w:pStyle w:val="MDPI42tablebody"/>
            </w:pPr>
            <w:r>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75D58F" w14:textId="77777777" w:rsidR="00FD268E" w:rsidRDefault="00FD268E" w:rsidP="0007374D">
            <w:pPr>
              <w:pStyle w:val="MDPI42tablebody"/>
            </w:pPr>
            <w:r>
              <w:t>0.3043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18EC110" w14:textId="77777777" w:rsidR="00FD268E" w:rsidRDefault="00FD268E" w:rsidP="0007374D">
            <w:pPr>
              <w:pStyle w:val="MDPI42tablebody"/>
            </w:pPr>
            <w:r>
              <w:t>0.3673</w:t>
            </w:r>
          </w:p>
        </w:tc>
        <w:tc>
          <w:tcPr>
            <w:tcW w:w="1009" w:type="dxa"/>
            <w:tcBorders>
              <w:top w:val="single" w:sz="2" w:space="0" w:color="000000"/>
              <w:left w:val="single" w:sz="2" w:space="0" w:color="000000"/>
              <w:bottom w:val="single" w:sz="2" w:space="0" w:color="000000"/>
              <w:right w:val="single" w:sz="2" w:space="0" w:color="000000"/>
            </w:tcBorders>
            <w:vAlign w:val="center"/>
          </w:tcPr>
          <w:p w14:paraId="6C917527" w14:textId="77777777" w:rsidR="00FD268E" w:rsidRDefault="00FD268E" w:rsidP="0007374D">
            <w:pPr>
              <w:pStyle w:val="MDPI42tablebody"/>
            </w:pPr>
            <w:r>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3483A0D" w14:textId="77777777" w:rsidR="00FD268E" w:rsidRDefault="00FD268E" w:rsidP="0007374D">
            <w:pPr>
              <w:pStyle w:val="MDPI42tablebody"/>
            </w:pPr>
            <w:r>
              <w:t>0.3698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24E7D952" w14:textId="77777777" w:rsidR="00FD268E" w:rsidRDefault="00FD268E" w:rsidP="0007374D">
            <w:pPr>
              <w:pStyle w:val="MDPI42tablebody"/>
            </w:pPr>
            <w:r>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6D88D509" w14:textId="77777777" w:rsidR="00FD268E" w:rsidRDefault="00FD268E" w:rsidP="0007374D">
            <w:pPr>
              <w:pStyle w:val="MDPI42tablebody"/>
            </w:pPr>
            <w:r>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561A797" w14:textId="77777777" w:rsidR="00FD268E" w:rsidRDefault="00FD268E" w:rsidP="0007374D">
            <w:pPr>
              <w:pStyle w:val="MDPI42tablebody"/>
            </w:pPr>
            <w:r>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E67264A" w14:textId="77777777" w:rsidR="00FD268E" w:rsidRDefault="00FD268E" w:rsidP="0007374D">
            <w:pPr>
              <w:pStyle w:val="MDPI42tablebody"/>
            </w:pPr>
            <w:r>
              <w:t>0.2448</w:t>
            </w:r>
          </w:p>
        </w:tc>
        <w:tc>
          <w:tcPr>
            <w:tcW w:w="1012" w:type="dxa"/>
            <w:tcBorders>
              <w:top w:val="single" w:sz="2" w:space="0" w:color="000000"/>
              <w:left w:val="single" w:sz="2" w:space="0" w:color="000000"/>
              <w:bottom w:val="single" w:sz="2" w:space="0" w:color="000000"/>
              <w:right w:val="nil"/>
            </w:tcBorders>
            <w:vAlign w:val="center"/>
          </w:tcPr>
          <w:p w14:paraId="5634EE4D" w14:textId="77777777" w:rsidR="00FD268E" w:rsidRDefault="00FD268E" w:rsidP="0007374D">
            <w:pPr>
              <w:pStyle w:val="MDPI42tablebody"/>
            </w:pPr>
            <w:r>
              <w:t>0.2448</w:t>
            </w:r>
          </w:p>
        </w:tc>
      </w:tr>
      <w:tr w:rsidR="00794224" w14:paraId="30C05DDF"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67C24970" w14:textId="77777777" w:rsidR="00FD268E" w:rsidRDefault="00FD268E" w:rsidP="0007374D">
            <w:pPr>
              <w:pStyle w:val="MDPI42tablebody"/>
            </w:pPr>
          </w:p>
        </w:tc>
        <w:tc>
          <w:tcPr>
            <w:tcW w:w="2633" w:type="dxa"/>
            <w:tcBorders>
              <w:top w:val="single" w:sz="2" w:space="0" w:color="000000"/>
              <w:left w:val="single" w:sz="2" w:space="0" w:color="000000"/>
              <w:bottom w:val="single" w:sz="8" w:space="0" w:color="000000"/>
              <w:right w:val="single" w:sz="2" w:space="0" w:color="000000"/>
            </w:tcBorders>
            <w:shd w:val="clear" w:color="auto" w:fill="EDEDED" w:themeFill="accent3" w:themeFillTint="33"/>
            <w:vAlign w:val="center"/>
          </w:tcPr>
          <w:p w14:paraId="238841C1" w14:textId="77777777" w:rsidR="00FD268E" w:rsidRDefault="00FD268E" w:rsidP="0007374D">
            <w:pPr>
              <w:pStyle w:val="MDPI42tablebody"/>
            </w:pPr>
            <w:r>
              <w:t>G mean</w:t>
            </w:r>
          </w:p>
        </w:tc>
        <w:tc>
          <w:tcPr>
            <w:tcW w:w="1007" w:type="dxa"/>
            <w:tcBorders>
              <w:top w:val="single" w:sz="2" w:space="0" w:color="000000"/>
              <w:left w:val="single" w:sz="2" w:space="0" w:color="000000"/>
              <w:bottom w:val="single" w:sz="7" w:space="0" w:color="000000"/>
              <w:right w:val="single" w:sz="2" w:space="0" w:color="000000"/>
            </w:tcBorders>
            <w:vAlign w:val="center"/>
          </w:tcPr>
          <w:p w14:paraId="3D4F4A74" w14:textId="77777777" w:rsidR="00FD268E" w:rsidRDefault="00FD268E" w:rsidP="0007374D">
            <w:pPr>
              <w:pStyle w:val="MDPI42tablebody"/>
            </w:pPr>
            <w:r>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5E8069B" w14:textId="77777777" w:rsidR="00FD268E" w:rsidRDefault="00FD268E" w:rsidP="0007374D">
            <w:pPr>
              <w:pStyle w:val="MDPI42tablebody"/>
            </w:pPr>
            <w:r>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51522034" w14:textId="77777777" w:rsidR="00FD268E" w:rsidRDefault="00FD268E" w:rsidP="0007374D">
            <w:pPr>
              <w:pStyle w:val="MDPI42tablebody"/>
            </w:pPr>
            <w:r>
              <w:t>0.4794</w:t>
            </w:r>
          </w:p>
        </w:tc>
        <w:tc>
          <w:tcPr>
            <w:tcW w:w="1009" w:type="dxa"/>
            <w:tcBorders>
              <w:top w:val="single" w:sz="2" w:space="0" w:color="000000"/>
              <w:left w:val="single" w:sz="2" w:space="0" w:color="000000"/>
              <w:bottom w:val="single" w:sz="7" w:space="0" w:color="000000"/>
              <w:right w:val="single" w:sz="2" w:space="0" w:color="000000"/>
            </w:tcBorders>
            <w:vAlign w:val="center"/>
          </w:tcPr>
          <w:p w14:paraId="56AA580F" w14:textId="77777777" w:rsidR="00FD268E" w:rsidRDefault="00FD268E" w:rsidP="0007374D">
            <w:pPr>
              <w:pStyle w:val="MDPI42tablebody"/>
            </w:pPr>
            <w:r>
              <w:t>0.5337</w:t>
            </w:r>
          </w:p>
        </w:tc>
        <w:tc>
          <w:tcPr>
            <w:tcW w:w="1009" w:type="dxa"/>
            <w:tcBorders>
              <w:top w:val="single" w:sz="2" w:space="0" w:color="000000"/>
              <w:left w:val="single" w:sz="2" w:space="0" w:color="000000"/>
              <w:bottom w:val="single" w:sz="7" w:space="0" w:color="000000"/>
              <w:right w:val="single" w:sz="2" w:space="0" w:color="000000"/>
            </w:tcBorders>
            <w:vAlign w:val="center"/>
          </w:tcPr>
          <w:p w14:paraId="60012A3D" w14:textId="77777777" w:rsidR="00FD268E" w:rsidRDefault="00FD268E" w:rsidP="0007374D">
            <w:pPr>
              <w:pStyle w:val="MDPI42tablebody"/>
            </w:pPr>
            <w:r>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7BE4A7E" w14:textId="77777777" w:rsidR="00FD268E" w:rsidRDefault="00FD268E" w:rsidP="0007374D">
            <w:pPr>
              <w:pStyle w:val="MDPI42tablebody"/>
            </w:pPr>
            <w:r>
              <w:t>0.5285</w:t>
            </w:r>
          </w:p>
        </w:tc>
        <w:tc>
          <w:tcPr>
            <w:tcW w:w="1009" w:type="dxa"/>
            <w:tcBorders>
              <w:top w:val="single" w:sz="2" w:space="0" w:color="000000"/>
              <w:left w:val="single" w:sz="2" w:space="0" w:color="000000"/>
              <w:bottom w:val="single" w:sz="7" w:space="0" w:color="000000"/>
              <w:right w:val="single" w:sz="2" w:space="0" w:color="000000"/>
            </w:tcBorders>
            <w:vAlign w:val="center"/>
          </w:tcPr>
          <w:p w14:paraId="4A3C7F91" w14:textId="77777777" w:rsidR="00FD268E" w:rsidRDefault="00FD268E" w:rsidP="0007374D">
            <w:pPr>
              <w:pStyle w:val="MDPI42tablebody"/>
            </w:pPr>
            <w:r>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0DF6B592" w14:textId="77777777" w:rsidR="00FD268E" w:rsidRDefault="00FD268E" w:rsidP="0007374D">
            <w:pPr>
              <w:pStyle w:val="MDPI42tablebody"/>
            </w:pPr>
            <w:r>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4CA057FD" w14:textId="77777777" w:rsidR="00FD268E" w:rsidRDefault="00FD268E" w:rsidP="0007374D">
            <w:pPr>
              <w:pStyle w:val="MDPI42tablebody"/>
            </w:pPr>
            <w:r>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3E5C565C" w14:textId="77777777" w:rsidR="00FD268E" w:rsidRDefault="00FD268E" w:rsidP="0007374D">
            <w:pPr>
              <w:pStyle w:val="MDPI42tablebody"/>
            </w:pPr>
            <w:r>
              <w:t>0.4300</w:t>
            </w:r>
          </w:p>
        </w:tc>
        <w:tc>
          <w:tcPr>
            <w:tcW w:w="1012" w:type="dxa"/>
            <w:tcBorders>
              <w:top w:val="single" w:sz="2" w:space="0" w:color="000000"/>
              <w:left w:val="single" w:sz="2" w:space="0" w:color="000000"/>
              <w:bottom w:val="single" w:sz="7" w:space="0" w:color="000000"/>
              <w:right w:val="nil"/>
            </w:tcBorders>
            <w:vAlign w:val="center"/>
          </w:tcPr>
          <w:p w14:paraId="7769CBE7" w14:textId="77777777" w:rsidR="00FD268E" w:rsidRDefault="00FD268E" w:rsidP="0007374D">
            <w:pPr>
              <w:pStyle w:val="MDPI42tablebody"/>
            </w:pPr>
            <w:r>
              <w:t>0.4300</w:t>
            </w:r>
          </w:p>
        </w:tc>
      </w:tr>
    </w:tbl>
    <w:p w14:paraId="623942D3" w14:textId="517C5D09" w:rsidR="00FD268E" w:rsidRDefault="00FD268E" w:rsidP="002A5AF7">
      <w:pPr>
        <w:pStyle w:val="MDPI23heading3"/>
      </w:pPr>
    </w:p>
    <w:p w14:paraId="4EAD2150" w14:textId="77777777" w:rsidR="00FD268E" w:rsidRDefault="00FD268E" w:rsidP="002A5AF7">
      <w:pPr>
        <w:pStyle w:val="MDPI23heading3"/>
        <w:sectPr w:rsidR="00FD268E" w:rsidSect="00FD268E">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71E2D57F" w14:textId="41FF93C0" w:rsidR="0007374D" w:rsidRDefault="0007374D" w:rsidP="0007374D">
      <w:pPr>
        <w:pStyle w:val="MDPI41tablecaption"/>
      </w:pPr>
      <w:r w:rsidRPr="008E1785">
        <w:rPr>
          <w:b/>
          <w:bCs/>
        </w:rPr>
        <w:lastRenderedPageBreak/>
        <w:t>Table 1</w:t>
      </w:r>
      <w:ins w:id="5875" w:author="HSY" w:date="2023-03-18T00:23:00Z">
        <w:r w:rsidR="00414839">
          <w:rPr>
            <w:b/>
            <w:bCs/>
          </w:rPr>
          <w:t>0</w:t>
        </w:r>
      </w:ins>
      <w:del w:id="5876" w:author="HSY" w:date="2023-03-18T00:23:00Z">
        <w:r w:rsidRPr="008E1785" w:rsidDel="00414839">
          <w:rPr>
            <w:b/>
            <w:bCs/>
          </w:rPr>
          <w:delText>1</w:delText>
        </w:r>
      </w:del>
      <w:r w:rsidRPr="008E1785">
        <w:rPr>
          <w:b/>
          <w:bCs/>
        </w:rPr>
        <w:t>.</w:t>
      </w:r>
      <w:r>
        <w:t xml:space="preserve"> </w:t>
      </w:r>
      <w:del w:id="5877" w:author="Author" w:date="2023-03-17T07:19:00Z">
        <w:r>
          <w:delText>Best</w:delText>
        </w:r>
      </w:del>
      <w:ins w:id="5878" w:author="Author" w:date="2023-03-17T07:19:00Z">
        <w:r w:rsidR="0021154F">
          <w:t>The best</w:t>
        </w:r>
      </w:ins>
      <w:r>
        <w:t xml:space="preserve"> algorithm based</w:t>
      </w:r>
      <w:r w:rsidR="00204FE0">
        <w:t xml:space="preserve"> on </w:t>
      </w:r>
      <w:r w:rsidR="008E1785">
        <w:t xml:space="preserve">four </w:t>
      </w:r>
      <w:del w:id="5879" w:author="Author" w:date="2023-03-17T07:19:00Z">
        <w:r>
          <w:delText>criterion</w:delText>
        </w:r>
      </w:del>
      <w:ins w:id="5880" w:author="Author" w:date="2023-03-17T07:19:00Z">
        <w:r w:rsidR="00533269">
          <w:t>criteria</w:t>
        </w:r>
        <w:r w:rsidR="0021154F">
          <w:t>.</w:t>
        </w:r>
      </w:ins>
    </w:p>
    <w:tbl>
      <w:tblPr>
        <w:tblOverlap w:val="never"/>
        <w:tblW w:w="978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19"/>
        <w:gridCol w:w="2856"/>
        <w:gridCol w:w="6106"/>
      </w:tblGrid>
      <w:tr w:rsidR="00305E0A" w14:paraId="7F77A56F" w14:textId="77777777" w:rsidTr="00305E0A">
        <w:trPr>
          <w:trHeight w:val="386"/>
        </w:trPr>
        <w:tc>
          <w:tcPr>
            <w:tcW w:w="819" w:type="dxa"/>
            <w:tcBorders>
              <w:top w:val="single" w:sz="7" w:space="0" w:color="000000"/>
              <w:left w:val="nil"/>
              <w:bottom w:val="single" w:sz="7" w:space="0" w:color="000000"/>
              <w:right w:val="single" w:sz="2" w:space="0" w:color="000000"/>
            </w:tcBorders>
            <w:vAlign w:val="center"/>
          </w:tcPr>
          <w:p w14:paraId="26255D47" w14:textId="1918D834" w:rsidR="0007374D" w:rsidRPr="00305E0A" w:rsidRDefault="00204FE0" w:rsidP="00204FE0">
            <w:pPr>
              <w:pStyle w:val="MDPI42tablebody"/>
              <w:rPr>
                <w:b/>
                <w:rPrChange w:id="5881" w:author="Author" w:date="2023-03-17T07:19:00Z">
                  <w:rPr/>
                </w:rPrChange>
              </w:rPr>
            </w:pPr>
            <w:r w:rsidRPr="00305E0A">
              <w:rPr>
                <w:b/>
                <w:rPrChange w:id="5882" w:author="Author" w:date="2023-03-17T07:19:00Z">
                  <w:rPr/>
                </w:rPrChange>
              </w:rPr>
              <w:t>Site</w:t>
            </w:r>
          </w:p>
        </w:tc>
        <w:tc>
          <w:tcPr>
            <w:tcW w:w="2856" w:type="dxa"/>
            <w:tcBorders>
              <w:top w:val="single" w:sz="7" w:space="0" w:color="000000"/>
              <w:left w:val="single" w:sz="2" w:space="0" w:color="000000"/>
              <w:bottom w:val="single" w:sz="7" w:space="0" w:color="000000"/>
              <w:right w:val="single" w:sz="2" w:space="0" w:color="000000"/>
            </w:tcBorders>
            <w:vAlign w:val="center"/>
          </w:tcPr>
          <w:p w14:paraId="02783541" w14:textId="7974A515" w:rsidR="0007374D" w:rsidRPr="00305E0A" w:rsidRDefault="00204FE0" w:rsidP="00204FE0">
            <w:pPr>
              <w:pStyle w:val="MDPI42tablebody"/>
              <w:rPr>
                <w:b/>
                <w:rPrChange w:id="5883" w:author="Author" w:date="2023-03-17T07:19:00Z">
                  <w:rPr/>
                </w:rPrChange>
              </w:rPr>
            </w:pPr>
            <w:r w:rsidRPr="00305E0A">
              <w:rPr>
                <w:b/>
                <w:rPrChange w:id="5884" w:author="Author" w:date="2023-03-17T07:19:00Z">
                  <w:rPr/>
                </w:rPrChange>
              </w:rPr>
              <w:t>Criterion</w:t>
            </w:r>
          </w:p>
        </w:tc>
        <w:tc>
          <w:tcPr>
            <w:tcW w:w="6106" w:type="dxa"/>
            <w:tcBorders>
              <w:top w:val="single" w:sz="7" w:space="0" w:color="000000"/>
              <w:left w:val="single" w:sz="2" w:space="0" w:color="000000"/>
              <w:bottom w:val="single" w:sz="7" w:space="0" w:color="000000"/>
              <w:right w:val="nil"/>
            </w:tcBorders>
            <w:vAlign w:val="center"/>
          </w:tcPr>
          <w:p w14:paraId="589FA487" w14:textId="01668CD5" w:rsidR="0007374D" w:rsidRPr="00305E0A" w:rsidRDefault="00204FE0" w:rsidP="00204FE0">
            <w:pPr>
              <w:pStyle w:val="MDPI42tablebody"/>
              <w:rPr>
                <w:b/>
                <w:rPrChange w:id="5885" w:author="Author" w:date="2023-03-17T07:19:00Z">
                  <w:rPr/>
                </w:rPrChange>
              </w:rPr>
            </w:pPr>
            <w:r w:rsidRPr="00305E0A">
              <w:rPr>
                <w:b/>
                <w:rPrChange w:id="5886" w:author="Author" w:date="2023-03-17T07:19:00Z">
                  <w:rPr/>
                </w:rPrChange>
              </w:rPr>
              <w:t>B</w:t>
            </w:r>
            <w:r w:rsidR="0007374D" w:rsidRPr="00305E0A">
              <w:rPr>
                <w:b/>
                <w:rPrChange w:id="5887" w:author="Author" w:date="2023-03-17T07:19:00Z">
                  <w:rPr/>
                </w:rPrChange>
              </w:rPr>
              <w:t xml:space="preserve">est </w:t>
            </w:r>
            <w:r w:rsidRPr="00305E0A">
              <w:rPr>
                <w:b/>
                <w:rPrChange w:id="5888" w:author="Author" w:date="2023-03-17T07:19:00Z">
                  <w:rPr/>
                </w:rPrChange>
              </w:rPr>
              <w:t>A</w:t>
            </w:r>
            <w:r w:rsidR="0007374D" w:rsidRPr="00305E0A">
              <w:rPr>
                <w:b/>
                <w:rPrChange w:id="5889" w:author="Author" w:date="2023-03-17T07:19:00Z">
                  <w:rPr/>
                </w:rPrChange>
              </w:rPr>
              <w:t>lgorithm</w:t>
            </w:r>
          </w:p>
        </w:tc>
      </w:tr>
      <w:tr w:rsidR="00305E0A" w14:paraId="451C025F" w14:textId="77777777" w:rsidTr="00305E0A">
        <w:trPr>
          <w:trHeight w:val="386"/>
        </w:trPr>
        <w:tc>
          <w:tcPr>
            <w:tcW w:w="819" w:type="dxa"/>
            <w:vMerge w:val="restart"/>
            <w:tcBorders>
              <w:top w:val="single" w:sz="7" w:space="0" w:color="000000"/>
              <w:left w:val="nil"/>
              <w:bottom w:val="single" w:sz="2" w:space="0" w:color="000000"/>
              <w:right w:val="single" w:sz="2" w:space="0" w:color="000000"/>
            </w:tcBorders>
            <w:vAlign w:val="center"/>
          </w:tcPr>
          <w:p w14:paraId="2C1294BA" w14:textId="77777777" w:rsidR="0007374D" w:rsidRDefault="0007374D" w:rsidP="00204FE0">
            <w:pPr>
              <w:pStyle w:val="MDPI42tablebody"/>
            </w:pPr>
            <w:r>
              <w:t>J1</w:t>
            </w:r>
          </w:p>
        </w:tc>
        <w:tc>
          <w:tcPr>
            <w:tcW w:w="2856" w:type="dxa"/>
            <w:tcBorders>
              <w:top w:val="single" w:sz="7" w:space="0" w:color="000000"/>
              <w:left w:val="single" w:sz="2" w:space="0" w:color="000000"/>
              <w:bottom w:val="single" w:sz="2" w:space="0" w:color="000000"/>
              <w:right w:val="single" w:sz="2" w:space="0" w:color="000000"/>
            </w:tcBorders>
            <w:vAlign w:val="center"/>
          </w:tcPr>
          <w:p w14:paraId="5FE071B8" w14:textId="77777777" w:rsidR="0007374D" w:rsidRDefault="0007374D" w:rsidP="00204FE0">
            <w:pPr>
              <w:pStyle w:val="MDPI42tablebody"/>
            </w:pPr>
            <w:r>
              <w:t>Accuracy</w:t>
            </w:r>
          </w:p>
        </w:tc>
        <w:tc>
          <w:tcPr>
            <w:tcW w:w="6106" w:type="dxa"/>
            <w:tcBorders>
              <w:top w:val="single" w:sz="7" w:space="0" w:color="000000"/>
              <w:left w:val="single" w:sz="2" w:space="0" w:color="000000"/>
              <w:bottom w:val="single" w:sz="2" w:space="0" w:color="000000"/>
              <w:right w:val="nil"/>
            </w:tcBorders>
            <w:vAlign w:val="center"/>
          </w:tcPr>
          <w:p w14:paraId="40778AFE" w14:textId="77777777" w:rsidR="0007374D" w:rsidRPr="008F4B51" w:rsidRDefault="0007374D" w:rsidP="00204FE0">
            <w:pPr>
              <w:pStyle w:val="MDPI42tablebody"/>
            </w:pPr>
            <w:r w:rsidRPr="008F4B51">
              <w:t>Decision Tree</w:t>
            </w:r>
          </w:p>
        </w:tc>
      </w:tr>
      <w:tr w:rsidR="00305E0A" w14:paraId="418C7F68"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5E93D705" w14:textId="77777777" w:rsidR="0007374D"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8ACB2DB" w14:textId="77777777" w:rsidR="0007374D" w:rsidRDefault="0007374D" w:rsidP="00204FE0">
            <w:pPr>
              <w:pStyle w:val="MDPI42tablebody"/>
            </w:pPr>
            <w:r>
              <w:t>Weighted Sensitivity</w:t>
            </w:r>
          </w:p>
        </w:tc>
        <w:tc>
          <w:tcPr>
            <w:tcW w:w="6106" w:type="dxa"/>
            <w:tcBorders>
              <w:top w:val="single" w:sz="2" w:space="0" w:color="000000"/>
              <w:left w:val="single" w:sz="2" w:space="0" w:color="000000"/>
              <w:bottom w:val="single" w:sz="2" w:space="0" w:color="000000"/>
              <w:right w:val="nil"/>
            </w:tcBorders>
            <w:vAlign w:val="center"/>
          </w:tcPr>
          <w:p w14:paraId="445665CF" w14:textId="77777777" w:rsidR="0007374D" w:rsidRPr="008F4B51" w:rsidRDefault="0007374D" w:rsidP="00204FE0">
            <w:pPr>
              <w:pStyle w:val="MDPI42tablebody"/>
            </w:pPr>
            <w:r w:rsidRPr="008F4B51">
              <w:t>Decision Tree</w:t>
            </w:r>
          </w:p>
        </w:tc>
      </w:tr>
      <w:tr w:rsidR="00305E0A" w14:paraId="68CF28F1"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46007E04" w14:textId="77777777" w:rsidR="0007374D"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1BEF3300" w14:textId="77777777" w:rsidR="0007374D" w:rsidRDefault="0007374D" w:rsidP="00204FE0">
            <w:pPr>
              <w:pStyle w:val="MDPI42tablebody"/>
            </w:pPr>
            <w:r>
              <w:t>Weighted Specificity</w:t>
            </w:r>
          </w:p>
        </w:tc>
        <w:tc>
          <w:tcPr>
            <w:tcW w:w="6106" w:type="dxa"/>
            <w:tcBorders>
              <w:top w:val="single" w:sz="2" w:space="0" w:color="000000"/>
              <w:left w:val="single" w:sz="2" w:space="0" w:color="000000"/>
              <w:bottom w:val="single" w:sz="2" w:space="0" w:color="000000"/>
              <w:right w:val="nil"/>
            </w:tcBorders>
            <w:vAlign w:val="center"/>
          </w:tcPr>
          <w:p w14:paraId="42844EC8" w14:textId="77777777" w:rsidR="0007374D" w:rsidRPr="008F4B51" w:rsidRDefault="0007374D" w:rsidP="00204FE0">
            <w:pPr>
              <w:pStyle w:val="MDPI42tablebody"/>
            </w:pPr>
            <w:r w:rsidRPr="008F4B51">
              <w:t>Regularized Discriminant Analysis</w:t>
            </w:r>
          </w:p>
        </w:tc>
      </w:tr>
      <w:tr w:rsidR="00305E0A" w14:paraId="69E76377"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6E62A108" w14:textId="77777777" w:rsidR="0007374D"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58C896EE" w14:textId="77777777" w:rsidR="0007374D" w:rsidRDefault="0007374D" w:rsidP="00204FE0">
            <w:pPr>
              <w:pStyle w:val="MDPI42tablebody"/>
            </w:pPr>
            <w:r>
              <w:t>G mean</w:t>
            </w:r>
          </w:p>
        </w:tc>
        <w:tc>
          <w:tcPr>
            <w:tcW w:w="6106" w:type="dxa"/>
            <w:tcBorders>
              <w:top w:val="single" w:sz="2" w:space="0" w:color="000000"/>
              <w:left w:val="single" w:sz="2" w:space="0" w:color="000000"/>
              <w:bottom w:val="single" w:sz="2" w:space="0" w:color="000000"/>
              <w:right w:val="nil"/>
            </w:tcBorders>
            <w:vAlign w:val="center"/>
          </w:tcPr>
          <w:p w14:paraId="22531F60" w14:textId="77777777" w:rsidR="0007374D" w:rsidRPr="008F4B51" w:rsidRDefault="0007374D" w:rsidP="00204FE0">
            <w:pPr>
              <w:pStyle w:val="MDPI42tablebody"/>
            </w:pPr>
            <w:r w:rsidRPr="00305E0A">
              <w:rPr>
                <w:rPrChange w:id="5890" w:author="Author" w:date="2023-03-17T07:19:00Z">
                  <w:rPr>
                    <w:i/>
                  </w:rPr>
                </w:rPrChange>
              </w:rPr>
              <w:t>Decision Tree</w:t>
            </w:r>
          </w:p>
        </w:tc>
      </w:tr>
      <w:tr w:rsidR="00305E0A" w14:paraId="723909F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6CDFB1E8" w14:textId="77777777" w:rsidR="0007374D" w:rsidRDefault="0007374D" w:rsidP="00204FE0">
            <w:pPr>
              <w:pStyle w:val="MDPI42tablebody"/>
            </w:pPr>
            <w:r>
              <w:t>J2</w:t>
            </w:r>
          </w:p>
        </w:tc>
        <w:tc>
          <w:tcPr>
            <w:tcW w:w="2856" w:type="dxa"/>
            <w:tcBorders>
              <w:top w:val="single" w:sz="2" w:space="0" w:color="000000"/>
              <w:left w:val="single" w:sz="2" w:space="0" w:color="000000"/>
              <w:bottom w:val="single" w:sz="2" w:space="0" w:color="000000"/>
              <w:right w:val="single" w:sz="2" w:space="0" w:color="000000"/>
            </w:tcBorders>
            <w:vAlign w:val="center"/>
          </w:tcPr>
          <w:p w14:paraId="5CB8FDC7" w14:textId="77777777" w:rsidR="0007374D" w:rsidRDefault="0007374D" w:rsidP="00204FE0">
            <w:pPr>
              <w:pStyle w:val="MDPI42tablebody"/>
            </w:pPr>
            <w:r>
              <w:t>Accuracy</w:t>
            </w:r>
          </w:p>
        </w:tc>
        <w:tc>
          <w:tcPr>
            <w:tcW w:w="6106" w:type="dxa"/>
            <w:tcBorders>
              <w:top w:val="single" w:sz="2" w:space="0" w:color="000000"/>
              <w:left w:val="single" w:sz="2" w:space="0" w:color="000000"/>
              <w:bottom w:val="single" w:sz="2" w:space="0" w:color="000000"/>
              <w:right w:val="nil"/>
            </w:tcBorders>
            <w:vAlign w:val="center"/>
          </w:tcPr>
          <w:p w14:paraId="3FEC95BB" w14:textId="77777777" w:rsidR="0007374D" w:rsidRPr="008F4B51" w:rsidRDefault="0007374D" w:rsidP="00204FE0">
            <w:pPr>
              <w:pStyle w:val="MDPI42tablebody"/>
            </w:pPr>
            <w:r w:rsidRPr="008F4B51">
              <w:t>Random Forest</w:t>
            </w:r>
          </w:p>
        </w:tc>
      </w:tr>
      <w:tr w:rsidR="00305E0A" w14:paraId="797B7E9F"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410DB3" w14:textId="77777777" w:rsidR="0007374D"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07B736F7" w14:textId="77777777" w:rsidR="0007374D" w:rsidRDefault="0007374D" w:rsidP="00204FE0">
            <w:pPr>
              <w:pStyle w:val="MDPI42tablebody"/>
            </w:pPr>
            <w:r>
              <w:t>Weighted Sensitivity</w:t>
            </w:r>
          </w:p>
        </w:tc>
        <w:tc>
          <w:tcPr>
            <w:tcW w:w="6106" w:type="dxa"/>
            <w:tcBorders>
              <w:top w:val="single" w:sz="2" w:space="0" w:color="000000"/>
              <w:left w:val="single" w:sz="2" w:space="0" w:color="000000"/>
              <w:bottom w:val="single" w:sz="2" w:space="0" w:color="000000"/>
              <w:right w:val="nil"/>
            </w:tcBorders>
            <w:vAlign w:val="center"/>
          </w:tcPr>
          <w:p w14:paraId="1AC45848" w14:textId="77777777" w:rsidR="0007374D" w:rsidRPr="008F4B51" w:rsidRDefault="0007374D" w:rsidP="00204FE0">
            <w:pPr>
              <w:pStyle w:val="MDPI42tablebody"/>
            </w:pPr>
            <w:r w:rsidRPr="008F4B51">
              <w:t>Random Forest</w:t>
            </w:r>
          </w:p>
        </w:tc>
      </w:tr>
      <w:tr w:rsidR="00305E0A" w14:paraId="27A54E2B"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B58A02" w14:textId="77777777" w:rsidR="0007374D"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C7C2618" w14:textId="77777777" w:rsidR="0007374D" w:rsidRDefault="0007374D" w:rsidP="00204FE0">
            <w:pPr>
              <w:pStyle w:val="MDPI42tablebody"/>
            </w:pPr>
            <w:r>
              <w:t>Weighted Specificity</w:t>
            </w:r>
          </w:p>
        </w:tc>
        <w:tc>
          <w:tcPr>
            <w:tcW w:w="6106" w:type="dxa"/>
            <w:tcBorders>
              <w:top w:val="single" w:sz="2" w:space="0" w:color="000000"/>
              <w:left w:val="single" w:sz="2" w:space="0" w:color="000000"/>
              <w:bottom w:val="single" w:sz="2" w:space="0" w:color="000000"/>
              <w:right w:val="nil"/>
            </w:tcBorders>
            <w:vAlign w:val="center"/>
          </w:tcPr>
          <w:p w14:paraId="41CE6FD6" w14:textId="77777777" w:rsidR="0007374D" w:rsidRPr="008F4B51" w:rsidRDefault="0007374D" w:rsidP="00204FE0">
            <w:pPr>
              <w:pStyle w:val="MDPI42tablebody"/>
            </w:pPr>
            <w:r w:rsidRPr="008F4B51">
              <w:t>Extreme Gradient Boosting</w:t>
            </w:r>
          </w:p>
        </w:tc>
      </w:tr>
      <w:tr w:rsidR="00305E0A" w14:paraId="72395617"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0BB490E8" w14:textId="77777777" w:rsidR="0007374D"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927BA1F" w14:textId="77777777" w:rsidR="0007374D" w:rsidRDefault="0007374D" w:rsidP="00204FE0">
            <w:pPr>
              <w:pStyle w:val="MDPI42tablebody"/>
            </w:pPr>
            <w:r>
              <w:t>G mean</w:t>
            </w:r>
          </w:p>
        </w:tc>
        <w:tc>
          <w:tcPr>
            <w:tcW w:w="6106" w:type="dxa"/>
            <w:tcBorders>
              <w:top w:val="single" w:sz="2" w:space="0" w:color="000000"/>
              <w:left w:val="single" w:sz="2" w:space="0" w:color="000000"/>
              <w:bottom w:val="single" w:sz="2" w:space="0" w:color="000000"/>
              <w:right w:val="nil"/>
            </w:tcBorders>
            <w:vAlign w:val="center"/>
          </w:tcPr>
          <w:p w14:paraId="741C06AF" w14:textId="77777777" w:rsidR="0007374D" w:rsidRPr="008F4B51" w:rsidRDefault="0007374D" w:rsidP="00204FE0">
            <w:pPr>
              <w:pStyle w:val="MDPI42tablebody"/>
            </w:pPr>
            <w:r w:rsidRPr="00305E0A">
              <w:rPr>
                <w:rPrChange w:id="5891" w:author="Author" w:date="2023-03-17T07:19:00Z">
                  <w:rPr>
                    <w:i/>
                  </w:rPr>
                </w:rPrChange>
              </w:rPr>
              <w:t>Random Forest</w:t>
            </w:r>
          </w:p>
        </w:tc>
      </w:tr>
      <w:tr w:rsidR="00305E0A" w14:paraId="539F482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1CA8AD90" w14:textId="77777777" w:rsidR="0007374D" w:rsidRDefault="0007374D" w:rsidP="00204FE0">
            <w:pPr>
              <w:pStyle w:val="MDPI42tablebody"/>
            </w:pPr>
            <w:r>
              <w:t>T1</w:t>
            </w:r>
          </w:p>
        </w:tc>
        <w:tc>
          <w:tcPr>
            <w:tcW w:w="2856" w:type="dxa"/>
            <w:tcBorders>
              <w:top w:val="single" w:sz="2" w:space="0" w:color="000000"/>
              <w:left w:val="single" w:sz="2" w:space="0" w:color="000000"/>
              <w:bottom w:val="single" w:sz="2" w:space="0" w:color="000000"/>
              <w:right w:val="single" w:sz="2" w:space="0" w:color="000000"/>
            </w:tcBorders>
            <w:vAlign w:val="center"/>
          </w:tcPr>
          <w:p w14:paraId="0E1734DF" w14:textId="77777777" w:rsidR="0007374D" w:rsidRDefault="0007374D" w:rsidP="00204FE0">
            <w:pPr>
              <w:pStyle w:val="MDPI42tablebody"/>
            </w:pPr>
            <w:r>
              <w:t>Accuracy</w:t>
            </w:r>
          </w:p>
        </w:tc>
        <w:tc>
          <w:tcPr>
            <w:tcW w:w="6106" w:type="dxa"/>
            <w:tcBorders>
              <w:top w:val="single" w:sz="2" w:space="0" w:color="000000"/>
              <w:left w:val="single" w:sz="2" w:space="0" w:color="000000"/>
              <w:bottom w:val="single" w:sz="2" w:space="0" w:color="000000"/>
              <w:right w:val="nil"/>
            </w:tcBorders>
            <w:vAlign w:val="center"/>
          </w:tcPr>
          <w:p w14:paraId="2B541466" w14:textId="77777777" w:rsidR="0007374D" w:rsidRPr="008F4B51" w:rsidRDefault="0007374D" w:rsidP="00204FE0">
            <w:pPr>
              <w:pStyle w:val="MDPI42tablebody"/>
            </w:pPr>
            <w:r w:rsidRPr="008F4B51">
              <w:t>Random Forest</w:t>
            </w:r>
          </w:p>
        </w:tc>
      </w:tr>
      <w:tr w:rsidR="00305E0A" w14:paraId="3164855E"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20A0A5E4" w14:textId="77777777" w:rsidR="0007374D"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4E08D081" w14:textId="77777777" w:rsidR="0007374D" w:rsidRDefault="0007374D" w:rsidP="00204FE0">
            <w:pPr>
              <w:pStyle w:val="MDPI42tablebody"/>
            </w:pPr>
            <w:r>
              <w:t>Weighted Sensitivity</w:t>
            </w:r>
          </w:p>
        </w:tc>
        <w:tc>
          <w:tcPr>
            <w:tcW w:w="6106" w:type="dxa"/>
            <w:tcBorders>
              <w:top w:val="single" w:sz="2" w:space="0" w:color="000000"/>
              <w:left w:val="single" w:sz="2" w:space="0" w:color="000000"/>
              <w:bottom w:val="single" w:sz="2" w:space="0" w:color="000000"/>
              <w:right w:val="nil"/>
            </w:tcBorders>
            <w:vAlign w:val="center"/>
          </w:tcPr>
          <w:p w14:paraId="4333B2F0" w14:textId="77777777" w:rsidR="0007374D" w:rsidRPr="008F4B51" w:rsidRDefault="0007374D" w:rsidP="00204FE0">
            <w:pPr>
              <w:pStyle w:val="MDPI42tablebody"/>
            </w:pPr>
            <w:r w:rsidRPr="008F4B51">
              <w:t>Random Forest</w:t>
            </w:r>
          </w:p>
        </w:tc>
      </w:tr>
      <w:tr w:rsidR="00305E0A" w14:paraId="7FF38933"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785D3B5D" w14:textId="77777777" w:rsidR="0007374D"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BBB6548" w14:textId="77777777" w:rsidR="0007374D" w:rsidRDefault="0007374D" w:rsidP="00204FE0">
            <w:pPr>
              <w:pStyle w:val="MDPI42tablebody"/>
            </w:pPr>
            <w:r>
              <w:t>Weighted Specificity</w:t>
            </w:r>
          </w:p>
        </w:tc>
        <w:tc>
          <w:tcPr>
            <w:tcW w:w="6106" w:type="dxa"/>
            <w:tcBorders>
              <w:top w:val="single" w:sz="2" w:space="0" w:color="000000"/>
              <w:left w:val="single" w:sz="2" w:space="0" w:color="000000"/>
              <w:bottom w:val="single" w:sz="2" w:space="0" w:color="000000"/>
              <w:right w:val="nil"/>
            </w:tcBorders>
            <w:vAlign w:val="center"/>
          </w:tcPr>
          <w:p w14:paraId="4F2956CB" w14:textId="77777777" w:rsidR="0007374D" w:rsidRPr="008F4B51" w:rsidRDefault="0007374D" w:rsidP="00204FE0">
            <w:pPr>
              <w:pStyle w:val="MDPI42tablebody"/>
            </w:pPr>
            <w:r w:rsidRPr="008F4B51">
              <w:t>Linear Discriminant Analysis, Flexible Discriminant Analysis</w:t>
            </w:r>
          </w:p>
        </w:tc>
      </w:tr>
      <w:tr w:rsidR="00305E0A" w14:paraId="3D3998B9"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3CE37977" w14:textId="77777777" w:rsidR="0007374D"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DB7A185" w14:textId="77777777" w:rsidR="0007374D" w:rsidRDefault="0007374D" w:rsidP="00204FE0">
            <w:pPr>
              <w:pStyle w:val="MDPI42tablebody"/>
            </w:pPr>
            <w:r>
              <w:t>G mean</w:t>
            </w:r>
          </w:p>
        </w:tc>
        <w:tc>
          <w:tcPr>
            <w:tcW w:w="6106" w:type="dxa"/>
            <w:tcBorders>
              <w:top w:val="single" w:sz="2" w:space="0" w:color="000000"/>
              <w:left w:val="single" w:sz="2" w:space="0" w:color="000000"/>
              <w:bottom w:val="single" w:sz="2" w:space="0" w:color="000000"/>
              <w:right w:val="nil"/>
            </w:tcBorders>
            <w:vAlign w:val="center"/>
          </w:tcPr>
          <w:p w14:paraId="08BC5C9D" w14:textId="77777777" w:rsidR="0007374D" w:rsidRPr="008F4B51" w:rsidRDefault="0007374D" w:rsidP="00204FE0">
            <w:pPr>
              <w:pStyle w:val="MDPI42tablebody"/>
            </w:pPr>
            <w:r w:rsidRPr="00305E0A">
              <w:rPr>
                <w:rPrChange w:id="5892" w:author="Author" w:date="2023-03-17T07:19:00Z">
                  <w:rPr>
                    <w:i/>
                  </w:rPr>
                </w:rPrChange>
              </w:rPr>
              <w:t>Support Vector Machine</w:t>
            </w:r>
          </w:p>
        </w:tc>
      </w:tr>
      <w:tr w:rsidR="00305E0A" w14:paraId="64A928C0" w14:textId="77777777" w:rsidTr="00305E0A">
        <w:trPr>
          <w:trHeight w:val="386"/>
        </w:trPr>
        <w:tc>
          <w:tcPr>
            <w:tcW w:w="819" w:type="dxa"/>
            <w:vMerge w:val="restart"/>
            <w:tcBorders>
              <w:top w:val="single" w:sz="2" w:space="0" w:color="000000"/>
              <w:left w:val="nil"/>
              <w:bottom w:val="single" w:sz="7" w:space="0" w:color="000000"/>
              <w:right w:val="single" w:sz="2" w:space="0" w:color="000000"/>
            </w:tcBorders>
            <w:vAlign w:val="center"/>
          </w:tcPr>
          <w:p w14:paraId="65A4D90E" w14:textId="77777777" w:rsidR="0007374D" w:rsidRDefault="0007374D" w:rsidP="00204FE0">
            <w:pPr>
              <w:pStyle w:val="MDPI42tablebody"/>
            </w:pPr>
            <w:r>
              <w:t>T2</w:t>
            </w:r>
          </w:p>
        </w:tc>
        <w:tc>
          <w:tcPr>
            <w:tcW w:w="2856" w:type="dxa"/>
            <w:tcBorders>
              <w:top w:val="single" w:sz="2" w:space="0" w:color="000000"/>
              <w:left w:val="single" w:sz="2" w:space="0" w:color="000000"/>
              <w:bottom w:val="single" w:sz="2" w:space="0" w:color="000000"/>
              <w:right w:val="single" w:sz="2" w:space="0" w:color="000000"/>
            </w:tcBorders>
            <w:vAlign w:val="center"/>
          </w:tcPr>
          <w:p w14:paraId="0027E4DA" w14:textId="77777777" w:rsidR="0007374D" w:rsidRDefault="0007374D" w:rsidP="00204FE0">
            <w:pPr>
              <w:pStyle w:val="MDPI42tablebody"/>
            </w:pPr>
            <w:r>
              <w:t>Accuracy</w:t>
            </w:r>
          </w:p>
        </w:tc>
        <w:tc>
          <w:tcPr>
            <w:tcW w:w="6106" w:type="dxa"/>
            <w:tcBorders>
              <w:top w:val="single" w:sz="2" w:space="0" w:color="000000"/>
              <w:left w:val="single" w:sz="2" w:space="0" w:color="000000"/>
              <w:bottom w:val="single" w:sz="2" w:space="0" w:color="000000"/>
              <w:right w:val="nil"/>
            </w:tcBorders>
            <w:vAlign w:val="center"/>
          </w:tcPr>
          <w:p w14:paraId="15832EDA" w14:textId="77777777" w:rsidR="0007374D" w:rsidRPr="008F4B51" w:rsidRDefault="0007374D" w:rsidP="00204FE0">
            <w:pPr>
              <w:pStyle w:val="MDPI42tablebody"/>
            </w:pPr>
            <w:r w:rsidRPr="008F4B51">
              <w:t>Gradient Boosting</w:t>
            </w:r>
          </w:p>
        </w:tc>
      </w:tr>
      <w:tr w:rsidR="00305E0A" w14:paraId="458B8770"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488D47DD" w14:textId="77777777" w:rsidR="0007374D"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F0ACDD6" w14:textId="77777777" w:rsidR="0007374D" w:rsidRDefault="0007374D" w:rsidP="00204FE0">
            <w:pPr>
              <w:pStyle w:val="MDPI42tablebody"/>
            </w:pPr>
            <w:r>
              <w:t>Weighted Sensitivity</w:t>
            </w:r>
          </w:p>
        </w:tc>
        <w:tc>
          <w:tcPr>
            <w:tcW w:w="6106" w:type="dxa"/>
            <w:tcBorders>
              <w:top w:val="single" w:sz="2" w:space="0" w:color="000000"/>
              <w:left w:val="single" w:sz="2" w:space="0" w:color="000000"/>
              <w:bottom w:val="single" w:sz="2" w:space="0" w:color="000000"/>
              <w:right w:val="nil"/>
            </w:tcBorders>
            <w:vAlign w:val="center"/>
          </w:tcPr>
          <w:p w14:paraId="0C8781CF" w14:textId="77777777" w:rsidR="0007374D" w:rsidRPr="008F4B51" w:rsidRDefault="0007374D" w:rsidP="00204FE0">
            <w:pPr>
              <w:pStyle w:val="MDPI42tablebody"/>
            </w:pPr>
            <w:r w:rsidRPr="008F4B51">
              <w:t>Gradient Boosting</w:t>
            </w:r>
          </w:p>
        </w:tc>
      </w:tr>
      <w:tr w:rsidR="00305E0A" w14:paraId="694243D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14D7B818" w14:textId="77777777" w:rsidR="0007374D"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32BE337B" w14:textId="77777777" w:rsidR="0007374D" w:rsidRDefault="0007374D" w:rsidP="00204FE0">
            <w:pPr>
              <w:pStyle w:val="MDPI42tablebody"/>
            </w:pPr>
            <w:r>
              <w:t>Weighted Specificity</w:t>
            </w:r>
          </w:p>
        </w:tc>
        <w:tc>
          <w:tcPr>
            <w:tcW w:w="6106" w:type="dxa"/>
            <w:tcBorders>
              <w:top w:val="single" w:sz="2" w:space="0" w:color="000000"/>
              <w:left w:val="single" w:sz="2" w:space="0" w:color="000000"/>
              <w:bottom w:val="single" w:sz="2" w:space="0" w:color="000000"/>
              <w:right w:val="nil"/>
            </w:tcBorders>
            <w:vAlign w:val="center"/>
          </w:tcPr>
          <w:p w14:paraId="45C9C974" w14:textId="77777777" w:rsidR="0007374D" w:rsidRPr="008F4B51" w:rsidRDefault="0007374D" w:rsidP="00204FE0">
            <w:pPr>
              <w:pStyle w:val="MDPI42tablebody"/>
            </w:pPr>
            <w:r w:rsidRPr="008F4B51">
              <w:t>Extreme Gradient Boosting</w:t>
            </w:r>
          </w:p>
        </w:tc>
      </w:tr>
      <w:tr w:rsidR="00305E0A" w14:paraId="585050A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2E30E9F1" w14:textId="77777777" w:rsidR="0007374D" w:rsidRDefault="0007374D" w:rsidP="00204FE0">
            <w:pPr>
              <w:pStyle w:val="MDPI42tablebody"/>
            </w:pPr>
          </w:p>
        </w:tc>
        <w:tc>
          <w:tcPr>
            <w:tcW w:w="2856" w:type="dxa"/>
            <w:tcBorders>
              <w:top w:val="single" w:sz="2" w:space="0" w:color="000000"/>
              <w:left w:val="single" w:sz="2" w:space="0" w:color="000000"/>
              <w:bottom w:val="single" w:sz="7" w:space="0" w:color="000000"/>
              <w:right w:val="single" w:sz="2" w:space="0" w:color="000000"/>
            </w:tcBorders>
            <w:vAlign w:val="center"/>
          </w:tcPr>
          <w:p w14:paraId="258B98CC" w14:textId="77777777" w:rsidR="0007374D" w:rsidRDefault="0007374D" w:rsidP="00204FE0">
            <w:pPr>
              <w:pStyle w:val="MDPI42tablebody"/>
            </w:pPr>
            <w:r>
              <w:t>G mean</w:t>
            </w:r>
          </w:p>
        </w:tc>
        <w:tc>
          <w:tcPr>
            <w:tcW w:w="6106" w:type="dxa"/>
            <w:tcBorders>
              <w:top w:val="single" w:sz="2" w:space="0" w:color="000000"/>
              <w:left w:val="single" w:sz="2" w:space="0" w:color="000000"/>
              <w:bottom w:val="single" w:sz="7" w:space="0" w:color="000000"/>
              <w:right w:val="nil"/>
            </w:tcBorders>
            <w:vAlign w:val="center"/>
          </w:tcPr>
          <w:p w14:paraId="77718034" w14:textId="77777777" w:rsidR="0007374D" w:rsidRPr="008F4B51" w:rsidRDefault="0007374D" w:rsidP="00204FE0">
            <w:pPr>
              <w:pStyle w:val="MDPI42tablebody"/>
            </w:pPr>
            <w:r w:rsidRPr="00305E0A">
              <w:rPr>
                <w:rPrChange w:id="5893" w:author="Author" w:date="2023-03-17T07:19:00Z">
                  <w:rPr>
                    <w:i/>
                  </w:rPr>
                </w:rPrChange>
              </w:rPr>
              <w:t>Gradient Boosting</w:t>
            </w:r>
          </w:p>
        </w:tc>
      </w:tr>
    </w:tbl>
    <w:p w14:paraId="28EF0386" w14:textId="77777777" w:rsidR="004D7C8F" w:rsidRDefault="0007374D" w:rsidP="008B4117">
      <w:pPr>
        <w:pStyle w:val="MDPI21heading1"/>
      </w:pPr>
      <w:r>
        <w:t xml:space="preserve"> </w:t>
      </w:r>
      <w:r w:rsidR="004D7C8F">
        <w:t>4. Discussion</w:t>
      </w:r>
    </w:p>
    <w:p w14:paraId="0265DC30" w14:textId="325DDB67" w:rsidR="001D0BF3" w:rsidRDefault="004D7C8F" w:rsidP="00305E0A">
      <w:pPr>
        <w:pStyle w:val="MDPI31text"/>
        <w:rPr>
          <w:ins w:id="5894" w:author="Author" w:date="2023-03-17T07:19:00Z"/>
        </w:rPr>
      </w:pPr>
      <w:del w:id="5895" w:author="Author" w:date="2023-03-17T07:19:00Z">
        <w:r>
          <w:delText xml:space="preserve">  </w:delText>
        </w:r>
      </w:del>
      <w:r w:rsidR="001D0BF3">
        <w:t xml:space="preserve">This study </w:t>
      </w:r>
      <w:del w:id="5896" w:author="Author" w:date="2023-03-17T07:19:00Z">
        <w:r>
          <w:delText>surveyed</w:delText>
        </w:r>
      </w:del>
      <w:ins w:id="5897" w:author="Author" w:date="2023-03-17T07:19:00Z">
        <w:r w:rsidR="001D0BF3">
          <w:t>analyzed</w:t>
        </w:r>
      </w:ins>
      <w:r w:rsidR="001D0BF3">
        <w:t xml:space="preserve"> the dominant algae</w:t>
      </w:r>
      <w:del w:id="5898" w:author="Author" w:date="2023-03-17T07:19:00Z">
        <w:r>
          <w:delText xml:space="preserve"> that occurred</w:delText>
        </w:r>
      </w:del>
      <w:r w:rsidR="001D0BF3">
        <w:t xml:space="preserve"> from 2017 to 2022 at the sites of </w:t>
      </w:r>
      <w:proofErr w:type="spellStart"/>
      <w:r w:rsidR="001D0BF3">
        <w:t>Juam</w:t>
      </w:r>
      <w:proofErr w:type="spellEnd"/>
      <w:r w:rsidR="001D0BF3">
        <w:t xml:space="preserve"> Lake and </w:t>
      </w:r>
      <w:proofErr w:type="spellStart"/>
      <w:r w:rsidR="001D0BF3">
        <w:t>Tamjin</w:t>
      </w:r>
      <w:proofErr w:type="spellEnd"/>
      <w:r w:rsidR="001D0BF3">
        <w:t xml:space="preserve"> Lake, representative water supply sources in the </w:t>
      </w:r>
      <w:proofErr w:type="spellStart"/>
      <w:r w:rsidR="001D0BF3">
        <w:t>Yeongsan</w:t>
      </w:r>
      <w:proofErr w:type="spellEnd"/>
      <w:r w:rsidR="001D0BF3">
        <w:t xml:space="preserve"> River and </w:t>
      </w:r>
      <w:proofErr w:type="spellStart"/>
      <w:r w:rsidR="001D0BF3">
        <w:t>Seomjin</w:t>
      </w:r>
      <w:proofErr w:type="spellEnd"/>
      <w:r w:rsidR="001D0BF3">
        <w:t xml:space="preserve"> River </w:t>
      </w:r>
      <w:del w:id="5899" w:author="Author" w:date="2023-03-17T07:19:00Z">
        <w:r>
          <w:delText>system</w:delText>
        </w:r>
      </w:del>
      <w:ins w:id="5900" w:author="Author" w:date="2023-03-17T07:19:00Z">
        <w:r w:rsidR="0021154F">
          <w:t>systems</w:t>
        </w:r>
      </w:ins>
      <w:r w:rsidR="001D0BF3">
        <w:t xml:space="preserve"> in South Korea, and briefly examined their seasonal characteristics. Additionally, water quality </w:t>
      </w:r>
      <w:del w:id="5901" w:author="Author" w:date="2023-03-17T07:19:00Z">
        <w:r>
          <w:delText>items</w:delText>
        </w:r>
      </w:del>
      <w:ins w:id="5902" w:author="Author" w:date="2023-03-17T07:19:00Z">
        <w:r w:rsidR="001D0BF3">
          <w:t>parameters</w:t>
        </w:r>
      </w:ins>
      <w:r w:rsidR="001D0BF3">
        <w:t xml:space="preserve"> and hydraulic</w:t>
      </w:r>
      <w:del w:id="5903" w:author="Author" w:date="2023-03-17T07:19:00Z">
        <w:r>
          <w:delText xml:space="preserve"> and </w:delText>
        </w:r>
      </w:del>
      <w:ins w:id="5904" w:author="Author" w:date="2023-03-17T07:19:00Z">
        <w:r w:rsidR="001D0BF3">
          <w:t>/</w:t>
        </w:r>
      </w:ins>
      <w:r w:rsidR="001D0BF3">
        <w:t xml:space="preserve">hydrological </w:t>
      </w:r>
      <w:del w:id="5905" w:author="Author" w:date="2023-03-17T07:19:00Z">
        <w:r>
          <w:delText>variables considered</w:delText>
        </w:r>
      </w:del>
      <w:ins w:id="5906" w:author="Author" w:date="2023-03-17T07:19:00Z">
        <w:r w:rsidR="001D0BF3">
          <w:t>parameters</w:t>
        </w:r>
      </w:ins>
      <w:r w:rsidR="001D0BF3">
        <w:t xml:space="preserve"> related to algae occurrence were collected based on water quality monitoring network data, algae alert system data, and hydraulic</w:t>
      </w:r>
      <w:del w:id="5907" w:author="Author" w:date="2023-03-17T07:19:00Z">
        <w:r>
          <w:delText xml:space="preserve"> and </w:delText>
        </w:r>
      </w:del>
      <w:ins w:id="5908" w:author="Author" w:date="2023-03-17T07:19:00Z">
        <w:r w:rsidR="001D0BF3">
          <w:t>/</w:t>
        </w:r>
      </w:ins>
      <w:r w:rsidR="001D0BF3">
        <w:t xml:space="preserve">hydrological data to construct the data needed for analysis. </w:t>
      </w:r>
      <w:del w:id="5909" w:author="Author" w:date="2023-03-17T07:19:00Z">
        <w:r>
          <w:delText>Then, we</w:delText>
        </w:r>
      </w:del>
      <w:ins w:id="5910" w:author="Author" w:date="2023-03-17T07:19:00Z">
        <w:r w:rsidR="001D0BF3">
          <w:t>We then</w:t>
        </w:r>
      </w:ins>
      <w:r w:rsidR="001D0BF3">
        <w:t xml:space="preserve"> performed an </w:t>
      </w:r>
      <w:del w:id="5911" w:author="Author" w:date="2023-03-17T07:19:00Z">
        <w:r>
          <w:delText>explanatory</w:delText>
        </w:r>
      </w:del>
      <w:ins w:id="5912" w:author="Author" w:date="2023-03-17T07:19:00Z">
        <w:r w:rsidR="009C268C">
          <w:t>exploratory</w:t>
        </w:r>
      </w:ins>
      <w:r w:rsidR="001D0BF3">
        <w:t xml:space="preserve"> data analysis</w:t>
      </w:r>
      <w:ins w:id="5913" w:author="Author" w:date="2023-03-17T07:19:00Z">
        <w:r w:rsidR="001D0BF3">
          <w:t>,</w:t>
        </w:r>
      </w:ins>
      <w:r w:rsidR="001D0BF3">
        <w:t xml:space="preserve"> including correlation analysis and </w:t>
      </w:r>
      <w:ins w:id="5914" w:author="Author" w:date="2023-03-17T07:19:00Z">
        <w:r w:rsidR="001269F9">
          <w:t xml:space="preserve">pattern analysis of the </w:t>
        </w:r>
      </w:ins>
      <w:r w:rsidR="001D0BF3">
        <w:t>self</w:t>
      </w:r>
      <w:del w:id="5915" w:author="Author" w:date="2023-03-17T07:19:00Z">
        <w:r>
          <w:delText xml:space="preserve"> </w:delText>
        </w:r>
      </w:del>
      <w:ins w:id="5916" w:author="Author" w:date="2023-03-17T07:19:00Z">
        <w:r w:rsidR="001D0BF3">
          <w:t>-</w:t>
        </w:r>
      </w:ins>
      <w:r w:rsidR="001D0BF3">
        <w:t xml:space="preserve">organizing map </w:t>
      </w:r>
      <w:del w:id="5917" w:author="Author" w:date="2023-03-17T07:19:00Z">
        <w:r>
          <w:delText xml:space="preserve">based pattern analysis </w:delText>
        </w:r>
      </w:del>
      <w:r w:rsidR="001D0BF3">
        <w:t xml:space="preserve">for each measurement variable according to the four </w:t>
      </w:r>
      <w:r w:rsidR="003C5716">
        <w:t>survey</w:t>
      </w:r>
      <w:r w:rsidR="001D0BF3">
        <w:t xml:space="preserve"> sites</w:t>
      </w:r>
      <w:ins w:id="5918" w:author="Author" w:date="2023-03-17T07:19:00Z">
        <w:r w:rsidR="001D0BF3">
          <w:t>,</w:t>
        </w:r>
      </w:ins>
      <w:r w:rsidR="001D0BF3">
        <w:t xml:space="preserve"> to investigate the overall relationships between the variables and their distributional characteristics. </w:t>
      </w:r>
      <w:del w:id="5919" w:author="Author" w:date="2023-03-17T07:19:00Z">
        <w:r>
          <w:delText>We then</w:delText>
        </w:r>
      </w:del>
      <w:ins w:id="5920" w:author="Author" w:date="2023-03-17T07:19:00Z">
        <w:r w:rsidR="00BC27F7">
          <w:t>Based on four algorithm evaluation criteria, we</w:t>
        </w:r>
        <w:r w:rsidR="001D0BF3">
          <w:t xml:space="preserve"> also</w:t>
        </w:r>
      </w:ins>
      <w:r w:rsidR="001D0BF3">
        <w:t xml:space="preserve"> examined the dominant algae classification accuracy of 11 statistical machine learning algorithms for each </w:t>
      </w:r>
      <w:r w:rsidR="003C5716">
        <w:t>survey</w:t>
      </w:r>
      <w:r w:rsidR="001D0BF3">
        <w:t xml:space="preserve"> site</w:t>
      </w:r>
      <w:del w:id="5921" w:author="Author" w:date="2023-03-17T07:19:00Z">
        <w:r>
          <w:delText xml:space="preserve"> based on four algorithm evaluation criteria.</w:delText>
        </w:r>
        <w:r>
          <w:rPr>
            <w:lang w:eastAsia="ko-KR"/>
          </w:rPr>
          <w:delText xml:space="preserve"> </w:delText>
        </w:r>
      </w:del>
      <w:ins w:id="5922" w:author="Author" w:date="2023-03-17T07:19:00Z">
        <w:r w:rsidR="001D0BF3">
          <w:t>.</w:t>
        </w:r>
      </w:ins>
    </w:p>
    <w:p w14:paraId="421A6A98" w14:textId="5A82AFEE" w:rsidR="003020B7" w:rsidRDefault="001D0BF3" w:rsidP="003020B7">
      <w:pPr>
        <w:pStyle w:val="MDPI31text"/>
        <w:rPr>
          <w:ins w:id="5923" w:author="Author" w:date="2023-03-17T07:19:00Z"/>
        </w:rPr>
      </w:pPr>
      <w:r>
        <w:rPr>
          <w:rPrChange w:id="5924" w:author="Author" w:date="2023-03-17T07:19:00Z">
            <w:rPr>
              <w:color w:val="0000FF"/>
            </w:rPr>
          </w:rPrChange>
        </w:rPr>
        <w:t xml:space="preserve">According </w:t>
      </w:r>
      <w:ins w:id="5925" w:author="Author" w:date="2023-03-17T07:19:00Z">
        <w:r>
          <w:t xml:space="preserve">to </w:t>
        </w:r>
      </w:ins>
      <w:r>
        <w:rPr>
          <w:rPrChange w:id="5926" w:author="Author" w:date="2023-03-17T07:19:00Z">
            <w:rPr>
              <w:color w:val="0000FF"/>
            </w:rPr>
          </w:rPrChange>
        </w:rPr>
        <w:t xml:space="preserve">the algorithm examination, we found that the best algorithm differs for each </w:t>
      </w:r>
      <w:r w:rsidR="003C5716">
        <w:rPr>
          <w:rPrChange w:id="5927" w:author="Author" w:date="2023-03-17T07:19:00Z">
            <w:rPr>
              <w:color w:val="0000FF"/>
            </w:rPr>
          </w:rPrChange>
        </w:rPr>
        <w:t>survey</w:t>
      </w:r>
      <w:r>
        <w:rPr>
          <w:rPrChange w:id="5928" w:author="Author" w:date="2023-03-17T07:19:00Z">
            <w:rPr>
              <w:color w:val="0000FF"/>
            </w:rPr>
          </w:rPrChange>
        </w:rPr>
        <w:t xml:space="preserve"> site</w:t>
      </w:r>
      <w:del w:id="5929" w:author="Author" w:date="2023-03-17T07:19:00Z">
        <w:r w:rsidR="004D7C8F">
          <w:rPr>
            <w:color w:val="0000FF"/>
            <w:lang w:eastAsia="ko-KR"/>
          </w:rPr>
          <w:delText>.</w:delText>
        </w:r>
        <w:r w:rsidR="004D7C8F">
          <w:rPr>
            <w:color w:val="0000FF"/>
          </w:rPr>
          <w:delText xml:space="preserve"> </w:delText>
        </w:r>
        <w:r w:rsidR="004D7C8F">
          <w:rPr>
            <w:color w:val="0000FF"/>
            <w:lang w:eastAsia="ko-KR"/>
          </w:rPr>
          <w:delText>That means</w:delText>
        </w:r>
      </w:del>
      <w:ins w:id="5930" w:author="Author" w:date="2023-03-17T07:19:00Z">
        <w:r>
          <w:t>, indicating that</w:t>
        </w:r>
      </w:ins>
      <w:r>
        <w:rPr>
          <w:rPrChange w:id="5931" w:author="Author" w:date="2023-03-17T07:19:00Z">
            <w:rPr>
              <w:color w:val="0000FF"/>
            </w:rPr>
          </w:rPrChange>
        </w:rPr>
        <w:t xml:space="preserve"> the environmental characteristics of each </w:t>
      </w:r>
      <w:r w:rsidR="003C5716">
        <w:rPr>
          <w:rPrChange w:id="5932" w:author="Author" w:date="2023-03-17T07:19:00Z">
            <w:rPr>
              <w:color w:val="0000FF"/>
            </w:rPr>
          </w:rPrChange>
        </w:rPr>
        <w:t>survey</w:t>
      </w:r>
      <w:r>
        <w:rPr>
          <w:rPrChange w:id="5933" w:author="Author" w:date="2023-03-17T07:19:00Z">
            <w:rPr>
              <w:color w:val="0000FF"/>
            </w:rPr>
          </w:rPrChange>
        </w:rPr>
        <w:t xml:space="preserve"> site also differ. </w:t>
      </w:r>
      <w:del w:id="5934" w:author="Author" w:date="2023-03-17T07:19:00Z">
        <w:r w:rsidR="004D7C8F">
          <w:rPr>
            <w:color w:val="0000FF"/>
            <w:lang w:eastAsia="ko-KR"/>
          </w:rPr>
          <w:delText>Plus, in</w:delText>
        </w:r>
        <w:r w:rsidR="004D7C8F">
          <w:rPr>
            <w:color w:val="0000FF"/>
          </w:rPr>
          <w:delText xml:space="preserve"> Jung et al. (2016) or Sun et al. (2019), etc.,</w:delText>
        </w:r>
      </w:del>
      <w:ins w:id="5935" w:author="Author" w:date="2023-03-17T07:19:00Z">
        <w:r>
          <w:t xml:space="preserve">Unlike previous studies </w:t>
        </w:r>
        <w:r w:rsidR="00A65FD2">
          <w:t>[48-49]</w:t>
        </w:r>
        <w:r>
          <w:t>, which</w:t>
        </w:r>
      </w:ins>
      <w:r>
        <w:rPr>
          <w:rPrChange w:id="5936" w:author="Author" w:date="2023-03-17T07:19:00Z">
            <w:rPr>
              <w:color w:val="0000FF"/>
            </w:rPr>
          </w:rPrChange>
        </w:rPr>
        <w:t xml:space="preserve"> mainly used traditional </w:t>
      </w:r>
      <w:del w:id="5937" w:author="Author" w:date="2023-03-17T07:19:00Z">
        <w:r w:rsidR="004D7C8F">
          <w:rPr>
            <w:color w:val="0000FF"/>
          </w:rPr>
          <w:delText>Multivariate Statistical Analysis such as Principal Component Analysis</w:delText>
        </w:r>
      </w:del>
      <w:ins w:id="5938" w:author="Author" w:date="2023-03-17T07:19:00Z">
        <w:r>
          <w:t>multivariate statistical analysis techniques like principal component analysis</w:t>
        </w:r>
      </w:ins>
      <w:r>
        <w:rPr>
          <w:rPrChange w:id="5939" w:author="Author" w:date="2023-03-17T07:19:00Z">
            <w:rPr>
              <w:color w:val="0000FF"/>
            </w:rPr>
          </w:rPrChange>
        </w:rPr>
        <w:t xml:space="preserve"> (PCA) or </w:t>
      </w:r>
      <w:del w:id="5940" w:author="Author" w:date="2023-03-17T07:19:00Z">
        <w:r w:rsidR="004D7C8F">
          <w:rPr>
            <w:color w:val="0000FF"/>
          </w:rPr>
          <w:delText>Clustering Analysis</w:delText>
        </w:r>
      </w:del>
      <w:ins w:id="5941" w:author="Author" w:date="2023-03-17T07:19:00Z">
        <w:r>
          <w:t>clustering analysis</w:t>
        </w:r>
      </w:ins>
      <w:r>
        <w:rPr>
          <w:rPrChange w:id="5942" w:author="Author" w:date="2023-03-17T07:19:00Z">
            <w:rPr>
              <w:color w:val="0000FF"/>
            </w:rPr>
          </w:rPrChange>
        </w:rPr>
        <w:t xml:space="preserve"> (CA) to evaluate the environmental characteristics of the </w:t>
      </w:r>
      <w:r w:rsidR="003C5716">
        <w:rPr>
          <w:rPrChange w:id="5943" w:author="Author" w:date="2023-03-17T07:19:00Z">
            <w:rPr>
              <w:color w:val="0000FF"/>
            </w:rPr>
          </w:rPrChange>
        </w:rPr>
        <w:t>survey</w:t>
      </w:r>
      <w:r>
        <w:rPr>
          <w:rPrChange w:id="5944" w:author="Author" w:date="2023-03-17T07:19:00Z">
            <w:rPr>
              <w:color w:val="0000FF"/>
            </w:rPr>
          </w:rPrChange>
        </w:rPr>
        <w:t xml:space="preserve"> site</w:t>
      </w:r>
      <w:del w:id="5945" w:author="Author" w:date="2023-03-17T07:19:00Z">
        <w:r w:rsidR="004D7C8F">
          <w:rPr>
            <w:color w:val="0000FF"/>
            <w:lang w:eastAsia="ko-KR"/>
          </w:rPr>
          <w:delText>. But in this</w:delText>
        </w:r>
      </w:del>
      <w:ins w:id="5946" w:author="Author" w:date="2023-03-17T07:19:00Z">
        <w:r>
          <w:t>, our</w:t>
        </w:r>
      </w:ins>
      <w:r>
        <w:rPr>
          <w:rPrChange w:id="5947" w:author="Author" w:date="2023-03-17T07:19:00Z">
            <w:rPr>
              <w:color w:val="0000FF"/>
            </w:rPr>
          </w:rPrChange>
        </w:rPr>
        <w:t xml:space="preserve"> study</w:t>
      </w:r>
      <w:del w:id="5948" w:author="Author" w:date="2023-03-17T07:19:00Z">
        <w:r w:rsidR="004D7C8F">
          <w:rPr>
            <w:color w:val="0000FF"/>
            <w:lang w:eastAsia="ko-KR"/>
          </w:rPr>
          <w:delText>,</w:delText>
        </w:r>
        <w:r w:rsidR="004D7C8F">
          <w:rPr>
            <w:color w:val="0000FF"/>
          </w:rPr>
          <w:delText xml:space="preserve"> </w:delText>
        </w:r>
        <w:r w:rsidR="004D7C8F">
          <w:rPr>
            <w:color w:val="0000FF"/>
            <w:lang w:eastAsia="ko-KR"/>
          </w:rPr>
          <w:delText>i</w:delText>
        </w:r>
        <w:r w:rsidR="004D7C8F">
          <w:rPr>
            <w:color w:val="0000FF"/>
          </w:rPr>
          <w:delText>t</w:delText>
        </w:r>
      </w:del>
      <w:r>
        <w:rPr>
          <w:rPrChange w:id="5949" w:author="Author" w:date="2023-03-17T07:19:00Z">
            <w:rPr>
              <w:color w:val="0000FF"/>
            </w:rPr>
          </w:rPrChange>
        </w:rPr>
        <w:t xml:space="preserve"> is meaningful </w:t>
      </w:r>
      <w:del w:id="5950" w:author="Author" w:date="2023-03-17T07:19:00Z">
        <w:r w:rsidR="004D7C8F">
          <w:rPr>
            <w:color w:val="0000FF"/>
          </w:rPr>
          <w:delText>that an attempt was made</w:delText>
        </w:r>
      </w:del>
      <w:ins w:id="5951" w:author="Author" w:date="2023-03-17T07:19:00Z">
        <w:r>
          <w:t>as it attempted</w:t>
        </w:r>
      </w:ins>
      <w:r>
        <w:rPr>
          <w:rPrChange w:id="5952" w:author="Author" w:date="2023-03-17T07:19:00Z">
            <w:rPr>
              <w:color w:val="0000FF"/>
            </w:rPr>
          </w:rPrChange>
        </w:rPr>
        <w:t xml:space="preserve"> to evaluate the environmental characteristics of the </w:t>
      </w:r>
      <w:r w:rsidR="003C5716">
        <w:rPr>
          <w:rPrChange w:id="5953" w:author="Author" w:date="2023-03-17T07:19:00Z">
            <w:rPr>
              <w:color w:val="0000FF"/>
            </w:rPr>
          </w:rPrChange>
        </w:rPr>
        <w:t>survey</w:t>
      </w:r>
      <w:r>
        <w:rPr>
          <w:rPrChange w:id="5954" w:author="Author" w:date="2023-03-17T07:19:00Z">
            <w:rPr>
              <w:color w:val="0000FF"/>
            </w:rPr>
          </w:rPrChange>
        </w:rPr>
        <w:t xml:space="preserve"> site using the latest version of </w:t>
      </w:r>
      <w:del w:id="5955" w:author="Author" w:date="2023-03-17T07:19:00Z">
        <w:r w:rsidR="004D7C8F">
          <w:rPr>
            <w:color w:val="0000FF"/>
          </w:rPr>
          <w:delText>Statistical Machine Learning Algorithm.</w:delText>
        </w:r>
      </w:del>
      <w:ins w:id="5956" w:author="Author" w:date="2023-03-17T07:19:00Z">
        <w:r>
          <w:t>statistical machine learning algorithms.</w:t>
        </w:r>
      </w:ins>
      <w:r w:rsidR="00BC27F7">
        <w:rPr>
          <w:rPrChange w:id="5957" w:author="Author" w:date="2023-03-17T07:19:00Z">
            <w:rPr>
              <w:color w:val="0000FF"/>
            </w:rPr>
          </w:rPrChange>
        </w:rPr>
        <w:t xml:space="preserve"> </w:t>
      </w:r>
      <w:r>
        <w:rPr>
          <w:rPrChange w:id="5958" w:author="Author" w:date="2023-03-17T07:19:00Z">
            <w:rPr>
              <w:color w:val="0000FF"/>
            </w:rPr>
          </w:rPrChange>
        </w:rPr>
        <w:t xml:space="preserve">The main </w:t>
      </w:r>
      <w:del w:id="5959" w:author="Author" w:date="2023-03-17T07:19:00Z">
        <w:r w:rsidR="004D7C8F">
          <w:rPr>
            <w:color w:val="0000FF"/>
            <w:lang w:eastAsia="ko-KR"/>
          </w:rPr>
          <w:delText>three</w:delText>
        </w:r>
        <w:r w:rsidR="004D7C8F">
          <w:rPr>
            <w:color w:val="0000FF"/>
          </w:rPr>
          <w:delText xml:space="preserve"> </w:delText>
        </w:r>
      </w:del>
      <w:r>
        <w:rPr>
          <w:rPrChange w:id="5960" w:author="Author" w:date="2023-03-17T07:19:00Z">
            <w:rPr>
              <w:color w:val="0000FF"/>
            </w:rPr>
          </w:rPrChange>
        </w:rPr>
        <w:t xml:space="preserve">results </w:t>
      </w:r>
      <w:ins w:id="5961" w:author="Author" w:date="2023-03-17T07:19:00Z">
        <w:r>
          <w:t xml:space="preserve">of this study </w:t>
        </w:r>
      </w:ins>
      <w:r>
        <w:rPr>
          <w:rPrChange w:id="5962" w:author="Author" w:date="2023-03-17T07:19:00Z">
            <w:rPr>
              <w:color w:val="0000FF"/>
            </w:rPr>
          </w:rPrChange>
        </w:rPr>
        <w:lastRenderedPageBreak/>
        <w:t>are as follows</w:t>
      </w:r>
      <w:r w:rsidR="00B44C85">
        <w:rPr>
          <w:rPrChange w:id="5963" w:author="Author" w:date="2023-03-17T07:19:00Z">
            <w:rPr>
              <w:color w:val="0000FF"/>
            </w:rPr>
          </w:rPrChange>
        </w:rPr>
        <w:t>.</w:t>
      </w:r>
      <w:r w:rsidR="005D2315">
        <w:rPr>
          <w:rPrChange w:id="5964" w:author="Author" w:date="2023-03-17T07:19:00Z">
            <w:rPr>
              <w:color w:val="0000FF"/>
            </w:rPr>
          </w:rPrChange>
        </w:rPr>
        <w:t xml:space="preserve"> </w:t>
      </w:r>
      <w:r>
        <w:t xml:space="preserve">According to the line graphs showing the monthly average number of cells for each algae type measured during the </w:t>
      </w:r>
      <w:r w:rsidR="005A3A75">
        <w:t>survey</w:t>
      </w:r>
      <w:r>
        <w:t xml:space="preserve"> period</w:t>
      </w:r>
      <w:del w:id="5965" w:author="Author" w:date="2023-03-17T07:19:00Z">
        <w:r w:rsidR="004D7C8F">
          <w:delText>,</w:delText>
        </w:r>
      </w:del>
      <w:r>
        <w:t xml:space="preserve"> from 2017 to 2022 at the </w:t>
      </w:r>
      <w:proofErr w:type="spellStart"/>
      <w:r>
        <w:t>Juam</w:t>
      </w:r>
      <w:proofErr w:type="spellEnd"/>
      <w:r>
        <w:t xml:space="preserve"> Lake and </w:t>
      </w:r>
      <w:proofErr w:type="spellStart"/>
      <w:r>
        <w:t>Tamjin</w:t>
      </w:r>
      <w:proofErr w:type="spellEnd"/>
      <w:r>
        <w:t xml:space="preserve"> Lake sites, chlorophytes or diatoms tended to dominate in spring, cyanophytes in early summer and summer, and chlorophytes and diatoms in autumn and early winter.</w:t>
      </w:r>
      <w:del w:id="5966" w:author="Author" w:date="2023-03-17T07:19:00Z">
        <w:r w:rsidR="004D7C8F">
          <w:delText xml:space="preserve"> </w:delText>
        </w:r>
      </w:del>
    </w:p>
    <w:p w14:paraId="419257F4" w14:textId="09E77933" w:rsidR="001D0BF3" w:rsidRDefault="001D0BF3" w:rsidP="00305E0A">
      <w:pPr>
        <w:pStyle w:val="MDPI31text"/>
        <w:rPr>
          <w:ins w:id="5967" w:author="Author" w:date="2023-03-17T07:19:00Z"/>
        </w:rPr>
      </w:pPr>
      <w:r>
        <w:t xml:space="preserve">Through an </w:t>
      </w:r>
      <w:del w:id="5968" w:author="Author" w:date="2023-03-17T07:19:00Z">
        <w:r w:rsidR="004D7C8F">
          <w:delText>explanatory</w:delText>
        </w:r>
      </w:del>
      <w:ins w:id="5969" w:author="Author" w:date="2023-03-17T07:19:00Z">
        <w:r w:rsidR="00A65FD2">
          <w:t>exploratory</w:t>
        </w:r>
      </w:ins>
      <w:r>
        <w:t xml:space="preserve"> data analysis,</w:t>
      </w:r>
      <w:r w:rsidR="00A65FD2">
        <w:t xml:space="preserve"> </w:t>
      </w:r>
      <w:ins w:id="5970" w:author="Author" w:date="2023-03-17T07:19:00Z">
        <w:r w:rsidR="00A65FD2">
          <w:t>using</w:t>
        </w:r>
        <w:r>
          <w:t xml:space="preserve"> </w:t>
        </w:r>
      </w:ins>
      <w:r>
        <w:t>correlation analysis</w:t>
      </w:r>
      <w:del w:id="5971" w:author="Author" w:date="2023-03-17T07:19:00Z">
        <w:r w:rsidR="004D7C8F">
          <w:delText>,</w:delText>
        </w:r>
      </w:del>
      <w:r w:rsidR="00A65FD2">
        <w:t xml:space="preserve"> </w:t>
      </w:r>
      <w:r>
        <w:t xml:space="preserve">and </w:t>
      </w:r>
      <w:del w:id="5972" w:author="Author" w:date="2023-03-17T07:19:00Z">
        <w:r w:rsidR="004D7C8F">
          <w:delText xml:space="preserve">self-organizing map-based </w:delText>
        </w:r>
      </w:del>
      <w:r w:rsidR="00A65FD2">
        <w:t xml:space="preserve">pattern analysis of the </w:t>
      </w:r>
      <w:ins w:id="5973" w:author="Author" w:date="2023-03-17T07:19:00Z">
        <w:r>
          <w:t>self-organizing map</w:t>
        </w:r>
        <w:r w:rsidR="00A65FD2">
          <w:t xml:space="preserve"> </w:t>
        </w:r>
        <w:r>
          <w:t xml:space="preserve">of the </w:t>
        </w:r>
      </w:ins>
      <w:r>
        <w:t xml:space="preserve">monitoring data, we analyzed the water quality </w:t>
      </w:r>
      <w:del w:id="5974" w:author="Author" w:date="2023-03-17T07:19:00Z">
        <w:r w:rsidR="004D7C8F">
          <w:delText>items</w:delText>
        </w:r>
      </w:del>
      <w:ins w:id="5975" w:author="Author" w:date="2023-03-17T07:19:00Z">
        <w:r>
          <w:t>parameters</w:t>
        </w:r>
      </w:ins>
      <w:r>
        <w:t xml:space="preserve"> and hydraulic</w:t>
      </w:r>
      <w:del w:id="5976" w:author="Author" w:date="2023-03-17T07:19:00Z">
        <w:r w:rsidR="004D7C8F">
          <w:delText xml:space="preserve"> and </w:delText>
        </w:r>
      </w:del>
      <w:ins w:id="5977" w:author="Author" w:date="2023-03-17T07:19:00Z">
        <w:r>
          <w:t>/</w:t>
        </w:r>
      </w:ins>
      <w:r>
        <w:t xml:space="preserve">hydrological variables measured at the </w:t>
      </w:r>
      <w:proofErr w:type="spellStart"/>
      <w:r>
        <w:t>Juam</w:t>
      </w:r>
      <w:proofErr w:type="spellEnd"/>
      <w:r>
        <w:t xml:space="preserve"> Lake and </w:t>
      </w:r>
      <w:proofErr w:type="spellStart"/>
      <w:r>
        <w:t>Tamjin</w:t>
      </w:r>
      <w:proofErr w:type="spellEnd"/>
      <w:r>
        <w:t xml:space="preserve"> Lake sites from 2017 to 2022. According to the results, overall, the mutually related water quality </w:t>
      </w:r>
      <w:del w:id="5978" w:author="Author" w:date="2023-03-17T07:19:00Z">
        <w:r w:rsidR="004D7C8F">
          <w:delText>items</w:delText>
        </w:r>
      </w:del>
      <w:ins w:id="5979" w:author="Author" w:date="2023-03-17T07:19:00Z">
        <w:r>
          <w:t>parameters</w:t>
        </w:r>
      </w:ins>
      <w:r>
        <w:t xml:space="preserve"> (BOD, COD, TN, TP, etc.) showed positive correlations, while the water quality item variables and hydraulic</w:t>
      </w:r>
      <w:del w:id="5980" w:author="Author" w:date="2023-03-17T07:19:00Z">
        <w:r w:rsidR="004D7C8F">
          <w:delText xml:space="preserve"> and </w:delText>
        </w:r>
      </w:del>
      <w:ins w:id="5981" w:author="Author" w:date="2023-03-17T07:19:00Z">
        <w:r>
          <w:t>/</w:t>
        </w:r>
      </w:ins>
      <w:r>
        <w:t>hydrological variables showed negative correlations.</w:t>
      </w:r>
      <w:del w:id="5982" w:author="Author" w:date="2023-03-17T07:19:00Z">
        <w:r w:rsidR="004D7C8F">
          <w:delText xml:space="preserve"> </w:delText>
        </w:r>
      </w:del>
    </w:p>
    <w:p w14:paraId="40ED317C" w14:textId="67046302" w:rsidR="001D0BF3" w:rsidRDefault="001D0BF3" w:rsidP="00305E0A">
      <w:pPr>
        <w:pStyle w:val="MDPI31text"/>
      </w:pPr>
      <w:r>
        <w:t xml:space="preserve">Using the data measured from 2017 to 2022 at the </w:t>
      </w:r>
      <w:proofErr w:type="spellStart"/>
      <w:r>
        <w:t>Juam</w:t>
      </w:r>
      <w:proofErr w:type="spellEnd"/>
      <w:r>
        <w:t xml:space="preserve"> Lake and </w:t>
      </w:r>
      <w:proofErr w:type="spellStart"/>
      <w:r>
        <w:t>Tamjin</w:t>
      </w:r>
      <w:proofErr w:type="spellEnd"/>
      <w:r>
        <w:t xml:space="preserve"> Lake monitoring sites of this study, we identified the best algorithms for classifying dominant algae. Based on G mean, the following algorithms yielded the best performance and were selected: decision tree for the </w:t>
      </w:r>
      <w:proofErr w:type="spellStart"/>
      <w:r>
        <w:t>Juam</w:t>
      </w:r>
      <w:proofErr w:type="spellEnd"/>
      <w:r>
        <w:t xml:space="preserve"> Lake dam front (J1) site, random forest for the </w:t>
      </w:r>
      <w:proofErr w:type="spellStart"/>
      <w:r>
        <w:t>Juam</w:t>
      </w:r>
      <w:proofErr w:type="spellEnd"/>
      <w:r>
        <w:t xml:space="preserve"> Lake </w:t>
      </w:r>
      <w:proofErr w:type="spellStart"/>
      <w:r>
        <w:t>Shinpyeong</w:t>
      </w:r>
      <w:proofErr w:type="spellEnd"/>
      <w:r>
        <w:t xml:space="preserve"> Bridge (J2) site, support vector machine for the </w:t>
      </w:r>
      <w:proofErr w:type="spellStart"/>
      <w:r>
        <w:t>Tamjin</w:t>
      </w:r>
      <w:proofErr w:type="spellEnd"/>
      <w:r>
        <w:t xml:space="preserve"> Lake dam front (T1) site, and gradient boosting for the </w:t>
      </w:r>
      <w:proofErr w:type="spellStart"/>
      <w:r>
        <w:t>Tamjin</w:t>
      </w:r>
      <w:proofErr w:type="spellEnd"/>
      <w:r>
        <w:t xml:space="preserve"> Lake</w:t>
      </w:r>
      <w:del w:id="5983" w:author="Author" w:date="2023-03-17T07:19:00Z">
        <w:r w:rsidR="004D7C8F">
          <w:delText xml:space="preserve"> </w:delText>
        </w:r>
      </w:del>
      <w:ins w:id="5984" w:author="Author" w:date="2023-03-17T07:19:00Z">
        <w:r>
          <w:t>-</w:t>
        </w:r>
      </w:ins>
      <w:r>
        <w:t xml:space="preserve">Yuchi </w:t>
      </w:r>
      <w:del w:id="5985" w:author="Author" w:date="2023-03-17T07:19:00Z">
        <w:r w:rsidR="004D7C8F">
          <w:delText xml:space="preserve">Stream Confluence </w:delText>
        </w:r>
      </w:del>
      <w:ins w:id="5986" w:author="Author" w:date="2023-03-17T07:19:00Z">
        <w:r>
          <w:t>River confluence</w:t>
        </w:r>
      </w:ins>
      <w:r>
        <w:t>(T2) site.</w:t>
      </w:r>
    </w:p>
    <w:p w14:paraId="4857554E" w14:textId="109ED04D" w:rsidR="00F058A6" w:rsidRDefault="004D7C8F" w:rsidP="00305E0A">
      <w:pPr>
        <w:pStyle w:val="MDPI31text"/>
      </w:pPr>
      <w:del w:id="5987" w:author="Author" w:date="2023-03-17T07:19:00Z">
        <w:r>
          <w:rPr>
            <w:color w:val="0000FF"/>
            <w:lang w:eastAsia="ko-KR"/>
          </w:rPr>
          <w:delText>The</w:delText>
        </w:r>
      </w:del>
      <w:ins w:id="5988" w:author="Author" w:date="2023-03-17T07:19:00Z">
        <w:r w:rsidR="00F058A6" w:rsidRPr="00F058A6">
          <w:t>This</w:t>
        </w:r>
      </w:ins>
      <w:r w:rsidR="00F058A6" w:rsidRPr="00F058A6">
        <w:rPr>
          <w:rPrChange w:id="5989" w:author="Author" w:date="2023-03-17T07:19:00Z">
            <w:rPr>
              <w:color w:val="0000FF"/>
            </w:rPr>
          </w:rPrChange>
        </w:rPr>
        <w:t xml:space="preserve"> study </w:t>
      </w:r>
      <w:del w:id="5990" w:author="Author" w:date="2023-03-17T07:19:00Z">
        <w:r>
          <w:rPr>
            <w:color w:val="0000FF"/>
            <w:lang w:eastAsia="ko-KR"/>
          </w:rPr>
          <w:delText>of this paper was</w:delText>
        </w:r>
      </w:del>
      <w:ins w:id="5991" w:author="Author" w:date="2023-03-17T07:19:00Z">
        <w:r w:rsidR="00F058A6" w:rsidRPr="00F058A6">
          <w:t>presents</w:t>
        </w:r>
      </w:ins>
      <w:r w:rsidR="00F058A6" w:rsidRPr="00F058A6">
        <w:rPr>
          <w:rPrChange w:id="5992" w:author="Author" w:date="2023-03-17T07:19:00Z">
            <w:rPr>
              <w:color w:val="0000FF"/>
            </w:rPr>
          </w:rPrChange>
        </w:rPr>
        <w:t xml:space="preserve"> rigorous</w:t>
      </w:r>
      <w:del w:id="5993" w:author="Author" w:date="2023-03-17T07:19:00Z">
        <w:r>
          <w:rPr>
            <w:color w:val="0000FF"/>
            <w:lang w:eastAsia="ko-KR"/>
          </w:rPr>
          <w:delText>, but it</w:delText>
        </w:r>
        <w:r>
          <w:rPr>
            <w:color w:val="0000FF"/>
          </w:rPr>
          <w:delText xml:space="preserve"> was conducted only on a total of 4</w:delText>
        </w:r>
      </w:del>
      <w:ins w:id="5994" w:author="Author" w:date="2023-03-17T07:19:00Z">
        <w:r w:rsidR="00F058A6" w:rsidRPr="00F058A6">
          <w:t xml:space="preserve"> analyses of water quality data from four</w:t>
        </w:r>
      </w:ins>
      <w:r w:rsidR="00F058A6" w:rsidRPr="00F058A6">
        <w:rPr>
          <w:rPrChange w:id="5995" w:author="Author" w:date="2023-03-17T07:19:00Z">
            <w:rPr>
              <w:color w:val="0000FF"/>
            </w:rPr>
          </w:rPrChange>
        </w:rPr>
        <w:t xml:space="preserve"> survey </w:t>
      </w:r>
      <w:del w:id="5996" w:author="Author" w:date="2023-03-17T07:19:00Z">
        <w:r>
          <w:rPr>
            <w:color w:val="0000FF"/>
          </w:rPr>
          <w:delText>points, there is a limitation that</w:delText>
        </w:r>
      </w:del>
      <w:ins w:id="5997" w:author="Author" w:date="2023-03-17T07:19:00Z">
        <w:r w:rsidR="00F058A6" w:rsidRPr="00F058A6">
          <w:t>sites to predict</w:t>
        </w:r>
      </w:ins>
      <w:r w:rsidR="00F058A6" w:rsidRPr="00F058A6">
        <w:rPr>
          <w:rPrChange w:id="5998" w:author="Author" w:date="2023-03-17T07:19:00Z">
            <w:rPr>
              <w:color w:val="0000FF"/>
            </w:rPr>
          </w:rPrChange>
        </w:rPr>
        <w:t xml:space="preserve"> the </w:t>
      </w:r>
      <w:del w:id="5999" w:author="Author" w:date="2023-03-17T07:19:00Z">
        <w:r>
          <w:rPr>
            <w:color w:val="0000FF"/>
          </w:rPr>
          <w:delText>study was not conducted on various water source points.</w:delText>
        </w:r>
        <w:r>
          <w:rPr>
            <w:color w:val="0000FF"/>
            <w:lang w:eastAsia="ko-KR"/>
          </w:rPr>
          <w:delText xml:space="preserve"> </w:delText>
        </w:r>
        <w:r>
          <w:rPr>
            <w:color w:val="0000FF"/>
          </w:rPr>
          <w:delText>Therefore, it is difficult to explain</w:delText>
        </w:r>
      </w:del>
      <w:ins w:id="6000" w:author="Author" w:date="2023-03-17T07:19:00Z">
        <w:r w:rsidR="00F058A6" w:rsidRPr="00F058A6">
          <w:t>dominant algae using machine learning algorithms. However,</w:t>
        </w:r>
      </w:ins>
      <w:r w:rsidR="00F058A6" w:rsidRPr="00F058A6">
        <w:rPr>
          <w:rPrChange w:id="6001" w:author="Author" w:date="2023-03-17T07:19:00Z">
            <w:rPr>
              <w:color w:val="0000FF"/>
            </w:rPr>
          </w:rPrChange>
        </w:rPr>
        <w:t xml:space="preserve"> the </w:t>
      </w:r>
      <w:del w:id="6002" w:author="Author" w:date="2023-03-17T07:19:00Z">
        <w:r>
          <w:rPr>
            <w:color w:val="0000FF"/>
          </w:rPr>
          <w:delText>environmental characteristics</w:delText>
        </w:r>
      </w:del>
      <w:ins w:id="6003" w:author="Author" w:date="2023-03-17T07:19:00Z">
        <w:r w:rsidR="00F058A6" w:rsidRPr="00F058A6">
          <w:t>limited number of survey sites may limit the generalizability</w:t>
        </w:r>
      </w:ins>
      <w:r w:rsidR="00F058A6" w:rsidRPr="00F058A6">
        <w:rPr>
          <w:rPrChange w:id="6004" w:author="Author" w:date="2023-03-17T07:19:00Z">
            <w:rPr>
              <w:color w:val="0000FF"/>
            </w:rPr>
          </w:rPrChange>
        </w:rPr>
        <w:t xml:space="preserve"> of </w:t>
      </w:r>
      <w:del w:id="6005" w:author="Author" w:date="2023-03-17T07:19:00Z">
        <w:r>
          <w:rPr>
            <w:color w:val="0000FF"/>
          </w:rPr>
          <w:delText>all</w:delText>
        </w:r>
      </w:del>
      <w:ins w:id="6006" w:author="Author" w:date="2023-03-17T07:19:00Z">
        <w:r w:rsidR="00F058A6" w:rsidRPr="00F058A6">
          <w:t>the findings to other</w:t>
        </w:r>
      </w:ins>
      <w:r w:rsidR="00F058A6" w:rsidRPr="00F058A6">
        <w:rPr>
          <w:rPrChange w:id="6007" w:author="Author" w:date="2023-03-17T07:19:00Z">
            <w:rPr>
              <w:color w:val="0000FF"/>
            </w:rPr>
          </w:rPrChange>
        </w:rPr>
        <w:t xml:space="preserve"> water sources </w:t>
      </w:r>
      <w:del w:id="6008" w:author="Author" w:date="2023-03-17T07:19:00Z">
        <w:r>
          <w:rPr>
            <w:color w:val="0000FF"/>
          </w:rPr>
          <w:delText>around the world with only the results of this study. In the future, it is expected that</w:delText>
        </w:r>
      </w:del>
      <w:ins w:id="6009" w:author="Author" w:date="2023-03-17T07:19:00Z">
        <w:r w:rsidR="00F058A6" w:rsidRPr="00F058A6">
          <w:t>worldwide. Future</w:t>
        </w:r>
      </w:ins>
      <w:r w:rsidR="00F058A6" w:rsidRPr="00F058A6">
        <w:rPr>
          <w:rPrChange w:id="6010" w:author="Author" w:date="2023-03-17T07:19:00Z">
            <w:rPr>
              <w:color w:val="0000FF"/>
            </w:rPr>
          </w:rPrChange>
        </w:rPr>
        <w:t xml:space="preserve"> research </w:t>
      </w:r>
      <w:del w:id="6011" w:author="Author" w:date="2023-03-17T07:19:00Z">
        <w:r>
          <w:rPr>
            <w:color w:val="0000FF"/>
          </w:rPr>
          <w:delText xml:space="preserve">related to </w:delText>
        </w:r>
      </w:del>
      <w:ins w:id="6012" w:author="Author" w:date="2023-03-17T07:19:00Z">
        <w:r w:rsidR="00F058A6" w:rsidRPr="00F058A6">
          <w:t xml:space="preserve">should explore </w:t>
        </w:r>
      </w:ins>
      <w:r w:rsidR="00F058A6" w:rsidRPr="00F058A6">
        <w:rPr>
          <w:rPrChange w:id="6013" w:author="Author" w:date="2023-03-17T07:19:00Z">
            <w:rPr>
              <w:color w:val="0000FF"/>
            </w:rPr>
          </w:rPrChange>
        </w:rPr>
        <w:t xml:space="preserve">the prediction of dominant algae </w:t>
      </w:r>
      <w:del w:id="6014" w:author="Author" w:date="2023-03-17T07:19:00Z">
        <w:r>
          <w:rPr>
            <w:color w:val="0000FF"/>
          </w:rPr>
          <w:delText>will be conducted for more</w:delText>
        </w:r>
      </w:del>
      <w:ins w:id="6015" w:author="Author" w:date="2023-03-17T07:19:00Z">
        <w:r w:rsidR="00F058A6" w:rsidRPr="00F058A6">
          <w:t>in a larger number of</w:t>
        </w:r>
      </w:ins>
      <w:r w:rsidR="00F058A6" w:rsidRPr="00F058A6">
        <w:rPr>
          <w:rPrChange w:id="6016" w:author="Author" w:date="2023-03-17T07:19:00Z">
            <w:rPr>
              <w:color w:val="0000FF"/>
            </w:rPr>
          </w:rPrChange>
        </w:rPr>
        <w:t xml:space="preserve"> investigation sites to obtain more universal results. </w:t>
      </w:r>
      <w:del w:id="6017" w:author="Author" w:date="2023-03-17T07:19:00Z">
        <w:r>
          <w:rPr>
            <w:color w:val="0000FF"/>
          </w:rPr>
          <w:delText xml:space="preserve">Through this, the author believes, it will be possible to find </w:delText>
        </w:r>
      </w:del>
      <w:ins w:id="6018" w:author="Author" w:date="2023-03-17T07:19:00Z">
        <w:r w:rsidR="00F058A6" w:rsidRPr="00F058A6">
          <w:t xml:space="preserve">This would facilitate the development of </w:t>
        </w:r>
      </w:ins>
      <w:r w:rsidR="00F058A6" w:rsidRPr="00F058A6">
        <w:rPr>
          <w:rPrChange w:id="6019" w:author="Author" w:date="2023-03-17T07:19:00Z">
            <w:rPr>
              <w:color w:val="0000FF"/>
            </w:rPr>
          </w:rPrChange>
        </w:rPr>
        <w:t xml:space="preserve">a way to evaluate </w:t>
      </w:r>
      <w:del w:id="6020" w:author="Author" w:date="2023-03-17T07:19:00Z">
        <w:r>
          <w:rPr>
            <w:color w:val="0000FF"/>
          </w:rPr>
          <w:delText>more</w:delText>
        </w:r>
      </w:del>
      <w:ins w:id="6021" w:author="Author" w:date="2023-03-17T07:19:00Z">
        <w:r w:rsidR="00F058A6" w:rsidRPr="00F058A6">
          <w:t>the</w:t>
        </w:r>
      </w:ins>
      <w:r w:rsidR="00F058A6" w:rsidRPr="00F058A6">
        <w:rPr>
          <w:rPrChange w:id="6022" w:author="Author" w:date="2023-03-17T07:19:00Z">
            <w:rPr>
              <w:color w:val="0000FF"/>
            </w:rPr>
          </w:rPrChange>
        </w:rPr>
        <w:t xml:space="preserve"> generalized environmental characteristics of water quality. </w:t>
      </w:r>
      <w:del w:id="6023" w:author="Author" w:date="2023-03-17T07:19:00Z">
        <w:r>
          <w:rPr>
            <w:color w:val="0000FF"/>
            <w:lang w:eastAsia="ko-KR"/>
          </w:rPr>
          <w:delText xml:space="preserve"> </w:delText>
        </w:r>
        <w:r>
          <w:delText xml:space="preserve">  </w:delText>
        </w:r>
      </w:del>
      <w:ins w:id="6024" w:author="Author" w:date="2023-03-17T07:19:00Z">
        <w:r w:rsidR="00F058A6" w:rsidRPr="00F058A6">
          <w:t>Overall, this study provides valuable insights into the use of statistical machine learning algorithms for water quality management, highlighting the need for further research in this area.</w:t>
        </w:r>
      </w:ins>
    </w:p>
    <w:p w14:paraId="6E09994C" w14:textId="77777777" w:rsidR="004D7C8F" w:rsidRDefault="004D7C8F" w:rsidP="006B688C">
      <w:pPr>
        <w:pStyle w:val="MDPI21heading1"/>
        <w:rPr>
          <w:color w:val="0070C0"/>
        </w:rPr>
      </w:pPr>
      <w:r>
        <w:t>5. Conclusion</w:t>
      </w:r>
    </w:p>
    <w:p w14:paraId="486F0C7A" w14:textId="69B25B8A" w:rsidR="007D08CD" w:rsidRDefault="004D7C8F" w:rsidP="006B688C">
      <w:pPr>
        <w:pStyle w:val="MDPI31text"/>
      </w:pPr>
      <w:del w:id="6025" w:author="Author" w:date="2023-03-17T07:19:00Z">
        <w:r>
          <w:delText xml:space="preserve">  </w:delText>
        </w:r>
      </w:del>
      <w:r w:rsidR="007D08CD" w:rsidRPr="007D08CD">
        <w:t xml:space="preserve">The </w:t>
      </w:r>
      <w:del w:id="6026" w:author="Author" w:date="2023-03-17T07:19:00Z">
        <w:r>
          <w:delText xml:space="preserve">above </w:delText>
        </w:r>
      </w:del>
      <w:r w:rsidR="007D08CD" w:rsidRPr="007D08CD">
        <w:t xml:space="preserve">results </w:t>
      </w:r>
      <w:ins w:id="6027" w:author="Author" w:date="2023-03-17T07:19:00Z">
        <w:r w:rsidR="007D08CD" w:rsidRPr="007D08CD">
          <w:t xml:space="preserve">presented </w:t>
        </w:r>
      </w:ins>
      <w:r w:rsidR="007D08CD" w:rsidRPr="007D08CD">
        <w:t xml:space="preserve">in </w:t>
      </w:r>
      <w:del w:id="6028" w:author="Author" w:date="2023-03-17T07:19:00Z">
        <w:r>
          <w:delText>section</w:delText>
        </w:r>
      </w:del>
      <w:ins w:id="6029" w:author="Author" w:date="2023-03-17T07:19:00Z">
        <w:r w:rsidR="007D08CD" w:rsidRPr="007D08CD">
          <w:t>Section</w:t>
        </w:r>
      </w:ins>
      <w:r w:rsidR="007D08CD" w:rsidRPr="007D08CD">
        <w:t xml:space="preserve"> 4 were </w:t>
      </w:r>
      <w:del w:id="6030" w:author="Author" w:date="2023-03-17T07:19:00Z">
        <w:r>
          <w:delText xml:space="preserve">derived only for </w:delText>
        </w:r>
      </w:del>
      <w:ins w:id="6031" w:author="Author" w:date="2023-03-17T07:19:00Z">
        <w:r w:rsidR="007D08CD" w:rsidRPr="007D08CD">
          <w:t xml:space="preserve">based solely on data collected from </w:t>
        </w:r>
      </w:ins>
      <w:r w:rsidR="007D08CD" w:rsidRPr="007D08CD">
        <w:t xml:space="preserve">the </w:t>
      </w:r>
      <w:proofErr w:type="spellStart"/>
      <w:r w:rsidR="007D08CD" w:rsidRPr="007D08CD">
        <w:t>Juam</w:t>
      </w:r>
      <w:proofErr w:type="spellEnd"/>
      <w:r w:rsidR="007D08CD" w:rsidRPr="007D08CD">
        <w:t xml:space="preserve"> Lake and </w:t>
      </w:r>
      <w:proofErr w:type="spellStart"/>
      <w:r w:rsidR="007D08CD" w:rsidRPr="007D08CD">
        <w:t>Tamjin</w:t>
      </w:r>
      <w:proofErr w:type="spellEnd"/>
      <w:r w:rsidR="007D08CD" w:rsidRPr="007D08CD">
        <w:t xml:space="preserve"> Lake sites</w:t>
      </w:r>
      <w:del w:id="6032" w:author="Author" w:date="2023-03-17T07:19:00Z">
        <w:r>
          <w:delText>; different results may be obtained if we add other</w:delText>
        </w:r>
      </w:del>
      <w:ins w:id="6033" w:author="Author" w:date="2023-03-17T07:19:00Z">
        <w:r w:rsidR="007D08CD" w:rsidRPr="007D08CD">
          <w:t>. It is important to note that incorporating additional</w:t>
        </w:r>
      </w:ins>
      <w:r w:rsidR="007D08CD" w:rsidRPr="007D08CD">
        <w:t xml:space="preserve"> measurement variables</w:t>
      </w:r>
      <w:ins w:id="6034" w:author="Author" w:date="2023-03-17T07:19:00Z">
        <w:r w:rsidR="007D08CD" w:rsidRPr="007D08CD">
          <w:t>,</w:t>
        </w:r>
      </w:ins>
      <w:r w:rsidR="007D08CD" w:rsidRPr="007D08CD">
        <w:t xml:space="preserve"> such as precipitation, </w:t>
      </w:r>
      <w:del w:id="6035" w:author="Author" w:date="2023-03-17T07:19:00Z">
        <w:r>
          <w:delText>collect more data by lengthening</w:delText>
        </w:r>
      </w:del>
      <w:ins w:id="6036" w:author="Author" w:date="2023-03-17T07:19:00Z">
        <w:r w:rsidR="007D08CD" w:rsidRPr="007D08CD">
          <w:t>extending</w:t>
        </w:r>
      </w:ins>
      <w:r w:rsidR="007D08CD" w:rsidRPr="007D08CD">
        <w:t xml:space="preserve"> the survey period, or </w:t>
      </w:r>
      <w:del w:id="6037" w:author="Author" w:date="2023-03-17T07:19:00Z">
        <w:r>
          <w:delText>analyze</w:delText>
        </w:r>
      </w:del>
      <w:ins w:id="6038" w:author="Author" w:date="2023-03-17T07:19:00Z">
        <w:r w:rsidR="007D08CD" w:rsidRPr="007D08CD">
          <w:t>analyzing</w:t>
        </w:r>
      </w:ins>
      <w:r w:rsidR="007D08CD" w:rsidRPr="007D08CD">
        <w:t xml:space="preserve"> data </w:t>
      </w:r>
      <w:del w:id="6039" w:author="Author" w:date="2023-03-17T07:19:00Z">
        <w:r>
          <w:delText xml:space="preserve">collected </w:delText>
        </w:r>
      </w:del>
      <w:r w:rsidR="007D08CD" w:rsidRPr="007D08CD">
        <w:t xml:space="preserve">from water supply </w:t>
      </w:r>
      <w:del w:id="6040" w:author="Author" w:date="2023-03-17T07:19:00Z">
        <w:r>
          <w:delText>source sites in water systems other than</w:delText>
        </w:r>
      </w:del>
      <w:ins w:id="6041" w:author="Author" w:date="2023-03-17T07:19:00Z">
        <w:r w:rsidR="007D08CD" w:rsidRPr="007D08CD">
          <w:t>sources outside of</w:t>
        </w:r>
      </w:ins>
      <w:r w:rsidR="007D08CD" w:rsidRPr="007D08CD">
        <w:t xml:space="preserve"> the </w:t>
      </w:r>
      <w:proofErr w:type="spellStart"/>
      <w:r w:rsidR="007D08CD" w:rsidRPr="007D08CD">
        <w:t>Yeongsan</w:t>
      </w:r>
      <w:proofErr w:type="spellEnd"/>
      <w:r w:rsidR="007D08CD" w:rsidRPr="007D08CD">
        <w:t xml:space="preserve"> River and </w:t>
      </w:r>
      <w:proofErr w:type="spellStart"/>
      <w:r w:rsidR="007D08CD" w:rsidRPr="007D08CD">
        <w:t>Seomjin</w:t>
      </w:r>
      <w:proofErr w:type="spellEnd"/>
      <w:r w:rsidR="007D08CD" w:rsidRPr="007D08CD">
        <w:t xml:space="preserve"> River system</w:t>
      </w:r>
      <w:del w:id="6042" w:author="Author" w:date="2023-03-17T07:19:00Z">
        <w:r>
          <w:delText>. This is because as</w:delText>
        </w:r>
      </w:del>
      <w:ins w:id="6043" w:author="Author" w:date="2023-03-17T07:19:00Z">
        <w:r w:rsidR="007D08CD" w:rsidRPr="007D08CD">
          <w:t>, may result in different outcomes. As</w:t>
        </w:r>
      </w:ins>
      <w:r w:rsidR="007D08CD" w:rsidRPr="007D08CD">
        <w:t xml:space="preserve"> the amount of data increases, more prior </w:t>
      </w:r>
      <w:del w:id="6044" w:author="Author" w:date="2023-03-17T07:19:00Z">
        <w:r>
          <w:delText>information</w:delText>
        </w:r>
      </w:del>
      <w:ins w:id="6045" w:author="Author" w:date="2023-03-17T07:19:00Z">
        <w:r w:rsidR="007D08CD" w:rsidRPr="007D08CD">
          <w:t>knowledge</w:t>
        </w:r>
      </w:ins>
      <w:r w:rsidR="007D08CD" w:rsidRPr="007D08CD">
        <w:t xml:space="preserve"> can be obtained</w:t>
      </w:r>
      <w:ins w:id="6046" w:author="Author" w:date="2023-03-17T07:19:00Z">
        <w:r w:rsidR="00BC27F7">
          <w:t>,</w:t>
        </w:r>
      </w:ins>
      <w:r w:rsidR="007D08CD" w:rsidRPr="007D08CD">
        <w:t xml:space="preserve"> and </w:t>
      </w:r>
      <w:del w:id="6047" w:author="Author" w:date="2023-03-17T07:19:00Z">
        <w:r>
          <w:delText xml:space="preserve">the </w:delText>
        </w:r>
      </w:del>
      <w:r w:rsidR="007D08CD" w:rsidRPr="007D08CD">
        <w:t xml:space="preserve">algorithms can </w:t>
      </w:r>
      <w:del w:id="6048" w:author="Author" w:date="2023-03-17T07:19:00Z">
        <w:r>
          <w:delText>conduct more training, thus enhancing</w:delText>
        </w:r>
      </w:del>
      <w:ins w:id="6049" w:author="Author" w:date="2023-03-17T07:19:00Z">
        <w:r w:rsidR="007D08CD" w:rsidRPr="007D08CD">
          <w:t>be further trained, potentially improving</w:t>
        </w:r>
      </w:ins>
      <w:r w:rsidR="007D08CD" w:rsidRPr="007D08CD">
        <w:t xml:space="preserve"> their performance. </w:t>
      </w:r>
      <w:del w:id="6050" w:author="Author" w:date="2023-03-17T07:19:00Z">
        <w:r>
          <w:delText>Moreover, since other water systems exhibit</w:delText>
        </w:r>
      </w:del>
      <w:ins w:id="6051" w:author="Author" w:date="2023-03-17T07:19:00Z">
        <w:r w:rsidR="007D08CD" w:rsidRPr="007D08CD">
          <w:t>Additionally,</w:t>
        </w:r>
      </w:ins>
      <w:r w:rsidR="007D08CD" w:rsidRPr="007D08CD">
        <w:t xml:space="preserve"> different water </w:t>
      </w:r>
      <w:ins w:id="6052" w:author="Author" w:date="2023-03-17T07:19:00Z">
        <w:r w:rsidR="007D08CD" w:rsidRPr="007D08CD">
          <w:t xml:space="preserve">systems have unique water </w:t>
        </w:r>
      </w:ins>
      <w:r w:rsidR="007D08CD" w:rsidRPr="007D08CD">
        <w:t>quality</w:t>
      </w:r>
      <w:del w:id="6053" w:author="Author" w:date="2023-03-17T07:19:00Z">
        <w:r>
          <w:delText>,</w:delText>
        </w:r>
      </w:del>
      <w:ins w:id="6054" w:author="Author" w:date="2023-03-17T07:19:00Z">
        <w:r w:rsidR="007D08CD" w:rsidRPr="007D08CD">
          <w:t xml:space="preserve"> and</w:t>
        </w:r>
      </w:ins>
      <w:r w:rsidR="007D08CD" w:rsidRPr="007D08CD">
        <w:t xml:space="preserve"> hydraulic</w:t>
      </w:r>
      <w:del w:id="6055" w:author="Author" w:date="2023-03-17T07:19:00Z">
        <w:r>
          <w:delText xml:space="preserve">, and </w:delText>
        </w:r>
      </w:del>
      <w:ins w:id="6056" w:author="Author" w:date="2023-03-17T07:19:00Z">
        <w:r w:rsidR="007D08CD" w:rsidRPr="007D08CD">
          <w:t>/</w:t>
        </w:r>
      </w:ins>
      <w:r w:rsidR="007D08CD" w:rsidRPr="007D08CD">
        <w:t>hydrological characteristics</w:t>
      </w:r>
      <w:del w:id="6057" w:author="Author" w:date="2023-03-17T07:19:00Z">
        <w:r>
          <w:delText xml:space="preserve"> from the Yeongsan River and Seomjin River system,</w:delText>
        </w:r>
      </w:del>
      <w:ins w:id="6058" w:author="Author" w:date="2023-03-17T07:19:00Z">
        <w:r w:rsidR="007D08CD" w:rsidRPr="007D08CD">
          <w:t>, meaning that</w:t>
        </w:r>
      </w:ins>
      <w:r w:rsidR="007D08CD" w:rsidRPr="007D08CD">
        <w:t xml:space="preserve"> even the same algorithms </w:t>
      </w:r>
      <w:del w:id="6059" w:author="Author" w:date="2023-03-17T07:19:00Z">
        <w:r>
          <w:delText>will yield different</w:delText>
        </w:r>
      </w:del>
      <w:ins w:id="6060" w:author="Author" w:date="2023-03-17T07:19:00Z">
        <w:r w:rsidR="007D08CD" w:rsidRPr="007D08CD">
          <w:t>may produce varying</w:t>
        </w:r>
      </w:ins>
      <w:r w:rsidR="007D08CD" w:rsidRPr="007D08CD">
        <w:t xml:space="preserve"> results </w:t>
      </w:r>
      <w:del w:id="6061" w:author="Author" w:date="2023-03-17T07:19:00Z">
        <w:r>
          <w:delText>if</w:delText>
        </w:r>
      </w:del>
      <w:ins w:id="6062" w:author="Author" w:date="2023-03-17T07:19:00Z">
        <w:r w:rsidR="007D08CD" w:rsidRPr="007D08CD">
          <w:t>when</w:t>
        </w:r>
      </w:ins>
      <w:r w:rsidR="007D08CD" w:rsidRPr="007D08CD">
        <w:t xml:space="preserve"> applied to </w:t>
      </w:r>
      <w:del w:id="6063" w:author="Author" w:date="2023-03-17T07:19:00Z">
        <w:r>
          <w:delText>other</w:delText>
        </w:r>
      </w:del>
      <w:ins w:id="6064" w:author="Author" w:date="2023-03-17T07:19:00Z">
        <w:r w:rsidR="007D08CD" w:rsidRPr="007D08CD">
          <w:t>different</w:t>
        </w:r>
      </w:ins>
      <w:r w:rsidR="007D08CD" w:rsidRPr="007D08CD">
        <w:t xml:space="preserve"> water systems. </w:t>
      </w:r>
      <w:r w:rsidR="007D08CD" w:rsidRPr="007D08CD">
        <w:rPr>
          <w:rPrChange w:id="6065" w:author="Author" w:date="2023-03-17T07:19:00Z">
            <w:rPr>
              <w:color w:val="0000FF"/>
            </w:rPr>
          </w:rPrChange>
        </w:rPr>
        <w:t xml:space="preserve">Therefore, </w:t>
      </w:r>
      <w:del w:id="6066" w:author="Author" w:date="2023-03-17T07:19:00Z">
        <w:r>
          <w:rPr>
            <w:color w:val="0000FF"/>
          </w:rPr>
          <w:delText>it will be necessary to continuously conduct</w:delText>
        </w:r>
      </w:del>
      <w:ins w:id="6067" w:author="Author" w:date="2023-03-17T07:19:00Z">
        <w:r w:rsidR="007D08CD" w:rsidRPr="007D08CD">
          <w:t>continuous</w:t>
        </w:r>
      </w:ins>
      <w:r w:rsidR="007D08CD" w:rsidRPr="007D08CD">
        <w:rPr>
          <w:rPrChange w:id="6068" w:author="Author" w:date="2023-03-17T07:19:00Z">
            <w:rPr>
              <w:color w:val="0000FF"/>
            </w:rPr>
          </w:rPrChange>
        </w:rPr>
        <w:t xml:space="preserve"> research on </w:t>
      </w:r>
      <w:del w:id="6069" w:author="Author" w:date="2023-03-17T07:19:00Z">
        <w:r>
          <w:rPr>
            <w:color w:val="0000FF"/>
          </w:rPr>
          <w:delText>more</w:delText>
        </w:r>
      </w:del>
      <w:ins w:id="6070" w:author="Author" w:date="2023-03-17T07:19:00Z">
        <w:r w:rsidR="007D08CD" w:rsidRPr="007D08CD">
          <w:t>various</w:t>
        </w:r>
      </w:ins>
      <w:r w:rsidR="007D08CD" w:rsidRPr="007D08CD">
        <w:rPr>
          <w:rPrChange w:id="6071" w:author="Author" w:date="2023-03-17T07:19:00Z">
            <w:rPr>
              <w:color w:val="0000FF"/>
            </w:rPr>
          </w:rPrChange>
        </w:rPr>
        <w:t xml:space="preserve"> water source points and </w:t>
      </w:r>
      <w:del w:id="6072" w:author="Author" w:date="2023-03-17T07:19:00Z">
        <w:r>
          <w:rPr>
            <w:color w:val="0000FF"/>
          </w:rPr>
          <w:delText>compare the results.</w:delText>
        </w:r>
        <w:r>
          <w:delText xml:space="preserve"> We expect this </w:delText>
        </w:r>
      </w:del>
      <w:ins w:id="6073" w:author="Author" w:date="2023-03-17T07:19:00Z">
        <w:r w:rsidR="007D08CD" w:rsidRPr="007D08CD">
          <w:t xml:space="preserve">result comparisons are necessary. This </w:t>
        </w:r>
      </w:ins>
      <w:r w:rsidR="007D08CD" w:rsidRPr="007D08CD">
        <w:t xml:space="preserve">research </w:t>
      </w:r>
      <w:del w:id="6074" w:author="Author" w:date="2023-03-17T07:19:00Z">
        <w:r>
          <w:delText>method to help manage</w:delText>
        </w:r>
      </w:del>
      <w:ins w:id="6075" w:author="Author" w:date="2023-03-17T07:19:00Z">
        <w:r w:rsidR="007D08CD" w:rsidRPr="007D08CD">
          <w:t>approach can aid in</w:t>
        </w:r>
      </w:ins>
      <w:r w:rsidR="007D08CD" w:rsidRPr="007D08CD">
        <w:t xml:space="preserve"> the </w:t>
      </w:r>
      <w:del w:id="6076" w:author="Author" w:date="2023-03-17T07:19:00Z">
        <w:r>
          <w:delText>water quality</w:delText>
        </w:r>
      </w:del>
      <w:ins w:id="6077" w:author="Author" w:date="2023-03-17T07:19:00Z">
        <w:r w:rsidR="007D08CD" w:rsidRPr="007D08CD">
          <w:t>efficient management</w:t>
        </w:r>
      </w:ins>
      <w:r w:rsidR="007D08CD" w:rsidRPr="007D08CD">
        <w:t xml:space="preserve"> of water supply </w:t>
      </w:r>
      <w:del w:id="6078" w:author="Author" w:date="2023-03-17T07:19:00Z">
        <w:r>
          <w:delText xml:space="preserve">sources more efficiently </w:delText>
        </w:r>
      </w:del>
      <w:ins w:id="6079" w:author="Author" w:date="2023-03-17T07:19:00Z">
        <w:r w:rsidR="007D08CD" w:rsidRPr="007D08CD">
          <w:t xml:space="preserve">source quality </w:t>
        </w:r>
      </w:ins>
      <w:r w:rsidR="007D08CD" w:rsidRPr="007D08CD">
        <w:t xml:space="preserve">by accurately classifying </w:t>
      </w:r>
      <w:del w:id="6080" w:author="Author" w:date="2023-03-17T07:19:00Z">
        <w:r>
          <w:delText xml:space="preserve">the </w:delText>
        </w:r>
      </w:del>
      <w:r w:rsidR="007D08CD" w:rsidRPr="007D08CD">
        <w:t xml:space="preserve">dominant algae </w:t>
      </w:r>
      <w:del w:id="6081" w:author="Author" w:date="2023-03-17T07:19:00Z">
        <w:r>
          <w:delText xml:space="preserve">occurring in water supply source sites.       </w:delText>
        </w:r>
      </w:del>
      <w:ins w:id="6082" w:author="Author" w:date="2023-03-17T07:19:00Z">
        <w:r w:rsidR="007D08CD" w:rsidRPr="007D08CD">
          <w:t>occurrences.</w:t>
        </w:r>
      </w:ins>
    </w:p>
    <w:p w14:paraId="2B005A85" w14:textId="77777777" w:rsidR="00E94B1B" w:rsidRDefault="00E94B1B" w:rsidP="00C85962">
      <w:pPr>
        <w:pStyle w:val="MDPI62BackMatter"/>
        <w:spacing w:before="240"/>
      </w:pPr>
      <w:r w:rsidRPr="00FA04F1">
        <w:rPr>
          <w:b/>
        </w:rPr>
        <w:t>Supplementary Materials:</w:t>
      </w:r>
      <w:r w:rsidR="00653729">
        <w:rPr>
          <w:b/>
        </w:rPr>
        <w:t xml:space="preserve"> </w:t>
      </w:r>
      <w:r w:rsidR="00B11D9B" w:rsidRPr="00617C4D">
        <w:rPr>
          <w:highlight w:val="yellow"/>
          <w:rPrChange w:id="6083" w:author="Hi" w:date="2023-03-18T11:12:00Z">
            <w:rPr/>
          </w:rPrChange>
        </w:rPr>
        <w:t>The following supporting information can be downloaded at: www.mdpi.com/xxx/s1, Figure S1: title; Table S1: title; Video S1: title.</w:t>
      </w:r>
    </w:p>
    <w:p w14:paraId="479D7A9B" w14:textId="2A169975" w:rsidR="00E94B1B" w:rsidRPr="00613B31" w:rsidRDefault="00E94B1B" w:rsidP="00E94B1B">
      <w:pPr>
        <w:pStyle w:val="MDPI62BackMatter"/>
      </w:pPr>
      <w:r w:rsidRPr="00613B31">
        <w:rPr>
          <w:b/>
        </w:rPr>
        <w:t>Author Contributions:</w:t>
      </w:r>
      <w:r w:rsidRPr="00613B31">
        <w:t xml:space="preserve"> </w:t>
      </w:r>
      <w:del w:id="6084" w:author="HSY" w:date="2023-03-18T00:25:00Z">
        <w:r w:rsidRPr="008F205B" w:rsidDel="00E304D3">
          <w:rPr>
            <w:highlight w:val="cyan"/>
            <w:rPrChange w:id="6085" w:author="HSY" w:date="2023-03-18T00:36:00Z">
              <w:rPr/>
            </w:rPrChange>
          </w:rPr>
          <w:delText xml:space="preserve">For research articles with several authors, a short paragraph specifying their individual contributions must be provided. The following statements should be used </w:delText>
        </w:r>
        <w:r w:rsidR="00C07A82" w:rsidRPr="008F205B" w:rsidDel="00E304D3">
          <w:rPr>
            <w:highlight w:val="cyan"/>
            <w:rPrChange w:id="6086" w:author="HSY" w:date="2023-03-18T00:36:00Z">
              <w:rPr/>
            </w:rPrChange>
          </w:rPr>
          <w:delText>“</w:delText>
        </w:r>
      </w:del>
      <w:r w:rsidRPr="008F205B">
        <w:rPr>
          <w:highlight w:val="cyan"/>
          <w:rPrChange w:id="6087" w:author="HSY" w:date="2023-03-18T00:36:00Z">
            <w:rPr/>
          </w:rPrChange>
        </w:rPr>
        <w:t xml:space="preserve">Conceptualization, </w:t>
      </w:r>
      <w:ins w:id="6088" w:author="HSY" w:date="2023-03-18T00:28:00Z">
        <w:r w:rsidR="007A0F3E" w:rsidRPr="008F205B">
          <w:rPr>
            <w:highlight w:val="cyan"/>
            <w:rPrChange w:id="6089" w:author="HSY" w:date="2023-03-18T00:36:00Z">
              <w:rPr/>
            </w:rPrChange>
          </w:rPr>
          <w:t>S.-Y.H</w:t>
        </w:r>
      </w:ins>
      <w:del w:id="6090" w:author="HSY" w:date="2023-03-18T00:28:00Z">
        <w:r w:rsidRPr="008F205B" w:rsidDel="007A0F3E">
          <w:rPr>
            <w:highlight w:val="cyan"/>
            <w:rPrChange w:id="6091" w:author="HSY" w:date="2023-03-18T00:36:00Z">
              <w:rPr/>
            </w:rPrChange>
          </w:rPr>
          <w:delText>X.X</w:delText>
        </w:r>
      </w:del>
      <w:r w:rsidRPr="008F205B">
        <w:rPr>
          <w:highlight w:val="cyan"/>
          <w:rPrChange w:id="6092" w:author="HSY" w:date="2023-03-18T00:36:00Z">
            <w:rPr/>
          </w:rPrChange>
        </w:rPr>
        <w:t xml:space="preserve">. and </w:t>
      </w:r>
      <w:ins w:id="6093" w:author="HSY" w:date="2023-03-18T00:28:00Z">
        <w:r w:rsidR="007A0F3E" w:rsidRPr="008F205B">
          <w:rPr>
            <w:highlight w:val="cyan"/>
            <w:rPrChange w:id="6094" w:author="HSY" w:date="2023-03-18T00:36:00Z">
              <w:rPr/>
            </w:rPrChange>
          </w:rPr>
          <w:t>K</w:t>
        </w:r>
      </w:ins>
      <w:del w:id="6095" w:author="HSY" w:date="2023-03-18T00:28:00Z">
        <w:r w:rsidRPr="008F205B" w:rsidDel="007A0F3E">
          <w:rPr>
            <w:highlight w:val="cyan"/>
            <w:rPrChange w:id="6096" w:author="HSY" w:date="2023-03-18T00:36:00Z">
              <w:rPr/>
            </w:rPrChange>
          </w:rPr>
          <w:delText>Y.Y</w:delText>
        </w:r>
      </w:del>
      <w:r w:rsidRPr="008F205B">
        <w:rPr>
          <w:highlight w:val="cyan"/>
          <w:rPrChange w:id="6097" w:author="HSY" w:date="2023-03-18T00:36:00Z">
            <w:rPr/>
          </w:rPrChange>
        </w:rPr>
        <w:t>.</w:t>
      </w:r>
      <w:ins w:id="6098" w:author="HSY" w:date="2023-03-18T00:28:00Z">
        <w:r w:rsidR="007A0F3E" w:rsidRPr="008F205B">
          <w:rPr>
            <w:highlight w:val="cyan"/>
            <w:rPrChange w:id="6099" w:author="HSY" w:date="2023-03-18T00:36:00Z">
              <w:rPr/>
            </w:rPrChange>
          </w:rPr>
          <w:t>-Y.J.</w:t>
        </w:r>
      </w:ins>
      <w:r w:rsidRPr="008F205B">
        <w:rPr>
          <w:highlight w:val="cyan"/>
          <w:rPrChange w:id="6100" w:author="HSY" w:date="2023-03-18T00:36:00Z">
            <w:rPr/>
          </w:rPrChange>
        </w:rPr>
        <w:t xml:space="preserve">; methodology, </w:t>
      </w:r>
      <w:ins w:id="6101" w:author="HSY" w:date="2023-03-18T00:28:00Z">
        <w:r w:rsidR="007A0F3E" w:rsidRPr="008F205B">
          <w:rPr>
            <w:highlight w:val="cyan"/>
            <w:rPrChange w:id="6102" w:author="HSY" w:date="2023-03-18T00:36:00Z">
              <w:rPr/>
            </w:rPrChange>
          </w:rPr>
          <w:t>S.-Y.H</w:t>
        </w:r>
      </w:ins>
      <w:del w:id="6103" w:author="HSY" w:date="2023-03-18T00:28:00Z">
        <w:r w:rsidRPr="008F205B" w:rsidDel="007A0F3E">
          <w:rPr>
            <w:highlight w:val="cyan"/>
            <w:rPrChange w:id="6104" w:author="HSY" w:date="2023-03-18T00:36:00Z">
              <w:rPr/>
            </w:rPrChange>
          </w:rPr>
          <w:delText>X.X</w:delText>
        </w:r>
      </w:del>
      <w:r w:rsidRPr="008F205B">
        <w:rPr>
          <w:highlight w:val="cyan"/>
          <w:rPrChange w:id="6105" w:author="HSY" w:date="2023-03-18T00:36:00Z">
            <w:rPr/>
          </w:rPrChange>
        </w:rPr>
        <w:t>.</w:t>
      </w:r>
      <w:ins w:id="6106" w:author="Hi" w:date="2023-03-18T15:45:00Z">
        <w:r w:rsidR="00E540E1">
          <w:rPr>
            <w:highlight w:val="cyan"/>
          </w:rPr>
          <w:t xml:space="preserve"> and B.-W.C.</w:t>
        </w:r>
      </w:ins>
      <w:r w:rsidRPr="008F205B">
        <w:rPr>
          <w:highlight w:val="cyan"/>
          <w:rPrChange w:id="6107" w:author="HSY" w:date="2023-03-18T00:36:00Z">
            <w:rPr/>
          </w:rPrChange>
        </w:rPr>
        <w:t xml:space="preserve">; software, </w:t>
      </w:r>
      <w:ins w:id="6108" w:author="HSY" w:date="2023-03-18T00:28:00Z">
        <w:r w:rsidR="007A0F3E" w:rsidRPr="008F205B">
          <w:rPr>
            <w:highlight w:val="cyan"/>
            <w:rPrChange w:id="6109" w:author="HSY" w:date="2023-03-18T00:36:00Z">
              <w:rPr/>
            </w:rPrChange>
          </w:rPr>
          <w:t>S.-Y.H. and K.-</w:t>
        </w:r>
        <w:proofErr w:type="gramStart"/>
        <w:r w:rsidR="007A0F3E" w:rsidRPr="008F205B">
          <w:rPr>
            <w:highlight w:val="cyan"/>
            <w:rPrChange w:id="6110" w:author="HSY" w:date="2023-03-18T00:36:00Z">
              <w:rPr/>
            </w:rPrChange>
          </w:rPr>
          <w:t>Y.J</w:t>
        </w:r>
      </w:ins>
      <w:proofErr w:type="gramEnd"/>
      <w:del w:id="6111" w:author="HSY" w:date="2023-03-18T00:28:00Z">
        <w:r w:rsidRPr="008F205B" w:rsidDel="007A0F3E">
          <w:rPr>
            <w:highlight w:val="cyan"/>
            <w:rPrChange w:id="6112" w:author="HSY" w:date="2023-03-18T00:36:00Z">
              <w:rPr/>
            </w:rPrChange>
          </w:rPr>
          <w:delText>X.X</w:delText>
        </w:r>
      </w:del>
      <w:r w:rsidRPr="008F205B">
        <w:rPr>
          <w:highlight w:val="cyan"/>
          <w:rPrChange w:id="6113" w:author="HSY" w:date="2023-03-18T00:36:00Z">
            <w:rPr/>
          </w:rPrChange>
        </w:rPr>
        <w:t xml:space="preserve">.; validation, </w:t>
      </w:r>
      <w:ins w:id="6114" w:author="HSY" w:date="2023-03-18T00:29:00Z">
        <w:r w:rsidR="007A0F3E" w:rsidRPr="008F205B">
          <w:rPr>
            <w:highlight w:val="cyan"/>
            <w:rPrChange w:id="6115" w:author="HSY" w:date="2023-03-18T00:36:00Z">
              <w:rPr/>
            </w:rPrChange>
          </w:rPr>
          <w:t>S.-Y.H</w:t>
        </w:r>
      </w:ins>
      <w:del w:id="6116" w:author="HSY" w:date="2023-03-18T00:29:00Z">
        <w:r w:rsidRPr="008F205B" w:rsidDel="007A0F3E">
          <w:rPr>
            <w:highlight w:val="cyan"/>
            <w:rPrChange w:id="6117" w:author="HSY" w:date="2023-03-18T00:36:00Z">
              <w:rPr/>
            </w:rPrChange>
          </w:rPr>
          <w:delText>X.X</w:delText>
        </w:r>
      </w:del>
      <w:r w:rsidRPr="008F205B">
        <w:rPr>
          <w:highlight w:val="cyan"/>
          <w:rPrChange w:id="6118" w:author="HSY" w:date="2023-03-18T00:36:00Z">
            <w:rPr/>
          </w:rPrChange>
        </w:rPr>
        <w:t xml:space="preserve">., </w:t>
      </w:r>
      <w:ins w:id="6119" w:author="HSY" w:date="2023-03-18T00:29:00Z">
        <w:r w:rsidR="007A0F3E" w:rsidRPr="008F205B">
          <w:rPr>
            <w:highlight w:val="cyan"/>
            <w:rPrChange w:id="6120" w:author="HSY" w:date="2023-03-18T00:36:00Z">
              <w:rPr/>
            </w:rPrChange>
          </w:rPr>
          <w:t>B.-W.C</w:t>
        </w:r>
      </w:ins>
      <w:del w:id="6121" w:author="HSY" w:date="2023-03-18T00:29:00Z">
        <w:r w:rsidRPr="008F205B" w:rsidDel="007A0F3E">
          <w:rPr>
            <w:highlight w:val="cyan"/>
            <w:rPrChange w:id="6122" w:author="HSY" w:date="2023-03-18T00:36:00Z">
              <w:rPr/>
            </w:rPrChange>
          </w:rPr>
          <w:delText>Y.Y</w:delText>
        </w:r>
      </w:del>
      <w:r w:rsidRPr="008F205B">
        <w:rPr>
          <w:highlight w:val="cyan"/>
          <w:rPrChange w:id="6123" w:author="HSY" w:date="2023-03-18T00:36:00Z">
            <w:rPr/>
          </w:rPrChange>
        </w:rPr>
        <w:t xml:space="preserve">. and </w:t>
      </w:r>
      <w:ins w:id="6124" w:author="HSY" w:date="2023-03-18T00:29:00Z">
        <w:r w:rsidR="007A0F3E" w:rsidRPr="008F205B">
          <w:rPr>
            <w:highlight w:val="cyan"/>
            <w:rPrChange w:id="6125" w:author="HSY" w:date="2023-03-18T00:36:00Z">
              <w:rPr/>
            </w:rPrChange>
          </w:rPr>
          <w:t>K.-</w:t>
        </w:r>
        <w:proofErr w:type="gramStart"/>
        <w:r w:rsidR="007A0F3E" w:rsidRPr="008F205B">
          <w:rPr>
            <w:highlight w:val="cyan"/>
            <w:rPrChange w:id="6126" w:author="HSY" w:date="2023-03-18T00:36:00Z">
              <w:rPr/>
            </w:rPrChange>
          </w:rPr>
          <w:t>Y.J</w:t>
        </w:r>
      </w:ins>
      <w:proofErr w:type="gramEnd"/>
      <w:del w:id="6127" w:author="HSY" w:date="2023-03-18T00:29:00Z">
        <w:r w:rsidRPr="008F205B" w:rsidDel="007A0F3E">
          <w:rPr>
            <w:highlight w:val="cyan"/>
            <w:rPrChange w:id="6128" w:author="HSY" w:date="2023-03-18T00:36:00Z">
              <w:rPr/>
            </w:rPrChange>
          </w:rPr>
          <w:delText>Z.Z</w:delText>
        </w:r>
      </w:del>
      <w:r w:rsidRPr="008F205B">
        <w:rPr>
          <w:highlight w:val="cyan"/>
          <w:rPrChange w:id="6129" w:author="HSY" w:date="2023-03-18T00:36:00Z">
            <w:rPr/>
          </w:rPrChange>
        </w:rPr>
        <w:t xml:space="preserve">.; formal analysis, </w:t>
      </w:r>
      <w:ins w:id="6130" w:author="HSY" w:date="2023-03-18T00:29:00Z">
        <w:r w:rsidR="007A0F3E" w:rsidRPr="008F205B">
          <w:rPr>
            <w:highlight w:val="cyan"/>
            <w:rPrChange w:id="6131" w:author="HSY" w:date="2023-03-18T00:36:00Z">
              <w:rPr/>
            </w:rPrChange>
          </w:rPr>
          <w:t>S.-Y.H</w:t>
        </w:r>
      </w:ins>
      <w:del w:id="6132" w:author="HSY" w:date="2023-03-18T00:29:00Z">
        <w:r w:rsidRPr="008F205B" w:rsidDel="007A0F3E">
          <w:rPr>
            <w:highlight w:val="cyan"/>
            <w:rPrChange w:id="6133" w:author="HSY" w:date="2023-03-18T00:36:00Z">
              <w:rPr/>
            </w:rPrChange>
          </w:rPr>
          <w:delText>X.X</w:delText>
        </w:r>
      </w:del>
      <w:r w:rsidRPr="008F205B">
        <w:rPr>
          <w:highlight w:val="cyan"/>
          <w:rPrChange w:id="6134" w:author="HSY" w:date="2023-03-18T00:36:00Z">
            <w:rPr/>
          </w:rPrChange>
        </w:rPr>
        <w:t xml:space="preserve">.; investigation, </w:t>
      </w:r>
      <w:ins w:id="6135" w:author="HSY" w:date="2023-03-18T00:27:00Z">
        <w:r w:rsidR="007A0F3E" w:rsidRPr="008F205B">
          <w:rPr>
            <w:highlight w:val="cyan"/>
            <w:rPrChange w:id="6136" w:author="HSY" w:date="2023-03-18T00:36:00Z">
              <w:rPr/>
            </w:rPrChange>
          </w:rPr>
          <w:t>H.-S.J</w:t>
        </w:r>
      </w:ins>
      <w:del w:id="6137" w:author="HSY" w:date="2023-03-18T00:27:00Z">
        <w:r w:rsidRPr="008F205B" w:rsidDel="007A0F3E">
          <w:rPr>
            <w:highlight w:val="cyan"/>
            <w:rPrChange w:id="6138" w:author="HSY" w:date="2023-03-18T00:36:00Z">
              <w:rPr/>
            </w:rPrChange>
          </w:rPr>
          <w:delText>X.X</w:delText>
        </w:r>
      </w:del>
      <w:r w:rsidRPr="008F205B">
        <w:rPr>
          <w:highlight w:val="cyan"/>
          <w:rPrChange w:id="6139" w:author="HSY" w:date="2023-03-18T00:36:00Z">
            <w:rPr/>
          </w:rPrChange>
        </w:rPr>
        <w:t>.</w:t>
      </w:r>
      <w:ins w:id="6140" w:author="HSY" w:date="2023-03-18T00:27:00Z">
        <w:r w:rsidR="007A0F3E" w:rsidRPr="008F205B">
          <w:rPr>
            <w:highlight w:val="cyan"/>
            <w:rPrChange w:id="6141" w:author="HSY" w:date="2023-03-18T00:36:00Z">
              <w:rPr/>
            </w:rPrChange>
          </w:rPr>
          <w:t>, M.-S.S.</w:t>
        </w:r>
      </w:ins>
      <w:ins w:id="6142" w:author="HSY" w:date="2023-03-18T00:34:00Z">
        <w:r w:rsidR="00410DBA" w:rsidRPr="008F205B">
          <w:rPr>
            <w:highlight w:val="cyan"/>
            <w:rPrChange w:id="6143" w:author="HSY" w:date="2023-03-18T00:36:00Z">
              <w:rPr/>
            </w:rPrChange>
          </w:rPr>
          <w:t>, C.-H.L., H.-M.C.</w:t>
        </w:r>
      </w:ins>
      <w:ins w:id="6144" w:author="HSY" w:date="2023-03-18T00:27:00Z">
        <w:r w:rsidR="007A0F3E" w:rsidRPr="008F205B">
          <w:rPr>
            <w:highlight w:val="cyan"/>
            <w:rPrChange w:id="6145" w:author="HSY" w:date="2023-03-18T00:36:00Z">
              <w:rPr/>
            </w:rPrChange>
          </w:rPr>
          <w:t xml:space="preserve"> and D.</w:t>
        </w:r>
      </w:ins>
      <w:ins w:id="6146" w:author="HSY" w:date="2023-03-18T00:28:00Z">
        <w:r w:rsidR="007A0F3E" w:rsidRPr="008F205B">
          <w:rPr>
            <w:highlight w:val="cyan"/>
            <w:rPrChange w:id="6147" w:author="HSY" w:date="2023-03-18T00:36:00Z">
              <w:rPr/>
            </w:rPrChange>
          </w:rPr>
          <w:t>-W.H.</w:t>
        </w:r>
      </w:ins>
      <w:r w:rsidRPr="008F205B">
        <w:rPr>
          <w:highlight w:val="cyan"/>
          <w:rPrChange w:id="6148" w:author="HSY" w:date="2023-03-18T00:36:00Z">
            <w:rPr/>
          </w:rPrChange>
        </w:rPr>
        <w:t xml:space="preserve">; resources, </w:t>
      </w:r>
      <w:ins w:id="6149" w:author="HSY" w:date="2023-03-18T00:33:00Z">
        <w:r w:rsidR="007A0F3E" w:rsidRPr="008F205B">
          <w:rPr>
            <w:highlight w:val="cyan"/>
            <w:rPrChange w:id="6150" w:author="HSY" w:date="2023-03-18T00:36:00Z">
              <w:rPr/>
            </w:rPrChange>
          </w:rPr>
          <w:t>B.-W.C</w:t>
        </w:r>
      </w:ins>
      <w:del w:id="6151" w:author="HSY" w:date="2023-03-18T00:33:00Z">
        <w:r w:rsidRPr="008F205B" w:rsidDel="007A0F3E">
          <w:rPr>
            <w:highlight w:val="cyan"/>
            <w:rPrChange w:id="6152" w:author="HSY" w:date="2023-03-18T00:36:00Z">
              <w:rPr/>
            </w:rPrChange>
          </w:rPr>
          <w:delText>X.X</w:delText>
        </w:r>
      </w:del>
      <w:r w:rsidRPr="008F205B">
        <w:rPr>
          <w:highlight w:val="cyan"/>
          <w:rPrChange w:id="6153" w:author="HSY" w:date="2023-03-18T00:36:00Z">
            <w:rPr/>
          </w:rPrChange>
        </w:rPr>
        <w:t xml:space="preserve">.; data curation, </w:t>
      </w:r>
      <w:ins w:id="6154" w:author="HSY" w:date="2023-03-18T00:30:00Z">
        <w:r w:rsidR="007A0F3E" w:rsidRPr="008F205B">
          <w:rPr>
            <w:highlight w:val="cyan"/>
            <w:rPrChange w:id="6155" w:author="HSY" w:date="2023-03-18T00:36:00Z">
              <w:rPr/>
            </w:rPrChange>
          </w:rPr>
          <w:t>S.-Y.H</w:t>
        </w:r>
      </w:ins>
      <w:del w:id="6156" w:author="HSY" w:date="2023-03-18T00:30:00Z">
        <w:r w:rsidRPr="008F205B" w:rsidDel="007A0F3E">
          <w:rPr>
            <w:highlight w:val="cyan"/>
            <w:rPrChange w:id="6157" w:author="HSY" w:date="2023-03-18T00:36:00Z">
              <w:rPr/>
            </w:rPrChange>
          </w:rPr>
          <w:delText>X.X</w:delText>
        </w:r>
      </w:del>
      <w:r w:rsidRPr="008F205B">
        <w:rPr>
          <w:highlight w:val="cyan"/>
          <w:rPrChange w:id="6158" w:author="HSY" w:date="2023-03-18T00:36:00Z">
            <w:rPr/>
          </w:rPrChange>
        </w:rPr>
        <w:t>.</w:t>
      </w:r>
      <w:ins w:id="6159" w:author="HSY" w:date="2023-03-18T00:35:00Z">
        <w:r w:rsidR="00410DBA" w:rsidRPr="008F205B">
          <w:rPr>
            <w:highlight w:val="cyan"/>
            <w:rPrChange w:id="6160" w:author="HSY" w:date="2023-03-18T00:36:00Z">
              <w:rPr/>
            </w:rPrChange>
          </w:rPr>
          <w:t xml:space="preserve"> and K.-Y.J.</w:t>
        </w:r>
      </w:ins>
      <w:r w:rsidRPr="008F205B">
        <w:rPr>
          <w:highlight w:val="cyan"/>
          <w:rPrChange w:id="6161" w:author="HSY" w:date="2023-03-18T00:36:00Z">
            <w:rPr/>
          </w:rPrChange>
        </w:rPr>
        <w:t xml:space="preserve">; writing—original draft preparation, </w:t>
      </w:r>
      <w:ins w:id="6162" w:author="HSY" w:date="2023-03-18T00:32:00Z">
        <w:r w:rsidR="007A0F3E" w:rsidRPr="008F205B">
          <w:rPr>
            <w:highlight w:val="cyan"/>
            <w:rPrChange w:id="6163" w:author="HSY" w:date="2023-03-18T00:36:00Z">
              <w:rPr/>
            </w:rPrChange>
          </w:rPr>
          <w:t>S.-Y.H</w:t>
        </w:r>
      </w:ins>
      <w:del w:id="6164" w:author="HSY" w:date="2023-03-18T00:32:00Z">
        <w:r w:rsidRPr="008F205B" w:rsidDel="007A0F3E">
          <w:rPr>
            <w:highlight w:val="cyan"/>
            <w:rPrChange w:id="6165" w:author="HSY" w:date="2023-03-18T00:36:00Z">
              <w:rPr/>
            </w:rPrChange>
          </w:rPr>
          <w:delText>X.X</w:delText>
        </w:r>
      </w:del>
      <w:r w:rsidRPr="008F205B">
        <w:rPr>
          <w:highlight w:val="cyan"/>
          <w:rPrChange w:id="6166" w:author="HSY" w:date="2023-03-18T00:36:00Z">
            <w:rPr/>
          </w:rPrChange>
        </w:rPr>
        <w:t xml:space="preserve">.; writing—review and editing, </w:t>
      </w:r>
      <w:ins w:id="6167" w:author="HSY" w:date="2023-03-18T00:32:00Z">
        <w:r w:rsidR="007A0F3E" w:rsidRPr="008F205B">
          <w:rPr>
            <w:highlight w:val="cyan"/>
            <w:rPrChange w:id="6168" w:author="HSY" w:date="2023-03-18T00:36:00Z">
              <w:rPr/>
            </w:rPrChange>
          </w:rPr>
          <w:t>S.-Y.H. and K.-</w:t>
        </w:r>
        <w:proofErr w:type="gramStart"/>
        <w:r w:rsidR="007A0F3E" w:rsidRPr="008F205B">
          <w:rPr>
            <w:highlight w:val="cyan"/>
            <w:rPrChange w:id="6169" w:author="HSY" w:date="2023-03-18T00:36:00Z">
              <w:rPr/>
            </w:rPrChange>
          </w:rPr>
          <w:t>Y.J</w:t>
        </w:r>
      </w:ins>
      <w:proofErr w:type="gramEnd"/>
      <w:del w:id="6170" w:author="HSY" w:date="2023-03-18T00:32:00Z">
        <w:r w:rsidRPr="008F205B" w:rsidDel="007A0F3E">
          <w:rPr>
            <w:highlight w:val="cyan"/>
            <w:rPrChange w:id="6171" w:author="HSY" w:date="2023-03-18T00:36:00Z">
              <w:rPr/>
            </w:rPrChange>
          </w:rPr>
          <w:delText>X.X</w:delText>
        </w:r>
      </w:del>
      <w:r w:rsidRPr="008F205B">
        <w:rPr>
          <w:highlight w:val="cyan"/>
          <w:rPrChange w:id="6172" w:author="HSY" w:date="2023-03-18T00:36:00Z">
            <w:rPr/>
          </w:rPrChange>
        </w:rPr>
        <w:t xml:space="preserve">.; visualization, </w:t>
      </w:r>
      <w:ins w:id="6173" w:author="HSY" w:date="2023-03-18T00:30:00Z">
        <w:r w:rsidR="007A0F3E" w:rsidRPr="008F205B">
          <w:rPr>
            <w:highlight w:val="cyan"/>
            <w:rPrChange w:id="6174" w:author="HSY" w:date="2023-03-18T00:36:00Z">
              <w:rPr/>
            </w:rPrChange>
          </w:rPr>
          <w:t>S.-Y.H. and K.-Y.J</w:t>
        </w:r>
      </w:ins>
      <w:del w:id="6175" w:author="HSY" w:date="2023-03-18T00:30:00Z">
        <w:r w:rsidRPr="008F205B" w:rsidDel="007A0F3E">
          <w:rPr>
            <w:highlight w:val="cyan"/>
            <w:rPrChange w:id="6176" w:author="HSY" w:date="2023-03-18T00:36:00Z">
              <w:rPr/>
            </w:rPrChange>
          </w:rPr>
          <w:delText>X.X</w:delText>
        </w:r>
      </w:del>
      <w:r w:rsidRPr="008F205B">
        <w:rPr>
          <w:highlight w:val="cyan"/>
          <w:rPrChange w:id="6177" w:author="HSY" w:date="2023-03-18T00:36:00Z">
            <w:rPr/>
          </w:rPrChange>
        </w:rPr>
        <w:t xml:space="preserve">.; supervision, </w:t>
      </w:r>
      <w:ins w:id="6178" w:author="HSY" w:date="2023-03-18T00:30:00Z">
        <w:r w:rsidR="007A0F3E" w:rsidRPr="008F205B">
          <w:rPr>
            <w:highlight w:val="cyan"/>
            <w:rPrChange w:id="6179" w:author="HSY" w:date="2023-03-18T00:36:00Z">
              <w:rPr/>
            </w:rPrChange>
          </w:rPr>
          <w:t>J.-H.P</w:t>
        </w:r>
      </w:ins>
      <w:del w:id="6180" w:author="HSY" w:date="2023-03-18T00:30:00Z">
        <w:r w:rsidRPr="008F205B" w:rsidDel="007A0F3E">
          <w:rPr>
            <w:highlight w:val="cyan"/>
            <w:rPrChange w:id="6181" w:author="HSY" w:date="2023-03-18T00:36:00Z">
              <w:rPr/>
            </w:rPrChange>
          </w:rPr>
          <w:delText>X.X</w:delText>
        </w:r>
      </w:del>
      <w:r w:rsidRPr="008F205B">
        <w:rPr>
          <w:highlight w:val="cyan"/>
          <w:rPrChange w:id="6182" w:author="HSY" w:date="2023-03-18T00:36:00Z">
            <w:rPr/>
          </w:rPrChange>
        </w:rPr>
        <w:t>.</w:t>
      </w:r>
      <w:ins w:id="6183" w:author="HSY" w:date="2023-03-18T00:30:00Z">
        <w:r w:rsidR="007A0F3E" w:rsidRPr="008F205B">
          <w:rPr>
            <w:highlight w:val="cyan"/>
            <w:rPrChange w:id="6184" w:author="HSY" w:date="2023-03-18T00:36:00Z">
              <w:rPr/>
            </w:rPrChange>
          </w:rPr>
          <w:t xml:space="preserve"> and D.-S.S.</w:t>
        </w:r>
      </w:ins>
      <w:r w:rsidRPr="008F205B">
        <w:rPr>
          <w:highlight w:val="cyan"/>
          <w:rPrChange w:id="6185" w:author="HSY" w:date="2023-03-18T00:36:00Z">
            <w:rPr/>
          </w:rPrChange>
        </w:rPr>
        <w:t xml:space="preserve">; project administration, </w:t>
      </w:r>
      <w:ins w:id="6186" w:author="HSY" w:date="2023-03-18T00:31:00Z">
        <w:r w:rsidR="007A0F3E" w:rsidRPr="008F205B">
          <w:rPr>
            <w:highlight w:val="cyan"/>
            <w:rPrChange w:id="6187" w:author="HSY" w:date="2023-03-18T00:36:00Z">
              <w:rPr/>
            </w:rPrChange>
          </w:rPr>
          <w:t>S.-Y.H</w:t>
        </w:r>
      </w:ins>
      <w:del w:id="6188" w:author="HSY" w:date="2023-03-18T00:31:00Z">
        <w:r w:rsidRPr="008F205B" w:rsidDel="007A0F3E">
          <w:rPr>
            <w:highlight w:val="cyan"/>
            <w:rPrChange w:id="6189" w:author="HSY" w:date="2023-03-18T00:36:00Z">
              <w:rPr/>
            </w:rPrChange>
          </w:rPr>
          <w:delText>X.X</w:delText>
        </w:r>
      </w:del>
      <w:r w:rsidRPr="008F205B">
        <w:rPr>
          <w:highlight w:val="cyan"/>
          <w:rPrChange w:id="6190" w:author="HSY" w:date="2023-03-18T00:36:00Z">
            <w:rPr/>
          </w:rPrChange>
        </w:rPr>
        <w:t>.</w:t>
      </w:r>
      <w:ins w:id="6191" w:author="HSY" w:date="2023-03-18T00:31:00Z">
        <w:r w:rsidR="007A0F3E" w:rsidRPr="008F205B">
          <w:rPr>
            <w:highlight w:val="cyan"/>
            <w:rPrChange w:id="6192" w:author="HSY" w:date="2023-03-18T00:36:00Z">
              <w:rPr/>
            </w:rPrChange>
          </w:rPr>
          <w:t xml:space="preserve"> and D.-S.S.</w:t>
        </w:r>
      </w:ins>
      <w:r w:rsidRPr="008F205B">
        <w:rPr>
          <w:highlight w:val="cyan"/>
          <w:rPrChange w:id="6193" w:author="HSY" w:date="2023-03-18T00:36:00Z">
            <w:rPr/>
          </w:rPrChange>
        </w:rPr>
        <w:t xml:space="preserve">; funding acquisition, </w:t>
      </w:r>
      <w:ins w:id="6194" w:author="HSY" w:date="2023-03-18T00:32:00Z">
        <w:r w:rsidR="007A0F3E" w:rsidRPr="008F205B">
          <w:rPr>
            <w:highlight w:val="cyan"/>
            <w:rPrChange w:id="6195" w:author="HSY" w:date="2023-03-18T00:36:00Z">
              <w:rPr/>
            </w:rPrChange>
          </w:rPr>
          <w:t>J.-H.P. and D.-</w:t>
        </w:r>
        <w:proofErr w:type="gramStart"/>
        <w:r w:rsidR="007A0F3E" w:rsidRPr="008F205B">
          <w:rPr>
            <w:highlight w:val="cyan"/>
            <w:rPrChange w:id="6196" w:author="HSY" w:date="2023-03-18T00:36:00Z">
              <w:rPr/>
            </w:rPrChange>
          </w:rPr>
          <w:t>S.S</w:t>
        </w:r>
      </w:ins>
      <w:proofErr w:type="gramEnd"/>
      <w:del w:id="6197" w:author="HSY" w:date="2023-03-18T00:27:00Z">
        <w:r w:rsidRPr="008F205B" w:rsidDel="007A0F3E">
          <w:rPr>
            <w:highlight w:val="cyan"/>
            <w:rPrChange w:id="6198" w:author="HSY" w:date="2023-03-18T00:36:00Z">
              <w:rPr/>
            </w:rPrChange>
          </w:rPr>
          <w:delText>Y.Y</w:delText>
        </w:r>
      </w:del>
      <w:r w:rsidRPr="008F205B">
        <w:rPr>
          <w:highlight w:val="cyan"/>
          <w:rPrChange w:id="6199" w:author="HSY" w:date="2023-03-18T00:36:00Z">
            <w:rPr/>
          </w:rPrChange>
        </w:rPr>
        <w:t>. All authors have read and agreed to the published version of the manuscript.</w:t>
      </w:r>
      <w:del w:id="6200" w:author="HSY" w:date="2023-03-18T00:26:00Z">
        <w:r w:rsidR="00C07A82" w:rsidRPr="008F205B" w:rsidDel="00E304D3">
          <w:rPr>
            <w:highlight w:val="cyan"/>
            <w:rPrChange w:id="6201" w:author="HSY" w:date="2023-03-18T00:36:00Z">
              <w:rPr/>
            </w:rPrChange>
          </w:rPr>
          <w:delText>”</w:delText>
        </w:r>
        <w:r w:rsidR="00EC2561" w:rsidRPr="008F205B" w:rsidDel="00E304D3">
          <w:rPr>
            <w:highlight w:val="cyan"/>
            <w:rPrChange w:id="6202" w:author="HSY" w:date="2023-03-18T00:36:00Z">
              <w:rPr/>
            </w:rPrChange>
          </w:rPr>
          <w:delText xml:space="preserve"> </w:delText>
        </w:r>
        <w:r w:rsidR="00093689" w:rsidRPr="008F205B" w:rsidDel="00E304D3">
          <w:rPr>
            <w:highlight w:val="cyan"/>
            <w:rPrChange w:id="6203" w:author="HSY" w:date="2023-03-18T00:36:00Z">
              <w:rPr/>
            </w:rPrChange>
          </w:rPr>
          <w:delText xml:space="preserve">Please turn to the </w:delText>
        </w:r>
        <w:r w:rsidR="00AE6FCB" w:rsidRPr="008F205B" w:rsidDel="00E304D3">
          <w:rPr>
            <w:highlight w:val="cyan"/>
            <w:rPrChange w:id="6204" w:author="HSY" w:date="2023-03-18T00:36:00Z">
              <w:rPr>
                <w:rStyle w:val="a8"/>
              </w:rPr>
            </w:rPrChange>
          </w:rPr>
          <w:delText>CRediT taxonomy</w:delText>
        </w:r>
        <w:r w:rsidR="00093689" w:rsidRPr="008F205B" w:rsidDel="00E304D3">
          <w:rPr>
            <w:highlight w:val="cyan"/>
            <w:rPrChange w:id="6205" w:author="HSY" w:date="2023-03-18T00:36:00Z">
              <w:rPr/>
            </w:rPrChange>
          </w:rPr>
          <w:delText xml:space="preserve"> </w:delText>
        </w:r>
        <w:r w:rsidRPr="008F205B" w:rsidDel="00E304D3">
          <w:rPr>
            <w:highlight w:val="cyan"/>
            <w:rPrChange w:id="6206" w:author="HSY" w:date="2023-03-18T00:36:00Z">
              <w:rPr/>
            </w:rPrChange>
          </w:rPr>
          <w:delText>for the term explanation. Authorship must be limited to those who have contributed substantially to the work reported.</w:delText>
        </w:r>
      </w:del>
    </w:p>
    <w:p w14:paraId="15836FC4" w14:textId="205E12D2" w:rsidR="00AA0092" w:rsidRDefault="00E94B1B" w:rsidP="00AA0092">
      <w:pPr>
        <w:pStyle w:val="MDPI62BackMatter"/>
      </w:pPr>
      <w:r w:rsidRPr="00613B31">
        <w:rPr>
          <w:b/>
        </w:rPr>
        <w:t>Funding</w:t>
      </w:r>
      <w:commentRangeStart w:id="6207"/>
      <w:r w:rsidRPr="00613B31">
        <w:rPr>
          <w:b/>
        </w:rPr>
        <w:t>:</w:t>
      </w:r>
      <w:r w:rsidRPr="00613B31">
        <w:t xml:space="preserve"> </w:t>
      </w:r>
      <w:r w:rsidR="00AA0092" w:rsidRPr="008F205B">
        <w:rPr>
          <w:highlight w:val="cyan"/>
          <w:rPrChange w:id="6208" w:author="HSY" w:date="2023-03-18T00:36:00Z">
            <w:rPr/>
          </w:rPrChange>
        </w:rPr>
        <w:t>This work was supported by a grant from the National Institute of Environmental Research (NIER), funded by the Ministry of Environment (ME) of the Republic of Korea (NIER-2023-01-01-043).</w:t>
      </w:r>
      <w:commentRangeEnd w:id="6207"/>
      <w:r w:rsidR="00AA0092" w:rsidRPr="008F205B">
        <w:rPr>
          <w:rStyle w:val="ab"/>
          <w:rFonts w:eastAsia="SimSun"/>
          <w:noProof/>
          <w:snapToGrid/>
          <w:highlight w:val="cyan"/>
          <w:lang w:eastAsia="zh-CN" w:bidi="ar-SA"/>
          <w:rPrChange w:id="6209" w:author="HSY" w:date="2023-03-18T00:36:00Z">
            <w:rPr>
              <w:rStyle w:val="ab"/>
              <w:rFonts w:eastAsia="SimSun"/>
              <w:noProof/>
              <w:snapToGrid/>
              <w:lang w:eastAsia="zh-CN" w:bidi="ar-SA"/>
            </w:rPr>
          </w:rPrChange>
        </w:rPr>
        <w:commentReference w:id="6207"/>
      </w:r>
    </w:p>
    <w:p w14:paraId="2D865DC2" w14:textId="77777777" w:rsidR="00AA0092" w:rsidRDefault="00AA0092" w:rsidP="00E94B1B">
      <w:pPr>
        <w:pStyle w:val="MDPI62BackMatter"/>
      </w:pPr>
    </w:p>
    <w:p w14:paraId="552779A0" w14:textId="62FBF041" w:rsidR="00685C35" w:rsidRPr="00685C35" w:rsidRDefault="00685C35" w:rsidP="00685C35">
      <w:pPr>
        <w:pStyle w:val="MDPI62BackMatter"/>
      </w:pPr>
      <w:r w:rsidRPr="00685C35">
        <w:rPr>
          <w:b/>
        </w:rPr>
        <w:lastRenderedPageBreak/>
        <w:t>Data Availability Statement:</w:t>
      </w:r>
      <w:r w:rsidRPr="00685C35">
        <w:t xml:space="preserve"> </w:t>
      </w:r>
      <w:ins w:id="6210" w:author="Hi" w:date="2023-03-18T23:52:00Z">
        <w:r w:rsidR="00E84EF0" w:rsidRPr="00E84EF0">
          <w:rPr>
            <w:highlight w:val="cyan"/>
            <w:rPrChange w:id="6211" w:author="Hi" w:date="2023-03-18T23:53:00Z">
              <w:rPr/>
            </w:rPrChange>
          </w:rPr>
          <w:t>The datasets used and analyzed during the current study are available from the corresponding author upon request.</w:t>
        </w:r>
      </w:ins>
      <w:del w:id="6212" w:author="Hi" w:date="2023-03-18T23:52:00Z">
        <w:r w:rsidRPr="00AA0092" w:rsidDel="00E84EF0">
          <w:rPr>
            <w:highlight w:val="yellow"/>
          </w:rPr>
          <w:delText xml:space="preserve">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w:delText>
        </w:r>
        <w:r w:rsidR="00C07A82" w:rsidDel="00E84EF0">
          <w:rPr>
            <w:highlight w:val="yellow"/>
          </w:rPr>
          <w:delText>“</w:delText>
        </w:r>
        <w:r w:rsidRPr="00AA0092" w:rsidDel="00E84EF0">
          <w:rPr>
            <w:highlight w:val="yellow"/>
          </w:rPr>
          <w:delText>MDPI Research Data Policies</w:delText>
        </w:r>
        <w:r w:rsidR="00C07A82" w:rsidDel="00E84EF0">
          <w:rPr>
            <w:highlight w:val="yellow"/>
          </w:rPr>
          <w:delText>”</w:delText>
        </w:r>
        <w:r w:rsidRPr="00AA0092" w:rsidDel="00E84EF0">
          <w:rPr>
            <w:highlight w:val="yellow"/>
          </w:rPr>
          <w:delText xml:space="preserve"> at https://www.mdpi.com/ethics.</w:delText>
        </w:r>
      </w:del>
    </w:p>
    <w:p w14:paraId="6671BFAC" w14:textId="326E8A43" w:rsidR="00E94B1B" w:rsidRPr="00613B31" w:rsidRDefault="00E94B1B" w:rsidP="00E94B1B">
      <w:pPr>
        <w:pStyle w:val="MDPI62BackMatter"/>
      </w:pPr>
      <w:r w:rsidRPr="00613B31">
        <w:rPr>
          <w:b/>
        </w:rPr>
        <w:t>Acknowledgments:</w:t>
      </w:r>
      <w:r w:rsidRPr="00613B31">
        <w:t xml:space="preserve"> </w:t>
      </w:r>
      <w:ins w:id="6213" w:author="HSY" w:date="2023-03-17T23:21:00Z">
        <w:r w:rsidR="00BA5BB4" w:rsidRPr="00BD66B7">
          <w:rPr>
            <w:highlight w:val="cyan"/>
            <w:rPrChange w:id="6214" w:author="HSY" w:date="2023-03-17T23:23:00Z">
              <w:rPr/>
            </w:rPrChange>
          </w:rPr>
          <w:t>This paper was supported by National Institute of Environment Research (NIER) in 2023</w:t>
        </w:r>
        <w:r w:rsidR="00543D7C" w:rsidRPr="00BD66B7">
          <w:rPr>
            <w:highlight w:val="cyan"/>
            <w:rPrChange w:id="6215" w:author="HSY" w:date="2023-03-17T23:23:00Z">
              <w:rPr>
                <w:highlight w:val="yellow"/>
              </w:rPr>
            </w:rPrChange>
          </w:rPr>
          <w:t xml:space="preserve"> </w:t>
        </w:r>
      </w:ins>
      <w:ins w:id="6216" w:author="HSY" w:date="2023-03-17T23:23:00Z">
        <w:r w:rsidR="00543D7C" w:rsidRPr="00BD66B7">
          <w:rPr>
            <w:highlight w:val="cyan"/>
            <w:rPrChange w:id="6217" w:author="HSY" w:date="2023-03-17T23:23:00Z">
              <w:rPr/>
            </w:rPrChange>
          </w:rPr>
          <w:t>and</w:t>
        </w:r>
      </w:ins>
      <w:ins w:id="6218" w:author="HSY" w:date="2023-03-17T23:22:00Z">
        <w:r w:rsidR="00543D7C" w:rsidRPr="00BD66B7">
          <w:rPr>
            <w:highlight w:val="cyan"/>
            <w:rPrChange w:id="6219" w:author="HSY" w:date="2023-03-17T23:23:00Z">
              <w:rPr/>
            </w:rPrChange>
          </w:rPr>
          <w:t xml:space="preserve"> </w:t>
        </w:r>
        <w:r w:rsidR="00543D7C" w:rsidRPr="00BD66B7">
          <w:rPr>
            <w:szCs w:val="18"/>
            <w:highlight w:val="cyan"/>
            <w:rPrChange w:id="6220" w:author="HSY" w:date="2023-03-17T23:23:00Z">
              <w:rPr>
                <w:szCs w:val="18"/>
              </w:rPr>
            </w:rPrChange>
          </w:rPr>
          <w:t xml:space="preserve">we would like to thank </w:t>
        </w:r>
        <w:proofErr w:type="spellStart"/>
        <w:r w:rsidR="00543D7C" w:rsidRPr="00BD66B7">
          <w:rPr>
            <w:szCs w:val="18"/>
            <w:highlight w:val="cyan"/>
            <w:rPrChange w:id="6221" w:author="HSY" w:date="2023-03-17T23:23:00Z">
              <w:rPr>
                <w:rFonts w:asciiTheme="majorHAnsi" w:hAnsiTheme="majorHAnsi"/>
                <w:szCs w:val="18"/>
              </w:rPr>
            </w:rPrChange>
          </w:rPr>
          <w:t>Editage</w:t>
        </w:r>
        <w:proofErr w:type="spellEnd"/>
        <w:r w:rsidR="00543D7C" w:rsidRPr="00BD66B7">
          <w:rPr>
            <w:szCs w:val="18"/>
            <w:highlight w:val="cyan"/>
            <w:rPrChange w:id="6222" w:author="HSY" w:date="2023-03-17T23:23:00Z">
              <w:rPr>
                <w:rFonts w:asciiTheme="majorHAnsi" w:hAnsiTheme="majorHAnsi"/>
                <w:szCs w:val="18"/>
              </w:rPr>
            </w:rPrChange>
          </w:rPr>
          <w:t xml:space="preserve"> (www.editage.co.kr) for English language editing.</w:t>
        </w:r>
      </w:ins>
      <w:ins w:id="6223" w:author="HSY" w:date="2023-03-17T23:21:00Z">
        <w:r w:rsidR="00BA5BB4" w:rsidRPr="00BD66B7">
          <w:rPr>
            <w:highlight w:val="cyan"/>
            <w:rPrChange w:id="6224" w:author="HSY" w:date="2023-03-17T23:23:00Z">
              <w:rPr/>
            </w:rPrChange>
          </w:rPr>
          <w:t xml:space="preserve"> </w:t>
        </w:r>
      </w:ins>
      <w:del w:id="6225" w:author="HSY" w:date="2023-03-17T23:21:00Z">
        <w:r w:rsidR="00EC2561" w:rsidRPr="00BD66B7" w:rsidDel="00BA5BB4">
          <w:rPr>
            <w:highlight w:val="cyan"/>
            <w:rPrChange w:id="6226" w:author="HSY" w:date="2023-03-17T23:23:00Z">
              <w:rPr>
                <w:highlight w:val="yellow"/>
              </w:rPr>
            </w:rPrChange>
          </w:rPr>
          <w:delText xml:space="preserve">In this section, you can acknowledge </w:delText>
        </w:r>
        <w:r w:rsidRPr="00BD66B7" w:rsidDel="00BA5BB4">
          <w:rPr>
            <w:highlight w:val="cyan"/>
            <w:rPrChange w:id="6227" w:author="HSY" w:date="2023-03-17T23:23:00Z">
              <w:rPr>
                <w:highlight w:val="yellow"/>
              </w:rPr>
            </w:rPrChange>
          </w:rPr>
          <w:delText>any support given which is not covered by the author contribution or funding sections. This may include administrative and technical support, or donations in kind (e.g., materials used for experiments).</w:delText>
        </w:r>
      </w:del>
    </w:p>
    <w:p w14:paraId="34D30D71" w14:textId="4B6300C0" w:rsidR="00E94B1B" w:rsidRPr="00613B31" w:rsidRDefault="00E94B1B" w:rsidP="00E94B1B">
      <w:pPr>
        <w:pStyle w:val="MDPI62BackMatter"/>
      </w:pPr>
      <w:r w:rsidRPr="00613B31">
        <w:rPr>
          <w:b/>
        </w:rPr>
        <w:t>Conflicts of Interest:</w:t>
      </w:r>
      <w:r w:rsidRPr="00613B31">
        <w:t xml:space="preserve"> </w:t>
      </w:r>
      <w:del w:id="6228" w:author="HSY" w:date="2023-03-17T23:20:00Z">
        <w:r w:rsidRPr="00E84EF0" w:rsidDel="00427F5B">
          <w:rPr>
            <w:highlight w:val="cyan"/>
            <w:rPrChange w:id="6229" w:author="Hi" w:date="2023-03-18T23:52:00Z">
              <w:rPr>
                <w:highlight w:val="yellow"/>
              </w:rPr>
            </w:rPrChange>
          </w:rPr>
          <w:delText xml:space="preserve">Declare conflicts of interest or state </w:delText>
        </w:r>
        <w:r w:rsidR="00C07A82" w:rsidRPr="00E84EF0" w:rsidDel="00427F5B">
          <w:rPr>
            <w:highlight w:val="cyan"/>
            <w:rPrChange w:id="6230" w:author="Hi" w:date="2023-03-18T23:52:00Z">
              <w:rPr>
                <w:highlight w:val="yellow"/>
              </w:rPr>
            </w:rPrChange>
          </w:rPr>
          <w:delText>“</w:delText>
        </w:r>
      </w:del>
      <w:r w:rsidRPr="00E84EF0">
        <w:rPr>
          <w:highlight w:val="cyan"/>
          <w:rPrChange w:id="6231" w:author="Hi" w:date="2023-03-18T23:52:00Z">
            <w:rPr>
              <w:highlight w:val="yellow"/>
            </w:rPr>
          </w:rPrChange>
        </w:rPr>
        <w:t>The authors declare no conflict of interest.</w:t>
      </w:r>
      <w:ins w:id="6232" w:author="Hi" w:date="2023-03-18T23:52:00Z">
        <w:r w:rsidR="00E84EF0" w:rsidRPr="00E84EF0">
          <w:rPr>
            <w:highlight w:val="cyan"/>
          </w:rPr>
          <w:t xml:space="preserve"> </w:t>
        </w:r>
        <w:r w:rsidR="00E84EF0" w:rsidRPr="00E84EF0">
          <w:rPr>
            <w:highlight w:val="cyan"/>
            <w:rPrChange w:id="6233" w:author="Hi" w:date="2023-03-18T23:52:00Z">
              <w:rPr/>
            </w:rPrChange>
          </w:rPr>
          <w:t>The funders had no role in the design of the study; in the collection, analyses, or interpretation of data; in the writing of the manuscript, or in the decision to publish the results.</w:t>
        </w:r>
      </w:ins>
      <w:del w:id="6234" w:author="HSY" w:date="2023-03-17T23:20:00Z">
        <w:r w:rsidR="00C07A82" w:rsidRPr="00E84EF0" w:rsidDel="00427F5B">
          <w:rPr>
            <w:highlight w:val="cyan"/>
            <w:rPrChange w:id="6235" w:author="Hi" w:date="2023-03-18T23:52:00Z">
              <w:rPr>
                <w:highlight w:val="yellow"/>
              </w:rPr>
            </w:rPrChange>
          </w:rPr>
          <w:delText>”</w:delText>
        </w:r>
      </w:del>
      <w:r w:rsidRPr="00E84EF0">
        <w:rPr>
          <w:highlight w:val="cyan"/>
          <w:rPrChange w:id="6236" w:author="Hi" w:date="2023-03-18T23:52:00Z">
            <w:rPr>
              <w:highlight w:val="yellow"/>
            </w:rPr>
          </w:rPrChange>
        </w:rPr>
        <w:t xml:space="preserve"> </w:t>
      </w:r>
      <w:del w:id="6237" w:author="HSY" w:date="2023-03-17T23:20:00Z">
        <w:r w:rsidRPr="00AA0092" w:rsidDel="00427F5B">
          <w:rPr>
            <w:highlight w:val="yellow"/>
          </w:rPr>
          <w:delText xml:space="preserve">Authors must identify and declare any personal circumstances or interest that may be perceived as inappropriately influencing the representation or interpretation of reported research results. </w:delText>
        </w:r>
        <w:r w:rsidR="00C9282A" w:rsidRPr="00AA0092" w:rsidDel="00427F5B">
          <w:rPr>
            <w:highlight w:val="yellow"/>
          </w:rPr>
          <w:delText>Any role of the funders in the design of the study; in the collection, analyses or interpretation of data; in the writing of the manuscript; or in the decision to publish the results must be declared in this section</w:delText>
        </w:r>
        <w:r w:rsidRPr="00AA0092" w:rsidDel="00427F5B">
          <w:rPr>
            <w:highlight w:val="yellow"/>
          </w:rPr>
          <w:delText xml:space="preserve">. If there is no role, please state </w:delText>
        </w:r>
        <w:r w:rsidR="00C07A82" w:rsidDel="00427F5B">
          <w:rPr>
            <w:highlight w:val="yellow"/>
          </w:rPr>
          <w:delText>“</w:delText>
        </w:r>
        <w:r w:rsidR="002E15A6" w:rsidRPr="00AA0092" w:rsidDel="00427F5B">
          <w:rPr>
            <w:highlight w:val="yellow"/>
          </w:rPr>
          <w:delText>The funders had no role in the design of the study; in the collection, analyses, or interpretation of data; in the writing of the manuscript; or in the decision to publish the results</w:delText>
        </w:r>
        <w:r w:rsidR="00C07A82" w:rsidDel="00427F5B">
          <w:rPr>
            <w:highlight w:val="yellow"/>
          </w:rPr>
          <w:delText>”</w:delText>
        </w:r>
        <w:r w:rsidRPr="00AA0092" w:rsidDel="00427F5B">
          <w:rPr>
            <w:highlight w:val="yellow"/>
          </w:rPr>
          <w:delText>.</w:delText>
        </w:r>
      </w:del>
    </w:p>
    <w:p w14:paraId="1FB7675E" w14:textId="77777777" w:rsidR="00192D2B" w:rsidRDefault="00192D2B" w:rsidP="00E94B1B">
      <w:pPr>
        <w:adjustRightInd w:val="0"/>
        <w:snapToGrid w:val="0"/>
        <w:spacing w:before="240" w:after="60" w:line="228" w:lineRule="auto"/>
        <w:ind w:left="2608"/>
        <w:rPr>
          <w:b/>
          <w:bCs/>
          <w:szCs w:val="18"/>
          <w:lang w:bidi="en-US"/>
        </w:rPr>
      </w:pPr>
      <w:r>
        <w:rPr>
          <w:b/>
          <w:bCs/>
          <w:szCs w:val="18"/>
          <w:lang w:bidi="en-US"/>
        </w:rPr>
        <w:br w:type="page"/>
      </w:r>
    </w:p>
    <w:p w14:paraId="0D322035" w14:textId="77777777" w:rsidR="00E94B1B" w:rsidRPr="00FA04F1" w:rsidRDefault="00E94B1B" w:rsidP="00C85962">
      <w:pPr>
        <w:pStyle w:val="MDPI21heading1"/>
        <w:ind w:left="0"/>
      </w:pPr>
      <w:commentRangeStart w:id="6238"/>
      <w:commentRangeStart w:id="6239"/>
      <w:r w:rsidRPr="00FA04F1">
        <w:lastRenderedPageBreak/>
        <w:t>References</w:t>
      </w:r>
      <w:commentRangeEnd w:id="6238"/>
      <w:r w:rsidR="00EC1862">
        <w:rPr>
          <w:rStyle w:val="ab"/>
          <w:rFonts w:eastAsia="SimSun"/>
          <w:b w:val="0"/>
          <w:noProof/>
          <w:snapToGrid/>
          <w:lang w:eastAsia="zh-CN" w:bidi="ar-SA"/>
        </w:rPr>
        <w:commentReference w:id="6238"/>
      </w:r>
      <w:commentRangeEnd w:id="6239"/>
      <w:r w:rsidR="00036759">
        <w:rPr>
          <w:rStyle w:val="ab"/>
          <w:rFonts w:eastAsia="SimSun"/>
          <w:b w:val="0"/>
          <w:noProof/>
          <w:snapToGrid/>
          <w:lang w:eastAsia="zh-CN" w:bidi="ar-SA"/>
        </w:rPr>
        <w:commentReference w:id="6239"/>
      </w:r>
    </w:p>
    <w:p w14:paraId="7A6EAC40" w14:textId="77777777" w:rsidR="00E94B1B" w:rsidRPr="00325902" w:rsidRDefault="00E94B1B" w:rsidP="00AE6FCB">
      <w:pPr>
        <w:pStyle w:val="MDPI71References"/>
        <w:numPr>
          <w:ilvl w:val="0"/>
          <w:numId w:val="0"/>
        </w:numPr>
        <w:ind w:left="425"/>
        <w:rPr>
          <w:del w:id="6240" w:author="Author" w:date="2023-03-17T07:19:00Z"/>
        </w:rPr>
      </w:pPr>
      <w:del w:id="6241" w:author="Author" w:date="2023-03-17T07:19:00Z">
        <w:r w:rsidRPr="00325902">
          <w:delText xml:space="preserve">References must be numbered in order of appearance in the text (including citations in tables and legends) and listed individually at the end of the manuscript. We recommend preparing the references with a bibliography software package, such as EndNote, ReferenceManager or Zotero to avoid typing mistakes and </w:delText>
        </w:r>
        <w:r>
          <w:delText>duplicated references. Include the digital object identifier (DOI) for all references where available.</w:delText>
        </w:r>
      </w:del>
    </w:p>
    <w:p w14:paraId="02D2FB68" w14:textId="77777777" w:rsidR="00E94B1B" w:rsidRPr="00325902" w:rsidRDefault="00E94B1B" w:rsidP="00AE6FCB">
      <w:pPr>
        <w:pStyle w:val="MDPI71References"/>
        <w:numPr>
          <w:ilvl w:val="0"/>
          <w:numId w:val="0"/>
        </w:numPr>
        <w:ind w:left="425"/>
        <w:rPr>
          <w:del w:id="6242" w:author="Author" w:date="2023-03-17T07:19:00Z"/>
        </w:rPr>
      </w:pPr>
    </w:p>
    <w:p w14:paraId="73036479" w14:textId="77777777" w:rsidR="00E94B1B" w:rsidRPr="00325902" w:rsidRDefault="00B15302" w:rsidP="00AE6FCB">
      <w:pPr>
        <w:pStyle w:val="MDPI71References"/>
        <w:numPr>
          <w:ilvl w:val="0"/>
          <w:numId w:val="0"/>
        </w:numPr>
        <w:ind w:left="425"/>
        <w:rPr>
          <w:del w:id="6243" w:author="Author" w:date="2023-03-17T07:19:00Z"/>
        </w:rPr>
      </w:pPr>
      <w:del w:id="6244" w:author="Author" w:date="2023-03-17T07:19:00Z">
        <w:r>
          <w:delText>Citations and references in the Supplementary Materials</w:delText>
        </w:r>
        <w:r w:rsidR="00EC2561">
          <w:delText xml:space="preserve"> are permitted </w:delText>
        </w:r>
        <w:r w:rsidR="00E94B1B" w:rsidRPr="00325902">
          <w:delText xml:space="preserve">provided that they also appear in the reference list here. </w:delText>
        </w:r>
      </w:del>
    </w:p>
    <w:p w14:paraId="64326FCA" w14:textId="77777777" w:rsidR="00E94B1B" w:rsidRPr="00325902" w:rsidRDefault="00E94B1B" w:rsidP="00AE6FCB">
      <w:pPr>
        <w:pStyle w:val="MDPI71References"/>
        <w:numPr>
          <w:ilvl w:val="0"/>
          <w:numId w:val="0"/>
        </w:numPr>
        <w:ind w:left="425"/>
        <w:rPr>
          <w:del w:id="6245" w:author="Author" w:date="2023-03-17T07:19:00Z"/>
        </w:rPr>
      </w:pPr>
    </w:p>
    <w:p w14:paraId="7DF796A2" w14:textId="77777777" w:rsidR="00E94B1B" w:rsidRPr="00325902" w:rsidRDefault="00E94B1B" w:rsidP="00AE6FCB">
      <w:pPr>
        <w:pStyle w:val="MDPI71References"/>
        <w:numPr>
          <w:ilvl w:val="0"/>
          <w:numId w:val="0"/>
        </w:numPr>
        <w:ind w:left="425"/>
        <w:rPr>
          <w:del w:id="6246" w:author="Author" w:date="2023-03-17T07:19:00Z"/>
        </w:rPr>
      </w:pPr>
      <w:del w:id="6247" w:author="Author" w:date="2023-03-17T07:19:00Z">
        <w:r w:rsidRPr="00325902">
          <w:delText>In the text, reference numbers should be placed in square brackets [ ]</w:delText>
        </w:r>
        <w:r w:rsidR="00EC2561">
          <w:delText xml:space="preserve"> and placed before the punctuation; for example </w:delText>
        </w:r>
        <w:r w:rsidRPr="00325902">
          <w:delText>[1], [1–3] or [1,3]. For embedded citations in the text with pagination, use both parentheses and brackets to indicate the reference number and page numbers; for example [5] (p. 10), or [6] (pp. 101–105).</w:delText>
        </w:r>
      </w:del>
    </w:p>
    <w:p w14:paraId="1E5AC787" w14:textId="77777777" w:rsidR="00E94B1B" w:rsidRPr="00325902" w:rsidRDefault="00E94B1B" w:rsidP="00AE6FCB">
      <w:pPr>
        <w:pStyle w:val="MDPI71References"/>
        <w:numPr>
          <w:ilvl w:val="0"/>
          <w:numId w:val="0"/>
        </w:numPr>
        <w:ind w:left="425"/>
        <w:rPr>
          <w:del w:id="6248" w:author="Author" w:date="2023-03-17T07:19:00Z"/>
        </w:rPr>
      </w:pPr>
    </w:p>
    <w:p w14:paraId="1BA5577E" w14:textId="77777777" w:rsidR="00E94B1B" w:rsidRDefault="00E94B1B" w:rsidP="00E94B1B">
      <w:pPr>
        <w:pStyle w:val="MDPI71References"/>
        <w:numPr>
          <w:ilvl w:val="0"/>
          <w:numId w:val="4"/>
        </w:numPr>
        <w:ind w:left="425" w:hanging="425"/>
        <w:rPr>
          <w:del w:id="6249" w:author="Author" w:date="2023-03-17T07:19:00Z"/>
        </w:rPr>
      </w:pPr>
      <w:del w:id="6250" w:author="Author" w:date="2023-03-17T07:19:00Z">
        <w:r>
          <w:delText xml:space="preserve">Author 1, A.B.; Author 2, C.D. Title of the article. </w:delText>
        </w:r>
        <w:r>
          <w:rPr>
            <w:i/>
          </w:rPr>
          <w:delText>Abbreviated Journal Name</w:delText>
        </w:r>
        <w:r>
          <w:delText xml:space="preserve"> </w:delText>
        </w:r>
        <w:r>
          <w:rPr>
            <w:b/>
          </w:rPr>
          <w:delText>Year</w:delText>
        </w:r>
        <w:r>
          <w:delText xml:space="preserve">, </w:delText>
        </w:r>
        <w:r>
          <w:rPr>
            <w:i/>
          </w:rPr>
          <w:delText>Volume</w:delText>
        </w:r>
        <w:r>
          <w:delText>, page range.</w:delText>
        </w:r>
      </w:del>
    </w:p>
    <w:p w14:paraId="311A4142" w14:textId="77777777" w:rsidR="00E94B1B" w:rsidRDefault="00E94B1B" w:rsidP="00E94B1B">
      <w:pPr>
        <w:pStyle w:val="MDPI71References"/>
        <w:numPr>
          <w:ilvl w:val="0"/>
          <w:numId w:val="4"/>
        </w:numPr>
        <w:ind w:left="425" w:hanging="425"/>
        <w:rPr>
          <w:del w:id="6251" w:author="Author" w:date="2023-03-17T07:19:00Z"/>
        </w:rPr>
      </w:pPr>
      <w:del w:id="6252" w:author="Author" w:date="2023-03-17T07:19:00Z">
        <w:r>
          <w:delText xml:space="preserve">Author 1, A.; Author 2, B. Title of the chapter. In </w:delText>
        </w:r>
        <w:r>
          <w:rPr>
            <w:i/>
          </w:rPr>
          <w:delText>Book Title</w:delText>
        </w:r>
        <w:r>
          <w:delText>, 2nd ed.; Editor 1, A., Editor 2, B., Eds.; Publisher: Publisher Location, Country, 2007; Volume 3, pp. 154–196.</w:delText>
        </w:r>
      </w:del>
    </w:p>
    <w:p w14:paraId="57465B90" w14:textId="77777777" w:rsidR="00E94B1B" w:rsidRDefault="00E94B1B" w:rsidP="00E94B1B">
      <w:pPr>
        <w:pStyle w:val="MDPI71References"/>
        <w:numPr>
          <w:ilvl w:val="0"/>
          <w:numId w:val="4"/>
        </w:numPr>
        <w:ind w:left="425" w:hanging="425"/>
        <w:rPr>
          <w:del w:id="6253" w:author="Author" w:date="2023-03-17T07:19:00Z"/>
        </w:rPr>
      </w:pPr>
      <w:del w:id="6254" w:author="Author" w:date="2023-03-17T07:19:00Z">
        <w:r>
          <w:delText xml:space="preserve">Author 1, A.; Author 2, B. </w:delText>
        </w:r>
        <w:r>
          <w:rPr>
            <w:i/>
          </w:rPr>
          <w:delText>Book Title</w:delText>
        </w:r>
        <w:r>
          <w:delText>, 3rd ed.; Publisher: Publisher Location, Country, 2008; pp. 154–196.</w:delText>
        </w:r>
      </w:del>
    </w:p>
    <w:p w14:paraId="4133944E" w14:textId="77777777" w:rsidR="00E94B1B" w:rsidRPr="00325902" w:rsidRDefault="00E94B1B" w:rsidP="00E94B1B">
      <w:pPr>
        <w:pStyle w:val="MDPI71References"/>
        <w:numPr>
          <w:ilvl w:val="0"/>
          <w:numId w:val="3"/>
        </w:numPr>
        <w:ind w:left="425" w:hanging="425"/>
        <w:rPr>
          <w:del w:id="6255" w:author="Author" w:date="2023-03-17T07:19:00Z"/>
        </w:rPr>
      </w:pPr>
      <w:del w:id="6256" w:author="Author" w:date="2023-03-17T07:19:00Z">
        <w:r w:rsidRPr="00325902">
          <w:delText xml:space="preserve">Author 1, A.B.; Author 2, C. Title of Unpublished Work. </w:delText>
        </w:r>
        <w:r w:rsidRPr="00325902">
          <w:rPr>
            <w:i/>
          </w:rPr>
          <w:delText>Abbreviated Journal Name</w:delText>
        </w:r>
        <w:r w:rsidRPr="00FD4509">
          <w:delText xml:space="preserve"> </w:delText>
        </w:r>
        <w:r w:rsidR="00B11D9B">
          <w:delText>year,</w:delText>
        </w:r>
        <w:r w:rsidR="00B11D9B">
          <w:rPr>
            <w:i/>
          </w:rPr>
          <w:delText xml:space="preserve"> phrase indicating stage of publication (submitted; accepted; in press)</w:delText>
        </w:r>
        <w:r w:rsidRPr="00325902">
          <w:delText>.</w:delText>
        </w:r>
      </w:del>
    </w:p>
    <w:p w14:paraId="72CD4AE0" w14:textId="77777777" w:rsidR="00E94B1B" w:rsidRPr="00325902" w:rsidRDefault="00E94B1B" w:rsidP="00E94B1B">
      <w:pPr>
        <w:pStyle w:val="MDPI71References"/>
        <w:numPr>
          <w:ilvl w:val="0"/>
          <w:numId w:val="3"/>
        </w:numPr>
        <w:ind w:left="425" w:hanging="425"/>
        <w:rPr>
          <w:del w:id="6257" w:author="Author" w:date="2023-03-17T07:19:00Z"/>
        </w:rPr>
      </w:pPr>
      <w:del w:id="6258" w:author="Author" w:date="2023-03-17T07:19:00Z">
        <w:r w:rsidRPr="00325902">
          <w:delText>Author 1, A.B. (University, City, State, Country); Author 2, C. (Institute, City, State, Country). Personal communication, 2012.</w:delText>
        </w:r>
      </w:del>
    </w:p>
    <w:p w14:paraId="48BE6BB6" w14:textId="77777777" w:rsidR="00E94B1B" w:rsidRPr="00325902" w:rsidRDefault="00E94B1B" w:rsidP="00E94B1B">
      <w:pPr>
        <w:pStyle w:val="MDPI71References"/>
        <w:numPr>
          <w:ilvl w:val="0"/>
          <w:numId w:val="3"/>
        </w:numPr>
        <w:ind w:left="425" w:hanging="425"/>
        <w:rPr>
          <w:del w:id="6259" w:author="Author" w:date="2023-03-17T07:19:00Z"/>
        </w:rPr>
      </w:pPr>
      <w:del w:id="6260" w:author="Author" w:date="2023-03-17T07:19:00Z">
        <w:r w:rsidRPr="00325902">
          <w:delText xml:space="preserve">Author 1, A.B.; Author 2, C.D.; Author 3, E.F. Title of Presentation. </w:delText>
        </w:r>
        <w:r w:rsidR="00B11D9B">
          <w:delText>In Proceedings of the Name of the Conference, Location of Conference, Country, Date of Conference (Day Month Year).</w:delText>
        </w:r>
      </w:del>
    </w:p>
    <w:p w14:paraId="4C36F42B" w14:textId="77777777" w:rsidR="00E94B1B" w:rsidRPr="00325902" w:rsidRDefault="00E94B1B" w:rsidP="00E94B1B">
      <w:pPr>
        <w:pStyle w:val="MDPI71References"/>
        <w:numPr>
          <w:ilvl w:val="0"/>
          <w:numId w:val="3"/>
        </w:numPr>
        <w:ind w:left="425" w:hanging="425"/>
        <w:rPr>
          <w:del w:id="6261" w:author="Author" w:date="2023-03-17T07:19:00Z"/>
        </w:rPr>
      </w:pPr>
      <w:del w:id="6262" w:author="Author" w:date="2023-03-17T07:19:00Z">
        <w:r w:rsidRPr="00325902">
          <w:delText>Author 1, A.B. Title of Thesis. Level of Thesis, Degree-Granting University, Location of University, Date of Completion.</w:delText>
        </w:r>
      </w:del>
    </w:p>
    <w:p w14:paraId="7341E14C" w14:textId="77777777" w:rsidR="00685C35" w:rsidRDefault="00E94B1B" w:rsidP="00E94B1B">
      <w:pPr>
        <w:pStyle w:val="MDPI71References"/>
        <w:numPr>
          <w:ilvl w:val="0"/>
          <w:numId w:val="3"/>
        </w:numPr>
        <w:ind w:left="425" w:hanging="425"/>
        <w:rPr>
          <w:del w:id="6263" w:author="Author" w:date="2023-03-17T07:19:00Z"/>
        </w:rPr>
      </w:pPr>
      <w:del w:id="6264" w:author="Author" w:date="2023-03-17T07:19:00Z">
        <w:r w:rsidRPr="00325902">
          <w:delText>Title of Site. Available online: URL (accessed on Day Month Year).</w:delText>
        </w:r>
      </w:del>
    </w:p>
    <w:p w14:paraId="416D0BFB" w14:textId="77777777" w:rsidR="00E94B1B" w:rsidRDefault="00685C35" w:rsidP="00685C35">
      <w:pPr>
        <w:pStyle w:val="MDPI63Notes"/>
        <w:rPr>
          <w:del w:id="6265" w:author="Author" w:date="2023-03-17T07:19:00Z"/>
        </w:rPr>
      </w:pPr>
      <w:del w:id="6266" w:author="Author" w:date="2023-03-17T07:19:00Z">
        <w:r w:rsidRPr="00685C35">
          <w:rPr>
            <w:b/>
          </w:rPr>
          <w:delText>Disclaimer/Publisher’s Note:</w:delText>
        </w:r>
        <w:r w:rsidRPr="00685C35">
          <w:delTex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delText>
        </w:r>
      </w:del>
    </w:p>
    <w:p w14:paraId="47C009B7" w14:textId="50BCC03C" w:rsidR="006A677B" w:rsidRPr="00305E0A" w:rsidRDefault="006A677B" w:rsidP="006A677B">
      <w:pPr>
        <w:pStyle w:val="MDPI71References"/>
        <w:rPr>
          <w:color w:val="000000" w:themeColor="text1"/>
          <w:rPrChange w:id="6267" w:author="Author" w:date="2023-03-17T07:19:00Z">
            <w:rPr/>
          </w:rPrChange>
        </w:rPr>
      </w:pPr>
      <w:r w:rsidRPr="00305E0A">
        <w:rPr>
          <w:color w:val="000000" w:themeColor="text1"/>
          <w:rPrChange w:id="6268" w:author="Author" w:date="2023-03-17T07:19:00Z">
            <w:rPr/>
          </w:rPrChange>
        </w:rPr>
        <w:t xml:space="preserve">Kim, S. G. (2017). Green algae and algae warning system. </w:t>
      </w:r>
      <w:r w:rsidRPr="00305E0A">
        <w:rPr>
          <w:i/>
          <w:color w:val="000000" w:themeColor="text1"/>
          <w:rPrChange w:id="6269" w:author="Author" w:date="2023-03-17T07:19:00Z">
            <w:rPr>
              <w:i/>
            </w:rPr>
          </w:rPrChange>
        </w:rPr>
        <w:t>Water for future, 50</w:t>
      </w:r>
      <w:r w:rsidRPr="00305E0A">
        <w:rPr>
          <w:color w:val="000000" w:themeColor="text1"/>
          <w:rPrChange w:id="6270" w:author="Author" w:date="2023-03-17T07:19:00Z">
            <w:rPr/>
          </w:rPrChange>
        </w:rPr>
        <w:t>(7), 22-26.</w:t>
      </w:r>
    </w:p>
    <w:p w14:paraId="491FBCB7" w14:textId="5538F4DC" w:rsidR="006A677B" w:rsidRPr="00305E0A" w:rsidRDefault="006A677B" w:rsidP="006A677B">
      <w:pPr>
        <w:pStyle w:val="MDPI71References"/>
        <w:rPr>
          <w:color w:val="000000" w:themeColor="text1"/>
          <w:rPrChange w:id="6271" w:author="Author" w:date="2023-03-17T07:19:00Z">
            <w:rPr>
              <w:color w:val="0070C0"/>
            </w:rPr>
          </w:rPrChange>
        </w:rPr>
      </w:pPr>
      <w:r w:rsidRPr="002126FA">
        <w:rPr>
          <w:color w:val="000000" w:themeColor="text1"/>
          <w:lang w:val="de-DE"/>
          <w:rPrChange w:id="6272" w:author="HSY" w:date="2023-03-17T22:32:00Z">
            <w:rPr>
              <w:color w:val="0070C0"/>
            </w:rPr>
          </w:rPrChange>
        </w:rPr>
        <w:t xml:space="preserve">Kim, K. B., Jung, M. K., Tsang, Y. F., &amp; Kwon, H. H. (2020). </w:t>
      </w:r>
      <w:r w:rsidRPr="00305E0A">
        <w:rPr>
          <w:color w:val="000000" w:themeColor="text1"/>
          <w:rPrChange w:id="6273" w:author="Author" w:date="2023-03-17T07:19:00Z">
            <w:rPr>
              <w:color w:val="0070C0"/>
            </w:rPr>
          </w:rPrChange>
        </w:rPr>
        <w:t xml:space="preserve">Stochastic modeling of chlorophyll-a for probabilistic assessment and monitoring of algae blooms in the Lower </w:t>
      </w:r>
      <w:proofErr w:type="spellStart"/>
      <w:r w:rsidRPr="00305E0A">
        <w:rPr>
          <w:color w:val="000000" w:themeColor="text1"/>
          <w:rPrChange w:id="6274" w:author="Author" w:date="2023-03-17T07:19:00Z">
            <w:rPr>
              <w:color w:val="0070C0"/>
            </w:rPr>
          </w:rPrChange>
        </w:rPr>
        <w:t>Nakdong</w:t>
      </w:r>
      <w:proofErr w:type="spellEnd"/>
      <w:r w:rsidRPr="00305E0A">
        <w:rPr>
          <w:color w:val="000000" w:themeColor="text1"/>
          <w:rPrChange w:id="6275" w:author="Author" w:date="2023-03-17T07:19:00Z">
            <w:rPr>
              <w:color w:val="0070C0"/>
            </w:rPr>
          </w:rPrChange>
        </w:rPr>
        <w:t xml:space="preserve"> River, South Korea. </w:t>
      </w:r>
      <w:r w:rsidRPr="00305E0A">
        <w:rPr>
          <w:i/>
          <w:color w:val="000000" w:themeColor="text1"/>
          <w:rPrChange w:id="6276" w:author="Author" w:date="2023-03-17T07:19:00Z">
            <w:rPr>
              <w:i/>
              <w:color w:val="0070C0"/>
            </w:rPr>
          </w:rPrChange>
        </w:rPr>
        <w:t>Journal of Hazardous Materials, 400,</w:t>
      </w:r>
      <w:r w:rsidRPr="00305E0A">
        <w:rPr>
          <w:color w:val="000000" w:themeColor="text1"/>
          <w:rPrChange w:id="6277" w:author="Author" w:date="2023-03-17T07:19:00Z">
            <w:rPr>
              <w:color w:val="0070C0"/>
            </w:rPr>
          </w:rPrChange>
        </w:rPr>
        <w:t xml:space="preserve"> 123066.</w:t>
      </w:r>
    </w:p>
    <w:p w14:paraId="107312D7" w14:textId="496F0D79" w:rsidR="006A677B" w:rsidRPr="00305E0A" w:rsidRDefault="006A677B" w:rsidP="006A677B">
      <w:pPr>
        <w:pStyle w:val="MDPI71References"/>
        <w:rPr>
          <w:color w:val="000000" w:themeColor="text1"/>
          <w:rPrChange w:id="6278" w:author="Author" w:date="2023-03-17T07:19:00Z">
            <w:rPr>
              <w:color w:val="0070C0"/>
            </w:rPr>
          </w:rPrChange>
        </w:rPr>
      </w:pPr>
      <w:r w:rsidRPr="002126FA">
        <w:rPr>
          <w:color w:val="000000" w:themeColor="text1"/>
          <w:lang w:val="es-ES"/>
          <w:rPrChange w:id="6279" w:author="HSY" w:date="2023-03-17T22:32:00Z">
            <w:rPr>
              <w:color w:val="0070C0"/>
            </w:rPr>
          </w:rPrChange>
        </w:rPr>
        <w:t xml:space="preserve">Srivastava, A., Ahn, C. Y., Asthana, R. K., Lee, H. G., &amp; Oh, H. M. (2015). </w:t>
      </w:r>
      <w:r w:rsidRPr="00305E0A">
        <w:rPr>
          <w:color w:val="000000" w:themeColor="text1"/>
          <w:rPrChange w:id="6280" w:author="Author" w:date="2023-03-17T07:19:00Z">
            <w:rPr>
              <w:color w:val="0070C0"/>
            </w:rPr>
          </w:rPrChange>
        </w:rPr>
        <w:t xml:space="preserve">Status, alert system, and prediction of cyanobacterial bloom in South Korea. </w:t>
      </w:r>
      <w:r w:rsidRPr="00305E0A">
        <w:rPr>
          <w:i/>
          <w:color w:val="000000" w:themeColor="text1"/>
          <w:rPrChange w:id="6281" w:author="Author" w:date="2023-03-17T07:19:00Z">
            <w:rPr>
              <w:i/>
              <w:color w:val="0070C0"/>
            </w:rPr>
          </w:rPrChange>
        </w:rPr>
        <w:t xml:space="preserve">BioMed </w:t>
      </w:r>
      <w:del w:id="6282" w:author="Author" w:date="2023-03-17T07:19:00Z">
        <w:r>
          <w:rPr>
            <w:i/>
            <w:color w:val="0070C0"/>
          </w:rPr>
          <w:delText>research international</w:delText>
        </w:r>
      </w:del>
      <w:ins w:id="6283" w:author="Author" w:date="2023-03-17T07:19:00Z">
        <w:r w:rsidR="007B4C01" w:rsidRPr="00305E0A">
          <w:rPr>
            <w:i/>
            <w:color w:val="000000" w:themeColor="text1"/>
          </w:rPr>
          <w:t>Research International</w:t>
        </w:r>
      </w:ins>
      <w:r w:rsidRPr="00305E0A">
        <w:rPr>
          <w:i/>
          <w:color w:val="000000" w:themeColor="text1"/>
          <w:rPrChange w:id="6284" w:author="Author" w:date="2023-03-17T07:19:00Z">
            <w:rPr>
              <w:i/>
              <w:color w:val="0070C0"/>
            </w:rPr>
          </w:rPrChange>
        </w:rPr>
        <w:t>, 2015.</w:t>
      </w:r>
    </w:p>
    <w:p w14:paraId="74F64466" w14:textId="2AAA6652" w:rsidR="006A677B" w:rsidRPr="00305E0A" w:rsidRDefault="006A677B" w:rsidP="006A677B">
      <w:pPr>
        <w:pStyle w:val="MDPI71References"/>
        <w:rPr>
          <w:color w:val="000000" w:themeColor="text1"/>
          <w:rPrChange w:id="6285" w:author="Author" w:date="2023-03-17T07:19:00Z">
            <w:rPr/>
          </w:rPrChange>
        </w:rPr>
      </w:pPr>
      <w:r w:rsidRPr="00305E0A">
        <w:rPr>
          <w:color w:val="000000" w:themeColor="text1"/>
          <w:rPrChange w:id="6286" w:author="Author" w:date="2023-03-17T07:19:00Z">
            <w:rPr/>
          </w:rPrChange>
        </w:rPr>
        <w:t xml:space="preserve">Falconer, I. R., &amp; </w:t>
      </w:r>
      <w:proofErr w:type="spellStart"/>
      <w:r w:rsidRPr="00305E0A">
        <w:rPr>
          <w:color w:val="000000" w:themeColor="text1"/>
          <w:rPrChange w:id="6287" w:author="Author" w:date="2023-03-17T07:19:00Z">
            <w:rPr/>
          </w:rPrChange>
        </w:rPr>
        <w:t>Humpage</w:t>
      </w:r>
      <w:proofErr w:type="spellEnd"/>
      <w:r w:rsidRPr="00305E0A">
        <w:rPr>
          <w:color w:val="000000" w:themeColor="text1"/>
          <w:rPrChange w:id="6288" w:author="Author" w:date="2023-03-17T07:19:00Z">
            <w:rPr/>
          </w:rPrChange>
        </w:rPr>
        <w:t xml:space="preserve">, A. R. (2005). Health risk assessment of cyanobacterial (blue-green algal) toxins in drinking water. </w:t>
      </w:r>
      <w:r w:rsidRPr="00305E0A">
        <w:rPr>
          <w:i/>
          <w:color w:val="000000" w:themeColor="text1"/>
          <w:rPrChange w:id="6289" w:author="Author" w:date="2023-03-17T07:19:00Z">
            <w:rPr>
              <w:i/>
            </w:rPr>
          </w:rPrChange>
        </w:rPr>
        <w:t xml:space="preserve">International </w:t>
      </w:r>
      <w:del w:id="6290" w:author="Author" w:date="2023-03-17T07:19:00Z">
        <w:r>
          <w:rPr>
            <w:i/>
          </w:rPr>
          <w:delText>journal</w:delText>
        </w:r>
      </w:del>
      <w:ins w:id="6291" w:author="Author" w:date="2023-03-17T07:19:00Z">
        <w:r w:rsidR="007B4C01" w:rsidRPr="00305E0A">
          <w:rPr>
            <w:i/>
            <w:color w:val="000000" w:themeColor="text1"/>
          </w:rPr>
          <w:t>J</w:t>
        </w:r>
        <w:r w:rsidRPr="00305E0A">
          <w:rPr>
            <w:i/>
            <w:color w:val="000000" w:themeColor="text1"/>
          </w:rPr>
          <w:t>ournal</w:t>
        </w:r>
      </w:ins>
      <w:r w:rsidRPr="00305E0A">
        <w:rPr>
          <w:i/>
          <w:color w:val="000000" w:themeColor="text1"/>
          <w:rPrChange w:id="6292" w:author="Author" w:date="2023-03-17T07:19:00Z">
            <w:rPr>
              <w:i/>
            </w:rPr>
          </w:rPrChange>
        </w:rPr>
        <w:t xml:space="preserve"> of </w:t>
      </w:r>
      <w:del w:id="6293" w:author="Author" w:date="2023-03-17T07:19:00Z">
        <w:r>
          <w:rPr>
            <w:i/>
          </w:rPr>
          <w:delText>environmental research</w:delText>
        </w:r>
      </w:del>
      <w:ins w:id="6294" w:author="Author" w:date="2023-03-17T07:19:00Z">
        <w:r w:rsidR="007B4C01" w:rsidRPr="00305E0A">
          <w:rPr>
            <w:i/>
            <w:color w:val="000000" w:themeColor="text1"/>
          </w:rPr>
          <w:t>E</w:t>
        </w:r>
        <w:r w:rsidRPr="00305E0A">
          <w:rPr>
            <w:i/>
            <w:color w:val="000000" w:themeColor="text1"/>
          </w:rPr>
          <w:t xml:space="preserve">nvironmental </w:t>
        </w:r>
        <w:r w:rsidR="007B4C01" w:rsidRPr="00305E0A">
          <w:rPr>
            <w:i/>
            <w:color w:val="000000" w:themeColor="text1"/>
          </w:rPr>
          <w:t>R</w:t>
        </w:r>
        <w:r w:rsidRPr="00305E0A">
          <w:rPr>
            <w:i/>
            <w:color w:val="000000" w:themeColor="text1"/>
          </w:rPr>
          <w:t>esearch</w:t>
        </w:r>
      </w:ins>
      <w:r w:rsidRPr="00305E0A">
        <w:rPr>
          <w:i/>
          <w:color w:val="000000" w:themeColor="text1"/>
          <w:rPrChange w:id="6295" w:author="Author" w:date="2023-03-17T07:19:00Z">
            <w:rPr>
              <w:i/>
            </w:rPr>
          </w:rPrChange>
        </w:rPr>
        <w:t xml:space="preserve"> and </w:t>
      </w:r>
      <w:del w:id="6296" w:author="Author" w:date="2023-03-17T07:19:00Z">
        <w:r>
          <w:rPr>
            <w:i/>
          </w:rPr>
          <w:delText>public</w:delText>
        </w:r>
      </w:del>
      <w:ins w:id="6297" w:author="Author" w:date="2023-03-17T07:19:00Z">
        <w:r w:rsidR="007B4C01" w:rsidRPr="00305E0A">
          <w:rPr>
            <w:i/>
            <w:color w:val="000000" w:themeColor="text1"/>
          </w:rPr>
          <w:t>P</w:t>
        </w:r>
        <w:r w:rsidRPr="00305E0A">
          <w:rPr>
            <w:i/>
            <w:color w:val="000000" w:themeColor="text1"/>
          </w:rPr>
          <w:t>ublic</w:t>
        </w:r>
      </w:ins>
      <w:r w:rsidRPr="00305E0A">
        <w:rPr>
          <w:i/>
          <w:color w:val="000000" w:themeColor="text1"/>
          <w:rPrChange w:id="6298" w:author="Author" w:date="2023-03-17T07:19:00Z">
            <w:rPr>
              <w:i/>
            </w:rPr>
          </w:rPrChange>
        </w:rPr>
        <w:t xml:space="preserve"> health, 2</w:t>
      </w:r>
      <w:r w:rsidRPr="00305E0A">
        <w:rPr>
          <w:color w:val="000000" w:themeColor="text1"/>
          <w:rPrChange w:id="6299" w:author="Author" w:date="2023-03-17T07:19:00Z">
            <w:rPr/>
          </w:rPrChange>
        </w:rPr>
        <w:t>(1), 43-50.</w:t>
      </w:r>
    </w:p>
    <w:p w14:paraId="05644586" w14:textId="6624129B" w:rsidR="006A677B" w:rsidRPr="00305E0A" w:rsidRDefault="006A677B" w:rsidP="006A677B">
      <w:pPr>
        <w:pStyle w:val="MDPI71References"/>
        <w:rPr>
          <w:color w:val="000000" w:themeColor="text1"/>
          <w:rPrChange w:id="6300" w:author="Author" w:date="2023-03-17T07:19:00Z">
            <w:rPr/>
          </w:rPrChange>
        </w:rPr>
      </w:pPr>
      <w:r w:rsidRPr="00305E0A">
        <w:rPr>
          <w:color w:val="000000" w:themeColor="text1"/>
          <w:rPrChange w:id="6301" w:author="Author" w:date="2023-03-17T07:19:00Z">
            <w:rPr/>
          </w:rPrChange>
        </w:rPr>
        <w:t xml:space="preserve">Fleming, L. E., Rivero, C., Burns, J., Williams, C., Bean, J. A., Shea, K. A., &amp; </w:t>
      </w:r>
      <w:proofErr w:type="spellStart"/>
      <w:r w:rsidRPr="00305E0A">
        <w:rPr>
          <w:color w:val="000000" w:themeColor="text1"/>
          <w:rPrChange w:id="6302" w:author="Author" w:date="2023-03-17T07:19:00Z">
            <w:rPr/>
          </w:rPrChange>
        </w:rPr>
        <w:t>Stinn</w:t>
      </w:r>
      <w:proofErr w:type="spellEnd"/>
      <w:r w:rsidRPr="00305E0A">
        <w:rPr>
          <w:color w:val="000000" w:themeColor="text1"/>
          <w:rPrChange w:id="6303" w:author="Author" w:date="2023-03-17T07:19:00Z">
            <w:rPr/>
          </w:rPrChange>
        </w:rPr>
        <w:t xml:space="preserve">, J. (2002). Blue green algal (cyanobacterial) toxins, surface drinking water, and liver cancer in Florida. </w:t>
      </w:r>
      <w:r w:rsidRPr="00305E0A">
        <w:rPr>
          <w:i/>
          <w:color w:val="000000" w:themeColor="text1"/>
          <w:rPrChange w:id="6304" w:author="Author" w:date="2023-03-17T07:19:00Z">
            <w:rPr>
              <w:i/>
            </w:rPr>
          </w:rPrChange>
        </w:rPr>
        <w:t xml:space="preserve">Harmful </w:t>
      </w:r>
      <w:del w:id="6305" w:author="Author" w:date="2023-03-17T07:19:00Z">
        <w:r>
          <w:rPr>
            <w:i/>
          </w:rPr>
          <w:delText>algae</w:delText>
        </w:r>
      </w:del>
      <w:ins w:id="6306" w:author="Author" w:date="2023-03-17T07:19:00Z">
        <w:r w:rsidR="007B4C01" w:rsidRPr="00305E0A">
          <w:rPr>
            <w:i/>
            <w:color w:val="000000" w:themeColor="text1"/>
          </w:rPr>
          <w:t>Algae</w:t>
        </w:r>
      </w:ins>
      <w:r w:rsidRPr="00305E0A">
        <w:rPr>
          <w:i/>
          <w:color w:val="000000" w:themeColor="text1"/>
          <w:rPrChange w:id="6307" w:author="Author" w:date="2023-03-17T07:19:00Z">
            <w:rPr>
              <w:i/>
            </w:rPr>
          </w:rPrChange>
        </w:rPr>
        <w:t>, 1</w:t>
      </w:r>
      <w:r w:rsidRPr="00305E0A">
        <w:rPr>
          <w:color w:val="000000" w:themeColor="text1"/>
          <w:rPrChange w:id="6308" w:author="Author" w:date="2023-03-17T07:19:00Z">
            <w:rPr/>
          </w:rPrChange>
        </w:rPr>
        <w:t>(2), 157-168.</w:t>
      </w:r>
    </w:p>
    <w:p w14:paraId="139E2AF4" w14:textId="78F8FD42" w:rsidR="006A677B" w:rsidRPr="00305E0A" w:rsidRDefault="006A677B" w:rsidP="006A677B">
      <w:pPr>
        <w:pStyle w:val="MDPI71References"/>
        <w:rPr>
          <w:color w:val="000000" w:themeColor="text1"/>
          <w:rPrChange w:id="6309" w:author="Author" w:date="2023-03-17T07:19:00Z">
            <w:rPr/>
          </w:rPrChange>
        </w:rPr>
      </w:pPr>
      <w:r w:rsidRPr="00305E0A">
        <w:rPr>
          <w:color w:val="000000" w:themeColor="text1"/>
          <w:rPrChange w:id="6310" w:author="Author" w:date="2023-03-17T07:19:00Z">
            <w:rPr/>
          </w:rPrChange>
        </w:rPr>
        <w:t xml:space="preserve">Kim, Y. H. (2022). </w:t>
      </w:r>
      <w:r w:rsidRPr="00305E0A">
        <w:rPr>
          <w:i/>
          <w:color w:val="000000" w:themeColor="text1"/>
          <w:rPrChange w:id="6311" w:author="Author" w:date="2023-03-17T07:19:00Z">
            <w:rPr>
              <w:i/>
            </w:rPr>
          </w:rPrChange>
        </w:rPr>
        <w:t>Harmful Cyanobacterial Bloom and Application of Physical, Chemical and Biological Control Methods</w:t>
      </w:r>
      <w:r w:rsidRPr="00305E0A">
        <w:rPr>
          <w:color w:val="000000" w:themeColor="text1"/>
          <w:rPrChange w:id="6312" w:author="Author" w:date="2023-03-17T07:19:00Z">
            <w:rPr/>
          </w:rPrChange>
        </w:rPr>
        <w:t xml:space="preserve"> (Doctoral dissertation, </w:t>
      </w:r>
      <w:proofErr w:type="spellStart"/>
      <w:r w:rsidRPr="00305E0A">
        <w:rPr>
          <w:color w:val="000000" w:themeColor="text1"/>
          <w:rPrChange w:id="6313" w:author="Author" w:date="2023-03-17T07:19:00Z">
            <w:rPr/>
          </w:rPrChange>
        </w:rPr>
        <w:t>Hanyang</w:t>
      </w:r>
      <w:proofErr w:type="spellEnd"/>
      <w:r w:rsidRPr="00305E0A">
        <w:rPr>
          <w:color w:val="000000" w:themeColor="text1"/>
          <w:rPrChange w:id="6314" w:author="Author" w:date="2023-03-17T07:19:00Z">
            <w:rPr/>
          </w:rPrChange>
        </w:rPr>
        <w:t xml:space="preserve"> University).</w:t>
      </w:r>
    </w:p>
    <w:p w14:paraId="4F4E326A" w14:textId="5628375F" w:rsidR="006A677B" w:rsidRPr="00305E0A" w:rsidRDefault="006A677B" w:rsidP="006A677B">
      <w:pPr>
        <w:pStyle w:val="MDPI71References"/>
        <w:rPr>
          <w:color w:val="000000" w:themeColor="text1"/>
          <w:rPrChange w:id="6315" w:author="Author" w:date="2023-03-17T07:19:00Z">
            <w:rPr/>
          </w:rPrChange>
        </w:rPr>
      </w:pPr>
      <w:r w:rsidRPr="00305E0A">
        <w:rPr>
          <w:color w:val="000000" w:themeColor="text1"/>
          <w:rPrChange w:id="6316" w:author="Author" w:date="2023-03-17T07:19:00Z">
            <w:rPr/>
          </w:rPrChange>
        </w:rPr>
        <w:t xml:space="preserve">Joo, J. H. (2017). </w:t>
      </w:r>
      <w:r w:rsidRPr="00305E0A">
        <w:rPr>
          <w:i/>
          <w:color w:val="000000" w:themeColor="text1"/>
          <w:rPrChange w:id="6317" w:author="Author" w:date="2023-03-17T07:19:00Z">
            <w:rPr>
              <w:i/>
            </w:rPr>
          </w:rPrChange>
        </w:rPr>
        <w:t>Field application and development of biologically derived substances (BDSs) to mitigate freshwater harmful cyanobacterial blooms</w:t>
      </w:r>
      <w:r w:rsidRPr="00305E0A">
        <w:rPr>
          <w:color w:val="000000" w:themeColor="text1"/>
          <w:rPrChange w:id="6318" w:author="Author" w:date="2023-03-17T07:19:00Z">
            <w:rPr/>
          </w:rPrChange>
        </w:rPr>
        <w:t xml:space="preserve"> (Doctoral dissertation, </w:t>
      </w:r>
      <w:proofErr w:type="spellStart"/>
      <w:r w:rsidRPr="00305E0A">
        <w:rPr>
          <w:color w:val="000000" w:themeColor="text1"/>
          <w:rPrChange w:id="6319" w:author="Author" w:date="2023-03-17T07:19:00Z">
            <w:rPr/>
          </w:rPrChange>
        </w:rPr>
        <w:t>Hanyang</w:t>
      </w:r>
      <w:proofErr w:type="spellEnd"/>
      <w:r w:rsidRPr="00305E0A">
        <w:rPr>
          <w:color w:val="000000" w:themeColor="text1"/>
          <w:rPrChange w:id="6320" w:author="Author" w:date="2023-03-17T07:19:00Z">
            <w:rPr/>
          </w:rPrChange>
        </w:rPr>
        <w:t xml:space="preserve"> University).</w:t>
      </w:r>
    </w:p>
    <w:p w14:paraId="0520BD40" w14:textId="0280BA80" w:rsidR="006A677B" w:rsidRPr="00305E0A" w:rsidRDefault="006A677B" w:rsidP="006A677B">
      <w:pPr>
        <w:pStyle w:val="MDPI71References"/>
        <w:rPr>
          <w:color w:val="000000" w:themeColor="text1"/>
          <w:rPrChange w:id="6321" w:author="Author" w:date="2023-03-17T07:19:00Z">
            <w:rPr>
              <w:color w:val="0070C0"/>
            </w:rPr>
          </w:rPrChange>
        </w:rPr>
      </w:pPr>
      <w:r w:rsidRPr="002126FA">
        <w:rPr>
          <w:color w:val="000000" w:themeColor="text1"/>
          <w:lang w:val="es-ES"/>
          <w:rPrChange w:id="6322" w:author="HSY" w:date="2023-03-17T22:32:00Z">
            <w:rPr>
              <w:color w:val="0070C0"/>
            </w:rPr>
          </w:rPrChange>
        </w:rPr>
        <w:t xml:space="preserve">Guillaume, M. C., &amp; Dos Santos, F. B. (2023). </w:t>
      </w:r>
      <w:r w:rsidRPr="00305E0A">
        <w:rPr>
          <w:color w:val="000000" w:themeColor="text1"/>
          <w:rPrChange w:id="6323" w:author="Author" w:date="2023-03-17T07:19:00Z">
            <w:rPr>
              <w:color w:val="0070C0"/>
            </w:rPr>
          </w:rPrChange>
        </w:rPr>
        <w:t xml:space="preserve">Assessing and reducing phenotypic instability in cyanobacteria. </w:t>
      </w:r>
      <w:r w:rsidRPr="00305E0A">
        <w:rPr>
          <w:i/>
          <w:color w:val="000000" w:themeColor="text1"/>
          <w:rPrChange w:id="6324" w:author="Author" w:date="2023-03-17T07:19:00Z">
            <w:rPr>
              <w:i/>
              <w:color w:val="0070C0"/>
            </w:rPr>
          </w:rPrChange>
        </w:rPr>
        <w:t>Current Opinion in Biotechnology, 80,</w:t>
      </w:r>
      <w:r w:rsidRPr="00305E0A">
        <w:rPr>
          <w:color w:val="000000" w:themeColor="text1"/>
          <w:rPrChange w:id="6325" w:author="Author" w:date="2023-03-17T07:19:00Z">
            <w:rPr>
              <w:color w:val="0070C0"/>
            </w:rPr>
          </w:rPrChange>
        </w:rPr>
        <w:t xml:space="preserve"> 102899.</w:t>
      </w:r>
    </w:p>
    <w:p w14:paraId="7680B7FB" w14:textId="10EAB4B4" w:rsidR="006A677B" w:rsidRPr="00305E0A" w:rsidRDefault="006A677B" w:rsidP="006A677B">
      <w:pPr>
        <w:pStyle w:val="MDPI71References"/>
        <w:rPr>
          <w:color w:val="000000" w:themeColor="text1"/>
          <w:rPrChange w:id="6326" w:author="Author" w:date="2023-03-17T07:19:00Z">
            <w:rPr/>
          </w:rPrChange>
        </w:rPr>
      </w:pPr>
      <w:r w:rsidRPr="00305E0A">
        <w:rPr>
          <w:color w:val="000000" w:themeColor="text1"/>
          <w:rPrChange w:id="6327" w:author="Author" w:date="2023-03-17T07:19:00Z">
            <w:rPr/>
          </w:rPrChange>
        </w:rPr>
        <w:t xml:space="preserve">Kim, H. G. (2017). Prediction of chlorophyll-a in the middle reach of the </w:t>
      </w:r>
      <w:proofErr w:type="spellStart"/>
      <w:r w:rsidRPr="00305E0A">
        <w:rPr>
          <w:color w:val="000000" w:themeColor="text1"/>
          <w:rPrChange w:id="6328" w:author="Author" w:date="2023-03-17T07:19:00Z">
            <w:rPr/>
          </w:rPrChange>
        </w:rPr>
        <w:t>Nakdong</w:t>
      </w:r>
      <w:proofErr w:type="spellEnd"/>
      <w:r w:rsidRPr="00305E0A">
        <w:rPr>
          <w:color w:val="000000" w:themeColor="text1"/>
          <w:rPrChange w:id="6329" w:author="Author" w:date="2023-03-17T07:19:00Z">
            <w:rPr/>
          </w:rPrChange>
        </w:rPr>
        <w:t xml:space="preserve"> River at </w:t>
      </w:r>
      <w:proofErr w:type="spellStart"/>
      <w:r w:rsidRPr="00305E0A">
        <w:rPr>
          <w:color w:val="000000" w:themeColor="text1"/>
          <w:rPrChange w:id="6330" w:author="Author" w:date="2023-03-17T07:19:00Z">
            <w:rPr/>
          </w:rPrChange>
        </w:rPr>
        <w:t>Maegok</w:t>
      </w:r>
      <w:proofErr w:type="spellEnd"/>
      <w:r w:rsidRPr="00305E0A">
        <w:rPr>
          <w:color w:val="000000" w:themeColor="text1"/>
          <w:rPrChange w:id="6331" w:author="Author" w:date="2023-03-17T07:19:00Z">
            <w:rPr/>
          </w:rPrChange>
        </w:rPr>
        <w:t xml:space="preserve"> using artificial neural networks. </w:t>
      </w:r>
      <w:r w:rsidRPr="00305E0A">
        <w:rPr>
          <w:i/>
          <w:color w:val="000000" w:themeColor="text1"/>
          <w:rPrChange w:id="6332" w:author="Author" w:date="2023-03-17T07:19:00Z">
            <w:rPr>
              <w:i/>
            </w:rPr>
          </w:rPrChange>
        </w:rPr>
        <w:t xml:space="preserve">Department of Integrated Biological Science, </w:t>
      </w:r>
      <w:del w:id="6333" w:author="Author" w:date="2023-03-17T07:19:00Z">
        <w:r>
          <w:rPr>
            <w:i/>
          </w:rPr>
          <w:delText>Master's</w:delText>
        </w:r>
      </w:del>
      <w:ins w:id="6334" w:author="Author" w:date="2023-03-17T07:19:00Z">
        <w:r w:rsidR="00C07A82" w:rsidRPr="00305E0A">
          <w:rPr>
            <w:i/>
            <w:color w:val="000000" w:themeColor="text1"/>
          </w:rPr>
          <w:t>Master’s</w:t>
        </w:r>
      </w:ins>
      <w:r w:rsidRPr="00305E0A">
        <w:rPr>
          <w:i/>
          <w:color w:val="000000" w:themeColor="text1"/>
          <w:rPrChange w:id="6335" w:author="Author" w:date="2023-03-17T07:19:00Z">
            <w:rPr>
              <w:i/>
            </w:rPr>
          </w:rPrChange>
        </w:rPr>
        <w:t xml:space="preserve"> Thesis, The Graduate School of Busan National University, Busan, Korea.</w:t>
      </w:r>
    </w:p>
    <w:p w14:paraId="19A9EEB7" w14:textId="3AB913D1" w:rsidR="006A677B" w:rsidRPr="00305E0A" w:rsidRDefault="006A677B" w:rsidP="006A677B">
      <w:pPr>
        <w:pStyle w:val="MDPI71References"/>
        <w:rPr>
          <w:color w:val="000000" w:themeColor="text1"/>
          <w:rPrChange w:id="6336" w:author="Author" w:date="2023-03-17T07:19:00Z">
            <w:rPr/>
          </w:rPrChange>
        </w:rPr>
      </w:pPr>
      <w:r w:rsidRPr="002126FA">
        <w:rPr>
          <w:color w:val="000000" w:themeColor="text1"/>
          <w:lang w:val="de-DE"/>
          <w:rPrChange w:id="6337" w:author="HSY" w:date="2023-03-17T22:32:00Z">
            <w:rPr/>
          </w:rPrChange>
        </w:rPr>
        <w:t xml:space="preserve">Lee, S. M., Park, K. D., &amp; Kim, I. K. (2020). </w:t>
      </w:r>
      <w:r w:rsidRPr="00305E0A">
        <w:rPr>
          <w:color w:val="000000" w:themeColor="text1"/>
          <w:rPrChange w:id="6338" w:author="Author" w:date="2023-03-17T07:19:00Z">
            <w:rPr/>
          </w:rPrChange>
        </w:rPr>
        <w:t xml:space="preserve">Comparison of machine learning algorithms for </w:t>
      </w:r>
      <w:proofErr w:type="spellStart"/>
      <w:r w:rsidRPr="00305E0A">
        <w:rPr>
          <w:color w:val="000000" w:themeColor="text1"/>
          <w:rPrChange w:id="6339" w:author="Author" w:date="2023-03-17T07:19:00Z">
            <w:rPr/>
          </w:rPrChange>
        </w:rPr>
        <w:t>Chl</w:t>
      </w:r>
      <w:proofErr w:type="spellEnd"/>
      <w:r w:rsidRPr="00305E0A">
        <w:rPr>
          <w:color w:val="000000" w:themeColor="text1"/>
          <w:rPrChange w:id="6340" w:author="Author" w:date="2023-03-17T07:19:00Z">
            <w:rPr/>
          </w:rPrChange>
        </w:rPr>
        <w:t xml:space="preserve">-a prediction in the middle of </w:t>
      </w:r>
      <w:proofErr w:type="spellStart"/>
      <w:r w:rsidRPr="00305E0A">
        <w:rPr>
          <w:color w:val="000000" w:themeColor="text1"/>
          <w:rPrChange w:id="6341" w:author="Author" w:date="2023-03-17T07:19:00Z">
            <w:rPr/>
          </w:rPrChange>
        </w:rPr>
        <w:t>Nakdong</w:t>
      </w:r>
      <w:proofErr w:type="spellEnd"/>
      <w:r w:rsidRPr="00305E0A">
        <w:rPr>
          <w:color w:val="000000" w:themeColor="text1"/>
          <w:rPrChange w:id="6342" w:author="Author" w:date="2023-03-17T07:19:00Z">
            <w:rPr/>
          </w:rPrChange>
        </w:rPr>
        <w:t xml:space="preserve"> river (focusing on water quality and quantity factors). </w:t>
      </w:r>
      <w:r w:rsidRPr="00305E0A">
        <w:rPr>
          <w:i/>
          <w:color w:val="000000" w:themeColor="text1"/>
          <w:rPrChange w:id="6343" w:author="Author" w:date="2023-03-17T07:19:00Z">
            <w:rPr>
              <w:i/>
            </w:rPr>
          </w:rPrChange>
        </w:rPr>
        <w:t>Journal of Korean Society of Water and Wastewater, 34</w:t>
      </w:r>
      <w:r w:rsidRPr="00305E0A">
        <w:rPr>
          <w:color w:val="000000" w:themeColor="text1"/>
          <w:rPrChange w:id="6344" w:author="Author" w:date="2023-03-17T07:19:00Z">
            <w:rPr/>
          </w:rPrChange>
        </w:rPr>
        <w:t>(4), 277-288.</w:t>
      </w:r>
    </w:p>
    <w:p w14:paraId="1E211FE8" w14:textId="2AD562F9" w:rsidR="006A677B" w:rsidRPr="00305E0A" w:rsidRDefault="006A677B" w:rsidP="006A677B">
      <w:pPr>
        <w:pStyle w:val="MDPI71References"/>
        <w:rPr>
          <w:color w:val="000000" w:themeColor="text1"/>
          <w:rPrChange w:id="6345" w:author="Author" w:date="2023-03-17T07:19:00Z">
            <w:rPr/>
          </w:rPrChange>
        </w:rPr>
      </w:pPr>
      <w:r w:rsidRPr="002126FA">
        <w:rPr>
          <w:color w:val="000000" w:themeColor="text1"/>
          <w:lang w:val="de-DE"/>
          <w:rPrChange w:id="6346" w:author="HSY" w:date="2023-03-17T22:32:00Z">
            <w:rPr>
              <w:color w:val="0070C0"/>
            </w:rPr>
          </w:rPrChange>
        </w:rPr>
        <w:t xml:space="preserve">Bui, D. T., Khosravi, K., Tiefenbacher, J., Nguyen, H., &amp; Kazakis, N. (2020). </w:t>
      </w:r>
      <w:r w:rsidRPr="00305E0A">
        <w:rPr>
          <w:color w:val="000000" w:themeColor="text1"/>
          <w:rPrChange w:id="6347" w:author="Author" w:date="2023-03-17T07:19:00Z">
            <w:rPr>
              <w:color w:val="0070C0"/>
            </w:rPr>
          </w:rPrChange>
        </w:rPr>
        <w:t xml:space="preserve">Improving prediction of water quality indices using novel hybrid machine-learning algorithms. </w:t>
      </w:r>
      <w:r w:rsidRPr="00305E0A">
        <w:rPr>
          <w:i/>
          <w:color w:val="000000" w:themeColor="text1"/>
          <w:rPrChange w:id="6348" w:author="Author" w:date="2023-03-17T07:19:00Z">
            <w:rPr>
              <w:i/>
              <w:color w:val="0070C0"/>
            </w:rPr>
          </w:rPrChange>
        </w:rPr>
        <w:t>Science of the Total Environment</w:t>
      </w:r>
      <w:r w:rsidRPr="00305E0A">
        <w:rPr>
          <w:color w:val="000000" w:themeColor="text1"/>
          <w:rPrChange w:id="6349" w:author="Author" w:date="2023-03-17T07:19:00Z">
            <w:rPr>
              <w:color w:val="0070C0"/>
            </w:rPr>
          </w:rPrChange>
        </w:rPr>
        <w:t xml:space="preserve">, </w:t>
      </w:r>
      <w:r w:rsidRPr="00305E0A">
        <w:rPr>
          <w:i/>
          <w:color w:val="000000" w:themeColor="text1"/>
          <w:rPrChange w:id="6350" w:author="Author" w:date="2023-03-17T07:19:00Z">
            <w:rPr>
              <w:i/>
              <w:color w:val="0070C0"/>
            </w:rPr>
          </w:rPrChange>
        </w:rPr>
        <w:t>721</w:t>
      </w:r>
      <w:r w:rsidRPr="00305E0A">
        <w:rPr>
          <w:color w:val="000000" w:themeColor="text1"/>
          <w:rPrChange w:id="6351" w:author="Author" w:date="2023-03-17T07:19:00Z">
            <w:rPr>
              <w:color w:val="0070C0"/>
            </w:rPr>
          </w:rPrChange>
        </w:rPr>
        <w:t>, 137612.</w:t>
      </w:r>
    </w:p>
    <w:p w14:paraId="45A2C2E1" w14:textId="58CBF977" w:rsidR="006A677B" w:rsidRPr="00305E0A" w:rsidRDefault="006A677B" w:rsidP="006A677B">
      <w:pPr>
        <w:pStyle w:val="MDPI71References"/>
        <w:rPr>
          <w:color w:val="000000" w:themeColor="text1"/>
          <w:rPrChange w:id="6352" w:author="Author" w:date="2023-03-17T07:19:00Z">
            <w:rPr/>
          </w:rPrChange>
        </w:rPr>
      </w:pPr>
      <w:proofErr w:type="spellStart"/>
      <w:r w:rsidRPr="00305E0A">
        <w:rPr>
          <w:color w:val="000000" w:themeColor="text1"/>
          <w:rPrChange w:id="6353" w:author="Author" w:date="2023-03-17T07:19:00Z">
            <w:rPr/>
          </w:rPrChange>
        </w:rPr>
        <w:t>Caissie</w:t>
      </w:r>
      <w:proofErr w:type="spellEnd"/>
      <w:r w:rsidRPr="00305E0A">
        <w:rPr>
          <w:color w:val="000000" w:themeColor="text1"/>
          <w:rPrChange w:id="6354" w:author="Author" w:date="2023-03-17T07:19:00Z">
            <w:rPr/>
          </w:rPrChange>
        </w:rPr>
        <w:t>, D., Satish, M. G., &amp; El-</w:t>
      </w:r>
      <w:proofErr w:type="spellStart"/>
      <w:r w:rsidRPr="00305E0A">
        <w:rPr>
          <w:color w:val="000000" w:themeColor="text1"/>
          <w:rPrChange w:id="6355" w:author="Author" w:date="2023-03-17T07:19:00Z">
            <w:rPr/>
          </w:rPrChange>
        </w:rPr>
        <w:t>Jabi</w:t>
      </w:r>
      <w:proofErr w:type="spellEnd"/>
      <w:r w:rsidRPr="00305E0A">
        <w:rPr>
          <w:color w:val="000000" w:themeColor="text1"/>
          <w:rPrChange w:id="6356" w:author="Author" w:date="2023-03-17T07:19:00Z">
            <w:rPr/>
          </w:rPrChange>
        </w:rPr>
        <w:t xml:space="preserve">, N. (2007). Predicting water temperatures using a deterministic model: Application on </w:t>
      </w:r>
      <w:proofErr w:type="spellStart"/>
      <w:r w:rsidRPr="00305E0A">
        <w:rPr>
          <w:color w:val="000000" w:themeColor="text1"/>
          <w:rPrChange w:id="6357" w:author="Author" w:date="2023-03-17T07:19:00Z">
            <w:rPr/>
          </w:rPrChange>
        </w:rPr>
        <w:t>Miramichi</w:t>
      </w:r>
      <w:proofErr w:type="spellEnd"/>
      <w:r w:rsidRPr="00305E0A">
        <w:rPr>
          <w:color w:val="000000" w:themeColor="text1"/>
          <w:rPrChange w:id="6358" w:author="Author" w:date="2023-03-17T07:19:00Z">
            <w:rPr/>
          </w:rPrChange>
        </w:rPr>
        <w:t xml:space="preserve"> River catchments (New Brunswick, Canada). </w:t>
      </w:r>
      <w:r w:rsidRPr="00305E0A">
        <w:rPr>
          <w:i/>
          <w:color w:val="000000" w:themeColor="text1"/>
          <w:rPrChange w:id="6359" w:author="Author" w:date="2023-03-17T07:19:00Z">
            <w:rPr>
              <w:i/>
            </w:rPr>
          </w:rPrChange>
        </w:rPr>
        <w:t>Journal of Hydrology, 336</w:t>
      </w:r>
      <w:r w:rsidRPr="00305E0A">
        <w:rPr>
          <w:color w:val="000000" w:themeColor="text1"/>
          <w:rPrChange w:id="6360" w:author="Author" w:date="2023-03-17T07:19:00Z">
            <w:rPr/>
          </w:rPrChange>
        </w:rPr>
        <w:t>(3-4), 303-315.</w:t>
      </w:r>
    </w:p>
    <w:p w14:paraId="7880FF78" w14:textId="616E2582" w:rsidR="006A677B" w:rsidRPr="00305E0A" w:rsidRDefault="006A677B" w:rsidP="006A677B">
      <w:pPr>
        <w:pStyle w:val="MDPI71References"/>
        <w:rPr>
          <w:color w:val="000000" w:themeColor="text1"/>
          <w:rPrChange w:id="6361" w:author="Author" w:date="2023-03-17T07:19:00Z">
            <w:rPr/>
          </w:rPrChange>
        </w:rPr>
      </w:pPr>
      <w:r w:rsidRPr="00305E0A">
        <w:rPr>
          <w:color w:val="000000" w:themeColor="text1"/>
          <w:rPrChange w:id="6362" w:author="Author" w:date="2023-03-17T07:19:00Z">
            <w:rPr/>
          </w:rPrChange>
        </w:rPr>
        <w:t xml:space="preserve">Choi, D. H., Jung, J. W., Lee, K. S., Choi, Y. J., Yoon, K. S., Cho, S. H., Park, H. N., Lim, B. J. &amp; Chang, N. I. (2012). Estimation of pollutant load delivery ratio for flow duration using LQ equation from the </w:t>
      </w:r>
      <w:proofErr w:type="spellStart"/>
      <w:r w:rsidRPr="00305E0A">
        <w:rPr>
          <w:color w:val="000000" w:themeColor="text1"/>
          <w:rPrChange w:id="6363" w:author="Author" w:date="2023-03-17T07:19:00Z">
            <w:rPr/>
          </w:rPrChange>
        </w:rPr>
        <w:t>Oenam-cheon</w:t>
      </w:r>
      <w:proofErr w:type="spellEnd"/>
      <w:r w:rsidRPr="00305E0A">
        <w:rPr>
          <w:color w:val="000000" w:themeColor="text1"/>
          <w:rPrChange w:id="6364" w:author="Author" w:date="2023-03-17T07:19:00Z">
            <w:rPr/>
          </w:rPrChange>
        </w:rPr>
        <w:t xml:space="preserve"> watershed in </w:t>
      </w:r>
      <w:proofErr w:type="spellStart"/>
      <w:r w:rsidRPr="00305E0A">
        <w:rPr>
          <w:color w:val="000000" w:themeColor="text1"/>
          <w:rPrChange w:id="6365" w:author="Author" w:date="2023-03-17T07:19:00Z">
            <w:rPr/>
          </w:rPrChange>
        </w:rPr>
        <w:t>Juam</w:t>
      </w:r>
      <w:proofErr w:type="spellEnd"/>
      <w:r w:rsidRPr="00305E0A">
        <w:rPr>
          <w:color w:val="000000" w:themeColor="text1"/>
          <w:rPrChange w:id="6366" w:author="Author" w:date="2023-03-17T07:19:00Z">
            <w:rPr/>
          </w:rPrChange>
        </w:rPr>
        <w:t xml:space="preserve"> Lake. </w:t>
      </w:r>
      <w:r w:rsidRPr="00305E0A">
        <w:rPr>
          <w:i/>
          <w:color w:val="000000" w:themeColor="text1"/>
          <w:rPrChange w:id="6367" w:author="Author" w:date="2023-03-17T07:19:00Z">
            <w:rPr>
              <w:i/>
            </w:rPr>
          </w:rPrChange>
        </w:rPr>
        <w:t>Journal of Environmental Science International, 21</w:t>
      </w:r>
      <w:r w:rsidRPr="00305E0A">
        <w:rPr>
          <w:color w:val="000000" w:themeColor="text1"/>
          <w:rPrChange w:id="6368" w:author="Author" w:date="2023-03-17T07:19:00Z">
            <w:rPr/>
          </w:rPrChange>
        </w:rPr>
        <w:t>(1), 31-39.</w:t>
      </w:r>
    </w:p>
    <w:p w14:paraId="285993F2" w14:textId="1294CCF6" w:rsidR="006A677B" w:rsidRPr="00305E0A" w:rsidRDefault="006A677B" w:rsidP="006A677B">
      <w:pPr>
        <w:pStyle w:val="MDPI71References"/>
        <w:rPr>
          <w:color w:val="000000" w:themeColor="text1"/>
          <w:rPrChange w:id="6369" w:author="Author" w:date="2023-03-17T07:19:00Z">
            <w:rPr/>
          </w:rPrChange>
        </w:rPr>
      </w:pPr>
      <w:r w:rsidRPr="002126FA">
        <w:rPr>
          <w:color w:val="000000" w:themeColor="text1"/>
          <w:lang w:val="de-DE"/>
          <w:rPrChange w:id="6370" w:author="HSY" w:date="2023-03-17T22:32:00Z">
            <w:rPr/>
          </w:rPrChange>
        </w:rPr>
        <w:t xml:space="preserve">Park, H. G., Kang, D. W., Shin, K. H., &amp; Ock, G. Y. (2017). </w:t>
      </w:r>
      <w:r w:rsidRPr="00305E0A">
        <w:rPr>
          <w:color w:val="000000" w:themeColor="text1"/>
          <w:rPrChange w:id="6371" w:author="Author" w:date="2023-03-17T07:19:00Z">
            <w:rPr/>
          </w:rPrChange>
        </w:rPr>
        <w:t xml:space="preserve">Tracing source and concentration of riverine organic carbon transporting from </w:t>
      </w:r>
      <w:proofErr w:type="spellStart"/>
      <w:r w:rsidRPr="00305E0A">
        <w:rPr>
          <w:color w:val="000000" w:themeColor="text1"/>
          <w:rPrChange w:id="6372" w:author="Author" w:date="2023-03-17T07:19:00Z">
            <w:rPr/>
          </w:rPrChange>
        </w:rPr>
        <w:t>Tamjin</w:t>
      </w:r>
      <w:proofErr w:type="spellEnd"/>
      <w:r w:rsidRPr="00305E0A">
        <w:rPr>
          <w:color w:val="000000" w:themeColor="text1"/>
          <w:rPrChange w:id="6373" w:author="Author" w:date="2023-03-17T07:19:00Z">
            <w:rPr/>
          </w:rPrChange>
        </w:rPr>
        <w:t xml:space="preserve"> River to </w:t>
      </w:r>
      <w:proofErr w:type="spellStart"/>
      <w:r w:rsidRPr="00305E0A">
        <w:rPr>
          <w:color w:val="000000" w:themeColor="text1"/>
          <w:rPrChange w:id="6374" w:author="Author" w:date="2023-03-17T07:19:00Z">
            <w:rPr/>
          </w:rPrChange>
        </w:rPr>
        <w:t>Gangjin</w:t>
      </w:r>
      <w:proofErr w:type="spellEnd"/>
      <w:r w:rsidRPr="00305E0A">
        <w:rPr>
          <w:color w:val="000000" w:themeColor="text1"/>
          <w:rPrChange w:id="6375" w:author="Author" w:date="2023-03-17T07:19:00Z">
            <w:rPr/>
          </w:rPrChange>
        </w:rPr>
        <w:t xml:space="preserve"> Bay, Korea. </w:t>
      </w:r>
      <w:r w:rsidRPr="00305E0A">
        <w:rPr>
          <w:i/>
          <w:color w:val="000000" w:themeColor="text1"/>
          <w:rPrChange w:id="6376" w:author="Author" w:date="2023-03-17T07:19:00Z">
            <w:rPr>
              <w:i/>
            </w:rPr>
          </w:rPrChange>
        </w:rPr>
        <w:t>Korean Journal of Ecology and Environment, 50</w:t>
      </w:r>
      <w:r w:rsidRPr="00305E0A">
        <w:rPr>
          <w:color w:val="000000" w:themeColor="text1"/>
          <w:rPrChange w:id="6377" w:author="Author" w:date="2023-03-17T07:19:00Z">
            <w:rPr/>
          </w:rPrChange>
        </w:rPr>
        <w:t>(4), 422-431.</w:t>
      </w:r>
    </w:p>
    <w:p w14:paraId="0F8D7373" w14:textId="77777777" w:rsidR="006A677B" w:rsidRPr="00305E0A" w:rsidRDefault="006A677B" w:rsidP="006A677B">
      <w:pPr>
        <w:pStyle w:val="MDPI71References"/>
        <w:rPr>
          <w:color w:val="000000" w:themeColor="text1"/>
          <w:rPrChange w:id="6378" w:author="Author" w:date="2023-03-17T07:19:00Z">
            <w:rPr/>
          </w:rPrChange>
        </w:rPr>
      </w:pPr>
      <w:r w:rsidRPr="002126FA">
        <w:rPr>
          <w:color w:val="000000" w:themeColor="text1"/>
          <w:lang w:val="de-DE"/>
          <w:rPrChange w:id="6379" w:author="HSY" w:date="2023-03-17T22:32:00Z">
            <w:rPr/>
          </w:rPrChange>
        </w:rPr>
        <w:t xml:space="preserve">Seo, K. A., Jung, S. J., Park, J. H., Hwang, K. S., &amp; Lim, B. J. (2013). </w:t>
      </w:r>
      <w:r w:rsidRPr="00305E0A">
        <w:rPr>
          <w:color w:val="000000" w:themeColor="text1"/>
          <w:rPrChange w:id="6380" w:author="Author" w:date="2023-03-17T07:19:00Z">
            <w:rPr/>
          </w:rPrChange>
        </w:rPr>
        <w:t xml:space="preserve">Relationships Between the Characteristics of Algae Occurrence and Environmental Factors in Lake </w:t>
      </w:r>
      <w:proofErr w:type="spellStart"/>
      <w:r w:rsidRPr="00305E0A">
        <w:rPr>
          <w:color w:val="000000" w:themeColor="text1"/>
          <w:rPrChange w:id="6381" w:author="Author" w:date="2023-03-17T07:19:00Z">
            <w:rPr/>
          </w:rPrChange>
        </w:rPr>
        <w:t>Juam</w:t>
      </w:r>
      <w:proofErr w:type="spellEnd"/>
      <w:r w:rsidRPr="00305E0A">
        <w:rPr>
          <w:color w:val="000000" w:themeColor="text1"/>
          <w:rPrChange w:id="6382" w:author="Author" w:date="2023-03-17T07:19:00Z">
            <w:rPr/>
          </w:rPrChange>
        </w:rPr>
        <w:t xml:space="preserve">, Korea. </w:t>
      </w:r>
      <w:r w:rsidRPr="00305E0A">
        <w:rPr>
          <w:i/>
          <w:color w:val="000000" w:themeColor="text1"/>
          <w:rPrChange w:id="6383" w:author="Author" w:date="2023-03-17T07:19:00Z">
            <w:rPr>
              <w:i/>
            </w:rPr>
          </w:rPrChange>
        </w:rPr>
        <w:t>Journal of Korean Society on Water Environment, 29</w:t>
      </w:r>
      <w:r w:rsidRPr="00305E0A">
        <w:rPr>
          <w:color w:val="000000" w:themeColor="text1"/>
          <w:rPrChange w:id="6384" w:author="Author" w:date="2023-03-17T07:19:00Z">
            <w:rPr/>
          </w:rPrChange>
        </w:rPr>
        <w:t>(3), 317-328.</w:t>
      </w:r>
    </w:p>
    <w:p w14:paraId="4092AFA9" w14:textId="77777777" w:rsidR="006A677B" w:rsidRPr="00305E0A" w:rsidRDefault="006A677B">
      <w:pPr>
        <w:pStyle w:val="MDPI71References"/>
        <w:numPr>
          <w:ilvl w:val="0"/>
          <w:numId w:val="0"/>
        </w:numPr>
        <w:ind w:left="425"/>
        <w:rPr>
          <w:rFonts w:eastAsia="한양신명조"/>
          <w:color w:val="000000" w:themeColor="text1"/>
          <w:rPrChange w:id="6385" w:author="Author" w:date="2023-03-17T07:19:00Z">
            <w:rPr>
              <w:rFonts w:eastAsia="한양신명조"/>
            </w:rPr>
          </w:rPrChange>
        </w:rPr>
        <w:pPrChange w:id="6386" w:author="Author" w:date="2023-03-17T07:19:00Z">
          <w:pPr>
            <w:pStyle w:val="MDPI71References"/>
          </w:pPr>
        </w:pPrChange>
      </w:pPr>
    </w:p>
    <w:p w14:paraId="30DE3C88" w14:textId="4415F533" w:rsidR="006A677B" w:rsidRPr="00305E0A" w:rsidRDefault="006A677B" w:rsidP="006A677B">
      <w:pPr>
        <w:pStyle w:val="MDPI71References"/>
        <w:rPr>
          <w:color w:val="000000" w:themeColor="text1"/>
          <w:rPrChange w:id="6387" w:author="Author" w:date="2023-03-17T07:19:00Z">
            <w:rPr/>
          </w:rPrChange>
        </w:rPr>
      </w:pPr>
      <w:r w:rsidRPr="00305E0A">
        <w:rPr>
          <w:color w:val="000000" w:themeColor="text1"/>
          <w:rPrChange w:id="6388" w:author="Author" w:date="2023-03-17T07:19:00Z">
            <w:rPr/>
          </w:rPrChange>
        </w:rPr>
        <w:t xml:space="preserve">Cox, V. (2017). Exploratory data analysis. In </w:t>
      </w:r>
      <w:r w:rsidRPr="00305E0A">
        <w:rPr>
          <w:i/>
          <w:color w:val="000000" w:themeColor="text1"/>
          <w:rPrChange w:id="6389" w:author="Author" w:date="2023-03-17T07:19:00Z">
            <w:rPr>
              <w:i/>
            </w:rPr>
          </w:rPrChange>
        </w:rPr>
        <w:t xml:space="preserve">Translating Statistics to Make Decisions </w:t>
      </w:r>
      <w:r w:rsidRPr="00305E0A">
        <w:rPr>
          <w:color w:val="000000" w:themeColor="text1"/>
          <w:rPrChange w:id="6390" w:author="Author" w:date="2023-03-17T07:19:00Z">
            <w:rPr/>
          </w:rPrChange>
        </w:rPr>
        <w:t xml:space="preserve">(pp. 47-74). </w:t>
      </w:r>
      <w:proofErr w:type="spellStart"/>
      <w:r w:rsidRPr="00305E0A">
        <w:rPr>
          <w:color w:val="000000" w:themeColor="text1"/>
          <w:rPrChange w:id="6391" w:author="Author" w:date="2023-03-17T07:19:00Z">
            <w:rPr/>
          </w:rPrChange>
        </w:rPr>
        <w:t>Apress</w:t>
      </w:r>
      <w:proofErr w:type="spellEnd"/>
      <w:r w:rsidRPr="00305E0A">
        <w:rPr>
          <w:color w:val="000000" w:themeColor="text1"/>
          <w:rPrChange w:id="6392" w:author="Author" w:date="2023-03-17T07:19:00Z">
            <w:rPr/>
          </w:rPrChange>
        </w:rPr>
        <w:t>, Berkeley, CA.</w:t>
      </w:r>
    </w:p>
    <w:p w14:paraId="18C5384C" w14:textId="73A9F297" w:rsidR="006A677B" w:rsidRPr="00305E0A" w:rsidRDefault="006A677B" w:rsidP="006A677B">
      <w:pPr>
        <w:pStyle w:val="MDPI71References"/>
        <w:rPr>
          <w:color w:val="000000" w:themeColor="text1"/>
          <w:rPrChange w:id="6393" w:author="Author" w:date="2023-03-17T07:19:00Z">
            <w:rPr/>
          </w:rPrChange>
        </w:rPr>
      </w:pPr>
      <w:r w:rsidRPr="002126FA">
        <w:rPr>
          <w:color w:val="000000" w:themeColor="text1"/>
          <w:lang w:val="de-DE"/>
          <w:rPrChange w:id="6394" w:author="HSY" w:date="2023-03-17T22:32:00Z">
            <w:rPr/>
          </w:rPrChange>
        </w:rPr>
        <w:t xml:space="preserve">Das, K. R., &amp; Imon, A. H. M. R. (2016). </w:t>
      </w:r>
      <w:r w:rsidRPr="00305E0A">
        <w:rPr>
          <w:color w:val="000000" w:themeColor="text1"/>
          <w:rPrChange w:id="6395" w:author="Author" w:date="2023-03-17T07:19:00Z">
            <w:rPr/>
          </w:rPrChange>
        </w:rPr>
        <w:t xml:space="preserve">A brief review of tests for normality. </w:t>
      </w:r>
      <w:r w:rsidRPr="00305E0A">
        <w:rPr>
          <w:i/>
          <w:color w:val="000000" w:themeColor="text1"/>
          <w:rPrChange w:id="6396" w:author="Author" w:date="2023-03-17T07:19:00Z">
            <w:rPr>
              <w:i/>
            </w:rPr>
          </w:rPrChange>
        </w:rPr>
        <w:t>American Journal of Theoretical and Applied Statistics, 5</w:t>
      </w:r>
      <w:r w:rsidRPr="00305E0A">
        <w:rPr>
          <w:color w:val="000000" w:themeColor="text1"/>
          <w:rPrChange w:id="6397" w:author="Author" w:date="2023-03-17T07:19:00Z">
            <w:rPr/>
          </w:rPrChange>
        </w:rPr>
        <w:t>(1), 5-12.</w:t>
      </w:r>
    </w:p>
    <w:p w14:paraId="5ADE9700" w14:textId="1723228D" w:rsidR="006A677B" w:rsidRPr="00305E0A" w:rsidRDefault="006A677B" w:rsidP="006A677B">
      <w:pPr>
        <w:pStyle w:val="MDPI71References"/>
        <w:rPr>
          <w:color w:val="000000" w:themeColor="text1"/>
          <w:rPrChange w:id="6398" w:author="Author" w:date="2023-03-17T07:19:00Z">
            <w:rPr/>
          </w:rPrChange>
        </w:rPr>
      </w:pPr>
      <w:proofErr w:type="spellStart"/>
      <w:r w:rsidRPr="00305E0A">
        <w:rPr>
          <w:color w:val="000000" w:themeColor="text1"/>
          <w:rPrChange w:id="6399" w:author="Author" w:date="2023-03-17T07:19:00Z">
            <w:rPr/>
          </w:rPrChange>
        </w:rPr>
        <w:t>Thadewald</w:t>
      </w:r>
      <w:proofErr w:type="spellEnd"/>
      <w:r w:rsidRPr="00305E0A">
        <w:rPr>
          <w:color w:val="000000" w:themeColor="text1"/>
          <w:rPrChange w:id="6400" w:author="Author" w:date="2023-03-17T07:19:00Z">
            <w:rPr/>
          </w:rPrChange>
        </w:rPr>
        <w:t xml:space="preserve">, T., &amp; </w:t>
      </w:r>
      <w:proofErr w:type="spellStart"/>
      <w:r w:rsidRPr="00305E0A">
        <w:rPr>
          <w:color w:val="000000" w:themeColor="text1"/>
          <w:rPrChange w:id="6401" w:author="Author" w:date="2023-03-17T07:19:00Z">
            <w:rPr/>
          </w:rPrChange>
        </w:rPr>
        <w:t>Büning</w:t>
      </w:r>
      <w:proofErr w:type="spellEnd"/>
      <w:r w:rsidRPr="00305E0A">
        <w:rPr>
          <w:color w:val="000000" w:themeColor="text1"/>
          <w:rPrChange w:id="6402" w:author="Author" w:date="2023-03-17T07:19:00Z">
            <w:rPr/>
          </w:rPrChange>
        </w:rPr>
        <w:t xml:space="preserve">, H. (2007). Jarque–Bera test and its competitors for testing normality–a power comparison. </w:t>
      </w:r>
      <w:r w:rsidRPr="00305E0A">
        <w:rPr>
          <w:i/>
          <w:color w:val="000000" w:themeColor="text1"/>
          <w:rPrChange w:id="6403" w:author="Author" w:date="2023-03-17T07:19:00Z">
            <w:rPr>
              <w:i/>
            </w:rPr>
          </w:rPrChange>
        </w:rPr>
        <w:t xml:space="preserve">Journal of </w:t>
      </w:r>
      <w:del w:id="6404" w:author="Author" w:date="2023-03-17T07:19:00Z">
        <w:r>
          <w:rPr>
            <w:i/>
          </w:rPr>
          <w:delText>applied statistics</w:delText>
        </w:r>
      </w:del>
      <w:ins w:id="6405" w:author="Author" w:date="2023-03-17T07:19:00Z">
        <w:r w:rsidR="007B4C01" w:rsidRPr="00305E0A">
          <w:rPr>
            <w:i/>
            <w:color w:val="000000" w:themeColor="text1"/>
          </w:rPr>
          <w:t>Applied Statistics</w:t>
        </w:r>
      </w:ins>
      <w:r w:rsidRPr="00305E0A">
        <w:rPr>
          <w:i/>
          <w:color w:val="000000" w:themeColor="text1"/>
          <w:rPrChange w:id="6406" w:author="Author" w:date="2023-03-17T07:19:00Z">
            <w:rPr>
              <w:i/>
            </w:rPr>
          </w:rPrChange>
        </w:rPr>
        <w:t>, 34</w:t>
      </w:r>
      <w:r w:rsidRPr="00305E0A">
        <w:rPr>
          <w:color w:val="000000" w:themeColor="text1"/>
          <w:rPrChange w:id="6407" w:author="Author" w:date="2023-03-17T07:19:00Z">
            <w:rPr/>
          </w:rPrChange>
        </w:rPr>
        <w:t>(1), 87-105.</w:t>
      </w:r>
    </w:p>
    <w:p w14:paraId="2FC03D18" w14:textId="3ABA968E" w:rsidR="006A677B" w:rsidRPr="00305E0A" w:rsidRDefault="006A677B" w:rsidP="006A677B">
      <w:pPr>
        <w:pStyle w:val="MDPI71References"/>
        <w:rPr>
          <w:color w:val="000000" w:themeColor="text1"/>
          <w:rPrChange w:id="6408" w:author="Author" w:date="2023-03-17T07:19:00Z">
            <w:rPr/>
          </w:rPrChange>
        </w:rPr>
      </w:pPr>
      <w:proofErr w:type="spellStart"/>
      <w:r w:rsidRPr="00305E0A">
        <w:rPr>
          <w:color w:val="000000" w:themeColor="text1"/>
          <w:rPrChange w:id="6409" w:author="Author" w:date="2023-03-17T07:19:00Z">
            <w:rPr/>
          </w:rPrChange>
        </w:rPr>
        <w:t>Kohonen</w:t>
      </w:r>
      <w:proofErr w:type="spellEnd"/>
      <w:r w:rsidRPr="00305E0A">
        <w:rPr>
          <w:color w:val="000000" w:themeColor="text1"/>
          <w:rPrChange w:id="6410" w:author="Author" w:date="2023-03-17T07:19:00Z">
            <w:rPr/>
          </w:rPrChange>
        </w:rPr>
        <w:t xml:space="preserve">, T. (1990). The self-organizing map. </w:t>
      </w:r>
      <w:r w:rsidRPr="00305E0A">
        <w:rPr>
          <w:i/>
          <w:color w:val="000000" w:themeColor="text1"/>
          <w:rPrChange w:id="6411" w:author="Author" w:date="2023-03-17T07:19:00Z">
            <w:rPr>
              <w:i/>
            </w:rPr>
          </w:rPrChange>
        </w:rPr>
        <w:t>Proceedings of the IEEE, 78</w:t>
      </w:r>
      <w:r w:rsidRPr="00305E0A">
        <w:rPr>
          <w:color w:val="000000" w:themeColor="text1"/>
          <w:rPrChange w:id="6412" w:author="Author" w:date="2023-03-17T07:19:00Z">
            <w:rPr/>
          </w:rPrChange>
        </w:rPr>
        <w:t>(9), 1464-1480.</w:t>
      </w:r>
    </w:p>
    <w:p w14:paraId="4FC125F5" w14:textId="7C8B2F71" w:rsidR="006A677B" w:rsidRPr="00305E0A" w:rsidRDefault="006A677B" w:rsidP="006A677B">
      <w:pPr>
        <w:pStyle w:val="MDPI71References"/>
        <w:rPr>
          <w:color w:val="000000" w:themeColor="text1"/>
          <w:rPrChange w:id="6413" w:author="Author" w:date="2023-03-17T07:19:00Z">
            <w:rPr/>
          </w:rPrChange>
        </w:rPr>
      </w:pPr>
      <w:r w:rsidRPr="002126FA">
        <w:rPr>
          <w:color w:val="000000" w:themeColor="text1"/>
          <w:lang w:val="de-DE"/>
          <w:rPrChange w:id="6414" w:author="HSY" w:date="2023-03-17T22:32:00Z">
            <w:rPr/>
          </w:rPrChange>
        </w:rPr>
        <w:t xml:space="preserve">Jung, K. Y., Cho, S. H., Hwang, S. Y., Lee, Y. J., Kim, K. H., &amp; Na, E. H. (2020). </w:t>
      </w:r>
      <w:r w:rsidRPr="00305E0A">
        <w:rPr>
          <w:color w:val="000000" w:themeColor="text1"/>
          <w:rPrChange w:id="6415" w:author="Author" w:date="2023-03-17T07:19:00Z">
            <w:rPr/>
          </w:rPrChange>
        </w:rPr>
        <w:t xml:space="preserve">Identification of High-Priority Tributaries for Water Quality Management in </w:t>
      </w:r>
      <w:proofErr w:type="spellStart"/>
      <w:r w:rsidRPr="00305E0A">
        <w:rPr>
          <w:color w:val="000000" w:themeColor="text1"/>
          <w:rPrChange w:id="6416" w:author="Author" w:date="2023-03-17T07:19:00Z">
            <w:rPr/>
          </w:rPrChange>
        </w:rPr>
        <w:t>Nakdong</w:t>
      </w:r>
      <w:proofErr w:type="spellEnd"/>
      <w:r w:rsidRPr="00305E0A">
        <w:rPr>
          <w:color w:val="000000" w:themeColor="text1"/>
          <w:rPrChange w:id="6417" w:author="Author" w:date="2023-03-17T07:19:00Z">
            <w:rPr/>
          </w:rPrChange>
        </w:rPr>
        <w:t xml:space="preserve"> River Using Neural Networks and Grade Classification. </w:t>
      </w:r>
      <w:r w:rsidRPr="00305E0A">
        <w:rPr>
          <w:i/>
          <w:color w:val="000000" w:themeColor="text1"/>
          <w:rPrChange w:id="6418" w:author="Author" w:date="2023-03-17T07:19:00Z">
            <w:rPr>
              <w:i/>
            </w:rPr>
          </w:rPrChange>
        </w:rPr>
        <w:t>Sustainability, 12</w:t>
      </w:r>
      <w:r w:rsidRPr="00305E0A">
        <w:rPr>
          <w:color w:val="000000" w:themeColor="text1"/>
          <w:rPrChange w:id="6419" w:author="Author" w:date="2023-03-17T07:19:00Z">
            <w:rPr/>
          </w:rPrChange>
        </w:rPr>
        <w:t>(21), 9149.</w:t>
      </w:r>
    </w:p>
    <w:p w14:paraId="2854DADA" w14:textId="39F147CD" w:rsidR="006A677B" w:rsidRPr="00305E0A" w:rsidRDefault="006A677B" w:rsidP="006A677B">
      <w:pPr>
        <w:pStyle w:val="MDPI71References"/>
        <w:rPr>
          <w:color w:val="000000" w:themeColor="text1"/>
          <w:rPrChange w:id="6420" w:author="Author" w:date="2023-03-17T07:19:00Z">
            <w:rPr/>
          </w:rPrChange>
        </w:rPr>
      </w:pPr>
      <w:r w:rsidRPr="002126FA">
        <w:rPr>
          <w:color w:val="000000" w:themeColor="text1"/>
          <w:lang w:val="de-DE"/>
          <w:rPrChange w:id="6421" w:author="HSY" w:date="2023-03-17T22:32:00Z">
            <w:rPr/>
          </w:rPrChange>
        </w:rPr>
        <w:t xml:space="preserve">James, G., Witten, D., Hastie, T., &amp; Tibshirani, R. (2013). </w:t>
      </w:r>
      <w:r w:rsidRPr="00305E0A">
        <w:rPr>
          <w:i/>
          <w:color w:val="000000" w:themeColor="text1"/>
          <w:rPrChange w:id="6422" w:author="Author" w:date="2023-03-17T07:19:00Z">
            <w:rPr>
              <w:i/>
            </w:rPr>
          </w:rPrChange>
        </w:rPr>
        <w:t>An introduction to statistical learning</w:t>
      </w:r>
      <w:r w:rsidRPr="00305E0A">
        <w:rPr>
          <w:color w:val="000000" w:themeColor="text1"/>
          <w:rPrChange w:id="6423" w:author="Author" w:date="2023-03-17T07:19:00Z">
            <w:rPr/>
          </w:rPrChange>
        </w:rPr>
        <w:t xml:space="preserve"> (Vol. 112, p. 18). New York: </w:t>
      </w:r>
      <w:del w:id="6424" w:author="Author" w:date="2023-03-17T07:19:00Z">
        <w:r>
          <w:delText>springer</w:delText>
        </w:r>
      </w:del>
      <w:ins w:id="6425" w:author="Author" w:date="2023-03-17T07:19:00Z">
        <w:r w:rsidR="007B4C01" w:rsidRPr="00305E0A">
          <w:rPr>
            <w:color w:val="000000" w:themeColor="text1"/>
          </w:rPr>
          <w:t>Springer</w:t>
        </w:r>
      </w:ins>
      <w:r w:rsidRPr="00305E0A">
        <w:rPr>
          <w:color w:val="000000" w:themeColor="text1"/>
          <w:rPrChange w:id="6426" w:author="Author" w:date="2023-03-17T07:19:00Z">
            <w:rPr/>
          </w:rPrChange>
        </w:rPr>
        <w:t>.</w:t>
      </w:r>
    </w:p>
    <w:p w14:paraId="2E4ECF54" w14:textId="23A2D189" w:rsidR="006A677B" w:rsidRPr="00305E0A" w:rsidRDefault="006A677B" w:rsidP="006A677B">
      <w:pPr>
        <w:pStyle w:val="MDPI71References"/>
        <w:rPr>
          <w:color w:val="000000" w:themeColor="text1"/>
          <w:rPrChange w:id="6427" w:author="Author" w:date="2023-03-17T07:19:00Z">
            <w:rPr/>
          </w:rPrChange>
        </w:rPr>
      </w:pPr>
      <w:r w:rsidRPr="00305E0A">
        <w:rPr>
          <w:color w:val="000000" w:themeColor="text1"/>
          <w:rPrChange w:id="6428" w:author="Author" w:date="2023-03-17T07:19:00Z">
            <w:rPr/>
          </w:rPrChange>
        </w:rPr>
        <w:t xml:space="preserve">Sugiyama, M. (2015). </w:t>
      </w:r>
      <w:r w:rsidRPr="00305E0A">
        <w:rPr>
          <w:i/>
          <w:color w:val="000000" w:themeColor="text1"/>
          <w:rPrChange w:id="6429" w:author="Author" w:date="2023-03-17T07:19:00Z">
            <w:rPr>
              <w:i/>
            </w:rPr>
          </w:rPrChange>
        </w:rPr>
        <w:t>Introduction to statistical machine learning.</w:t>
      </w:r>
      <w:r w:rsidRPr="00305E0A">
        <w:rPr>
          <w:color w:val="000000" w:themeColor="text1"/>
          <w:rPrChange w:id="6430" w:author="Author" w:date="2023-03-17T07:19:00Z">
            <w:rPr/>
          </w:rPrChange>
        </w:rPr>
        <w:t xml:space="preserve"> Morgan Kaufmann.</w:t>
      </w:r>
    </w:p>
    <w:p w14:paraId="320295E4" w14:textId="785C4F5F" w:rsidR="006A677B" w:rsidRPr="00305E0A" w:rsidRDefault="006A677B" w:rsidP="006A677B">
      <w:pPr>
        <w:pStyle w:val="MDPI71References"/>
        <w:rPr>
          <w:color w:val="000000" w:themeColor="text1"/>
          <w:rPrChange w:id="6431" w:author="Author" w:date="2023-03-17T07:19:00Z">
            <w:rPr/>
          </w:rPrChange>
        </w:rPr>
      </w:pPr>
      <w:r w:rsidRPr="00305E0A">
        <w:rPr>
          <w:color w:val="000000" w:themeColor="text1"/>
          <w:rPrChange w:id="6432" w:author="Author" w:date="2023-03-17T07:19:00Z">
            <w:rPr/>
          </w:rPrChange>
        </w:rPr>
        <w:t xml:space="preserve">Park, K. Y., &amp; JW, K. (2019). A short guide to machine learning for economists. </w:t>
      </w:r>
      <w:r w:rsidRPr="00305E0A">
        <w:rPr>
          <w:i/>
          <w:color w:val="000000" w:themeColor="text1"/>
          <w:rPrChange w:id="6433" w:author="Author" w:date="2023-03-17T07:19:00Z">
            <w:rPr>
              <w:i/>
            </w:rPr>
          </w:rPrChange>
        </w:rPr>
        <w:t xml:space="preserve">Korean </w:t>
      </w:r>
      <w:del w:id="6434" w:author="Author" w:date="2023-03-17T07:19:00Z">
        <w:r>
          <w:rPr>
            <w:i/>
          </w:rPr>
          <w:delText>J. Econ</w:delText>
        </w:r>
      </w:del>
      <w:ins w:id="6435" w:author="Author" w:date="2023-03-17T07:19:00Z">
        <w:r w:rsidRPr="00305E0A">
          <w:rPr>
            <w:i/>
            <w:color w:val="000000" w:themeColor="text1"/>
          </w:rPr>
          <w:t>J</w:t>
        </w:r>
        <w:r w:rsidR="007B4C01" w:rsidRPr="00305E0A">
          <w:rPr>
            <w:i/>
            <w:color w:val="000000" w:themeColor="text1"/>
          </w:rPr>
          <w:t xml:space="preserve">ournal of </w:t>
        </w:r>
        <w:r w:rsidRPr="00305E0A">
          <w:rPr>
            <w:i/>
            <w:color w:val="000000" w:themeColor="text1"/>
          </w:rPr>
          <w:t>Econ</w:t>
        </w:r>
        <w:r w:rsidR="007B4C01" w:rsidRPr="00305E0A">
          <w:rPr>
            <w:i/>
            <w:color w:val="000000" w:themeColor="text1"/>
          </w:rPr>
          <w:t>omics</w:t>
        </w:r>
      </w:ins>
      <w:r w:rsidRPr="00305E0A">
        <w:rPr>
          <w:i/>
          <w:color w:val="000000" w:themeColor="text1"/>
          <w:rPrChange w:id="6436" w:author="Author" w:date="2023-03-17T07:19:00Z">
            <w:rPr>
              <w:i/>
            </w:rPr>
          </w:rPrChange>
        </w:rPr>
        <w:t>, 26</w:t>
      </w:r>
      <w:r w:rsidRPr="00305E0A">
        <w:rPr>
          <w:color w:val="000000" w:themeColor="text1"/>
          <w:rPrChange w:id="6437" w:author="Author" w:date="2023-03-17T07:19:00Z">
            <w:rPr/>
          </w:rPrChange>
        </w:rPr>
        <w:t>(2), 367-408.</w:t>
      </w:r>
    </w:p>
    <w:p w14:paraId="4CE66246" w14:textId="085DEFCB" w:rsidR="006A677B" w:rsidRPr="00305E0A" w:rsidRDefault="006A677B" w:rsidP="006A677B">
      <w:pPr>
        <w:pStyle w:val="MDPI71References"/>
        <w:rPr>
          <w:color w:val="000000" w:themeColor="text1"/>
          <w:rPrChange w:id="6438" w:author="Author" w:date="2023-03-17T07:19:00Z">
            <w:rPr/>
          </w:rPrChange>
        </w:rPr>
      </w:pPr>
      <w:r w:rsidRPr="00305E0A">
        <w:rPr>
          <w:color w:val="000000" w:themeColor="text1"/>
          <w:rPrChange w:id="6439" w:author="Author" w:date="2023-03-17T07:19:00Z">
            <w:rPr/>
          </w:rPrChange>
        </w:rPr>
        <w:t xml:space="preserve">Han, S. W. (2016). A study on kernel ridge regression using ensemble method. </w:t>
      </w:r>
      <w:r w:rsidRPr="00305E0A">
        <w:rPr>
          <w:i/>
          <w:color w:val="000000" w:themeColor="text1"/>
          <w:rPrChange w:id="6440" w:author="Author" w:date="2023-03-17T07:19:00Z">
            <w:rPr>
              <w:i/>
            </w:rPr>
          </w:rPrChange>
        </w:rPr>
        <w:t xml:space="preserve">Department of Statistics, </w:t>
      </w:r>
      <w:del w:id="6441" w:author="Author" w:date="2023-03-17T07:19:00Z">
        <w:r>
          <w:rPr>
            <w:i/>
          </w:rPr>
          <w:delText>Master's</w:delText>
        </w:r>
      </w:del>
      <w:ins w:id="6442" w:author="Author" w:date="2023-03-17T07:19:00Z">
        <w:r w:rsidR="00C07A82" w:rsidRPr="00305E0A">
          <w:rPr>
            <w:i/>
            <w:color w:val="000000" w:themeColor="text1"/>
          </w:rPr>
          <w:t>Master’s</w:t>
        </w:r>
      </w:ins>
      <w:r w:rsidRPr="00305E0A">
        <w:rPr>
          <w:i/>
          <w:color w:val="000000" w:themeColor="text1"/>
          <w:rPrChange w:id="6443" w:author="Author" w:date="2023-03-17T07:19:00Z">
            <w:rPr>
              <w:i/>
            </w:rPr>
          </w:rPrChange>
        </w:rPr>
        <w:t xml:space="preserve"> Thesis, The Graduate School of </w:t>
      </w:r>
      <w:proofErr w:type="spellStart"/>
      <w:r w:rsidRPr="00305E0A">
        <w:rPr>
          <w:i/>
          <w:color w:val="000000" w:themeColor="text1"/>
          <w:rPrChange w:id="6444" w:author="Author" w:date="2023-03-17T07:19:00Z">
            <w:rPr>
              <w:i/>
            </w:rPr>
          </w:rPrChange>
        </w:rPr>
        <w:t>Hankuk</w:t>
      </w:r>
      <w:proofErr w:type="spellEnd"/>
      <w:r w:rsidRPr="00305E0A">
        <w:rPr>
          <w:i/>
          <w:color w:val="000000" w:themeColor="text1"/>
          <w:rPrChange w:id="6445" w:author="Author" w:date="2023-03-17T07:19:00Z">
            <w:rPr>
              <w:i/>
            </w:rPr>
          </w:rPrChange>
        </w:rPr>
        <w:t xml:space="preserve"> University of Foreign Studies, Seoul, Korea.</w:t>
      </w:r>
    </w:p>
    <w:p w14:paraId="01EED0C1" w14:textId="16C4F107" w:rsidR="006A677B" w:rsidRPr="00305E0A" w:rsidRDefault="006A677B" w:rsidP="008D71F2">
      <w:pPr>
        <w:pStyle w:val="MDPI71References"/>
        <w:rPr>
          <w:color w:val="000000" w:themeColor="text1"/>
          <w:rPrChange w:id="6446" w:author="Author" w:date="2023-03-17T07:19:00Z">
            <w:rPr/>
          </w:rPrChange>
        </w:rPr>
      </w:pPr>
      <w:r w:rsidRPr="00305E0A">
        <w:rPr>
          <w:color w:val="000000" w:themeColor="text1"/>
          <w:rPrChange w:id="6447" w:author="Author" w:date="2023-03-17T07:19:00Z">
            <w:rPr/>
          </w:rPrChange>
        </w:rPr>
        <w:t xml:space="preserve">Hwang, S. Y. (2017). A study on efficiency of kernel ridge logistic regression classification using ensemble method. </w:t>
      </w:r>
      <w:r w:rsidRPr="00305E0A">
        <w:rPr>
          <w:i/>
          <w:color w:val="000000" w:themeColor="text1"/>
          <w:rPrChange w:id="6448" w:author="Author" w:date="2023-03-17T07:19:00Z">
            <w:rPr>
              <w:i/>
            </w:rPr>
          </w:rPrChange>
        </w:rPr>
        <w:t xml:space="preserve">Department of Statistics, </w:t>
      </w:r>
      <w:del w:id="6449" w:author="Author" w:date="2023-03-17T07:19:00Z">
        <w:r>
          <w:rPr>
            <w:i/>
          </w:rPr>
          <w:delText>Master's</w:delText>
        </w:r>
      </w:del>
      <w:ins w:id="6450" w:author="Author" w:date="2023-03-17T07:19:00Z">
        <w:r w:rsidR="00C07A82" w:rsidRPr="00305E0A">
          <w:rPr>
            <w:i/>
            <w:color w:val="000000" w:themeColor="text1"/>
          </w:rPr>
          <w:t>Master’s</w:t>
        </w:r>
      </w:ins>
      <w:r w:rsidRPr="00305E0A">
        <w:rPr>
          <w:i/>
          <w:color w:val="000000" w:themeColor="text1"/>
          <w:rPrChange w:id="6451" w:author="Author" w:date="2023-03-17T07:19:00Z">
            <w:rPr>
              <w:i/>
            </w:rPr>
          </w:rPrChange>
        </w:rPr>
        <w:t xml:space="preserve"> Thesis, The Graduate School of </w:t>
      </w:r>
      <w:proofErr w:type="spellStart"/>
      <w:r w:rsidRPr="00305E0A">
        <w:rPr>
          <w:i/>
          <w:color w:val="000000" w:themeColor="text1"/>
          <w:rPrChange w:id="6452" w:author="Author" w:date="2023-03-17T07:19:00Z">
            <w:rPr>
              <w:i/>
            </w:rPr>
          </w:rPrChange>
        </w:rPr>
        <w:t>Hankuk</w:t>
      </w:r>
      <w:proofErr w:type="spellEnd"/>
      <w:r w:rsidRPr="00305E0A">
        <w:rPr>
          <w:i/>
          <w:color w:val="000000" w:themeColor="text1"/>
          <w:rPrChange w:id="6453" w:author="Author" w:date="2023-03-17T07:19:00Z">
            <w:rPr>
              <w:i/>
            </w:rPr>
          </w:rPrChange>
        </w:rPr>
        <w:t xml:space="preserve"> University of Foreign Studies, Seoul, Korea.</w:t>
      </w:r>
    </w:p>
    <w:p w14:paraId="2C7473F1" w14:textId="1C5F4873" w:rsidR="006A677B" w:rsidRPr="00305E0A" w:rsidRDefault="006A677B" w:rsidP="008D71F2">
      <w:pPr>
        <w:pStyle w:val="MDPI71References"/>
        <w:rPr>
          <w:color w:val="000000" w:themeColor="text1"/>
          <w:rPrChange w:id="6454" w:author="Author" w:date="2023-03-17T07:19:00Z">
            <w:rPr/>
          </w:rPrChange>
        </w:rPr>
      </w:pPr>
      <w:proofErr w:type="spellStart"/>
      <w:r w:rsidRPr="00305E0A">
        <w:rPr>
          <w:color w:val="000000" w:themeColor="text1"/>
          <w:rPrChange w:id="6455" w:author="Author" w:date="2023-03-17T07:19:00Z">
            <w:rPr/>
          </w:rPrChange>
        </w:rPr>
        <w:t>Schapire</w:t>
      </w:r>
      <w:proofErr w:type="spellEnd"/>
      <w:r w:rsidRPr="00305E0A">
        <w:rPr>
          <w:color w:val="000000" w:themeColor="text1"/>
          <w:rPrChange w:id="6456" w:author="Author" w:date="2023-03-17T07:19:00Z">
            <w:rPr/>
          </w:rPrChange>
        </w:rPr>
        <w:t xml:space="preserve">, R. E. (2013). Explaining </w:t>
      </w:r>
      <w:proofErr w:type="spellStart"/>
      <w:r w:rsidRPr="00305E0A">
        <w:rPr>
          <w:color w:val="000000" w:themeColor="text1"/>
          <w:rPrChange w:id="6457" w:author="Author" w:date="2023-03-17T07:19:00Z">
            <w:rPr/>
          </w:rPrChange>
        </w:rPr>
        <w:t>adaboost</w:t>
      </w:r>
      <w:proofErr w:type="spellEnd"/>
      <w:r w:rsidRPr="00305E0A">
        <w:rPr>
          <w:color w:val="000000" w:themeColor="text1"/>
          <w:rPrChange w:id="6458" w:author="Author" w:date="2023-03-17T07:19:00Z">
            <w:rPr/>
          </w:rPrChange>
        </w:rPr>
        <w:t xml:space="preserve">. In </w:t>
      </w:r>
      <w:r w:rsidRPr="00305E0A">
        <w:rPr>
          <w:i/>
          <w:color w:val="000000" w:themeColor="text1"/>
          <w:rPrChange w:id="6459" w:author="Author" w:date="2023-03-17T07:19:00Z">
            <w:rPr>
              <w:i/>
            </w:rPr>
          </w:rPrChange>
        </w:rPr>
        <w:t xml:space="preserve">Empirical </w:t>
      </w:r>
      <w:del w:id="6460" w:author="Author" w:date="2023-03-17T07:19:00Z">
        <w:r>
          <w:rPr>
            <w:i/>
          </w:rPr>
          <w:delText>inference</w:delText>
        </w:r>
      </w:del>
      <w:ins w:id="6461" w:author="Author" w:date="2023-03-17T07:19:00Z">
        <w:r w:rsidR="007B4C01" w:rsidRPr="00305E0A">
          <w:rPr>
            <w:i/>
            <w:color w:val="000000" w:themeColor="text1"/>
          </w:rPr>
          <w:t>Inference</w:t>
        </w:r>
      </w:ins>
      <w:r w:rsidR="007B4C01" w:rsidRPr="00305E0A">
        <w:rPr>
          <w:color w:val="000000" w:themeColor="text1"/>
          <w:rPrChange w:id="6462" w:author="Author" w:date="2023-03-17T07:19:00Z">
            <w:rPr/>
          </w:rPrChange>
        </w:rPr>
        <w:t xml:space="preserve"> </w:t>
      </w:r>
      <w:r w:rsidRPr="00305E0A">
        <w:rPr>
          <w:color w:val="000000" w:themeColor="text1"/>
          <w:rPrChange w:id="6463" w:author="Author" w:date="2023-03-17T07:19:00Z">
            <w:rPr/>
          </w:rPrChange>
        </w:rPr>
        <w:t>(pp. 37-52). Springer, Berlin, Heidelberg.</w:t>
      </w:r>
    </w:p>
    <w:p w14:paraId="6DC5356C" w14:textId="0E6B3261" w:rsidR="006A677B" w:rsidRPr="00305E0A" w:rsidRDefault="006A677B" w:rsidP="008D71F2">
      <w:pPr>
        <w:pStyle w:val="MDPI71References"/>
        <w:rPr>
          <w:color w:val="000000" w:themeColor="text1"/>
          <w:rPrChange w:id="6464" w:author="Author" w:date="2023-03-17T07:19:00Z">
            <w:rPr/>
          </w:rPrChange>
        </w:rPr>
      </w:pPr>
      <w:proofErr w:type="spellStart"/>
      <w:r w:rsidRPr="00305E0A">
        <w:rPr>
          <w:color w:val="000000" w:themeColor="text1"/>
          <w:rPrChange w:id="6465" w:author="Author" w:date="2023-03-17T07:19:00Z">
            <w:rPr/>
          </w:rPrChange>
        </w:rPr>
        <w:t>Natekin</w:t>
      </w:r>
      <w:proofErr w:type="spellEnd"/>
      <w:r w:rsidRPr="00305E0A">
        <w:rPr>
          <w:color w:val="000000" w:themeColor="text1"/>
          <w:rPrChange w:id="6466" w:author="Author" w:date="2023-03-17T07:19:00Z">
            <w:rPr/>
          </w:rPrChange>
        </w:rPr>
        <w:t xml:space="preserve">, A., &amp; Knoll, A. (2013). Gradient boosting machines, a tutorial. </w:t>
      </w:r>
      <w:r w:rsidRPr="00305E0A">
        <w:rPr>
          <w:i/>
          <w:color w:val="000000" w:themeColor="text1"/>
          <w:rPrChange w:id="6467" w:author="Author" w:date="2023-03-17T07:19:00Z">
            <w:rPr>
              <w:i/>
            </w:rPr>
          </w:rPrChange>
        </w:rPr>
        <w:t xml:space="preserve">Frontiers in </w:t>
      </w:r>
      <w:del w:id="6468" w:author="Author" w:date="2023-03-17T07:19:00Z">
        <w:r>
          <w:rPr>
            <w:i/>
          </w:rPr>
          <w:delText>neurorobotics</w:delText>
        </w:r>
      </w:del>
      <w:ins w:id="6469" w:author="Author" w:date="2023-03-17T07:19:00Z">
        <w:r w:rsidR="007B4C01" w:rsidRPr="00305E0A">
          <w:rPr>
            <w:i/>
            <w:color w:val="000000" w:themeColor="text1"/>
          </w:rPr>
          <w:t>Neurorobotics</w:t>
        </w:r>
      </w:ins>
      <w:r w:rsidRPr="00305E0A">
        <w:rPr>
          <w:i/>
          <w:color w:val="000000" w:themeColor="text1"/>
          <w:rPrChange w:id="6470" w:author="Author" w:date="2023-03-17T07:19:00Z">
            <w:rPr>
              <w:i/>
            </w:rPr>
          </w:rPrChange>
        </w:rPr>
        <w:t>, 7,</w:t>
      </w:r>
      <w:r w:rsidRPr="00305E0A">
        <w:rPr>
          <w:color w:val="000000" w:themeColor="text1"/>
          <w:rPrChange w:id="6471" w:author="Author" w:date="2023-03-17T07:19:00Z">
            <w:rPr/>
          </w:rPrChange>
        </w:rPr>
        <w:t xml:space="preserve"> 21.</w:t>
      </w:r>
    </w:p>
    <w:p w14:paraId="17E3A17A" w14:textId="41787B78" w:rsidR="006A677B" w:rsidRPr="00305E0A" w:rsidRDefault="006A677B" w:rsidP="008D71F2">
      <w:pPr>
        <w:pStyle w:val="MDPI71References"/>
        <w:rPr>
          <w:color w:val="000000" w:themeColor="text1"/>
          <w:rPrChange w:id="6472" w:author="Author" w:date="2023-03-17T07:19:00Z">
            <w:rPr/>
          </w:rPrChange>
        </w:rPr>
      </w:pPr>
      <w:r w:rsidRPr="00305E0A">
        <w:rPr>
          <w:color w:val="000000" w:themeColor="text1"/>
          <w:rPrChange w:id="6473" w:author="Author" w:date="2023-03-17T07:19:00Z">
            <w:rPr/>
          </w:rPrChange>
        </w:rPr>
        <w:t xml:space="preserve">Cutler, A., Cutler, D. R., &amp; Stevens, J. R. (2012). Random forests. In </w:t>
      </w:r>
      <w:r w:rsidRPr="00305E0A">
        <w:rPr>
          <w:i/>
          <w:color w:val="000000" w:themeColor="text1"/>
          <w:rPrChange w:id="6474" w:author="Author" w:date="2023-03-17T07:19:00Z">
            <w:rPr>
              <w:i/>
            </w:rPr>
          </w:rPrChange>
        </w:rPr>
        <w:t xml:space="preserve">Ensemble </w:t>
      </w:r>
      <w:del w:id="6475" w:author="Author" w:date="2023-03-17T07:19:00Z">
        <w:r>
          <w:rPr>
            <w:i/>
          </w:rPr>
          <w:delText>machine learning</w:delText>
        </w:r>
      </w:del>
      <w:ins w:id="6476" w:author="Author" w:date="2023-03-17T07:19:00Z">
        <w:r w:rsidR="002A4698" w:rsidRPr="00305E0A">
          <w:rPr>
            <w:i/>
            <w:color w:val="000000" w:themeColor="text1"/>
          </w:rPr>
          <w:t>Machine Learning</w:t>
        </w:r>
      </w:ins>
      <w:r w:rsidR="002A4698" w:rsidRPr="00305E0A">
        <w:rPr>
          <w:color w:val="000000" w:themeColor="text1"/>
          <w:rPrChange w:id="6477" w:author="Author" w:date="2023-03-17T07:19:00Z">
            <w:rPr/>
          </w:rPrChange>
        </w:rPr>
        <w:t xml:space="preserve"> </w:t>
      </w:r>
      <w:r w:rsidRPr="00305E0A">
        <w:rPr>
          <w:color w:val="000000" w:themeColor="text1"/>
          <w:rPrChange w:id="6478" w:author="Author" w:date="2023-03-17T07:19:00Z">
            <w:rPr/>
          </w:rPrChange>
        </w:rPr>
        <w:t>(pp. 157-175). Springer, Boston, MA.</w:t>
      </w:r>
    </w:p>
    <w:p w14:paraId="7D4D9B64" w14:textId="0A359D69" w:rsidR="006A677B" w:rsidRPr="00305E0A" w:rsidRDefault="006A677B" w:rsidP="008D71F2">
      <w:pPr>
        <w:pStyle w:val="MDPI71References"/>
        <w:rPr>
          <w:color w:val="000000" w:themeColor="text1"/>
          <w:rPrChange w:id="6479" w:author="Author" w:date="2023-03-17T07:19:00Z">
            <w:rPr/>
          </w:rPrChange>
        </w:rPr>
      </w:pPr>
      <w:r w:rsidRPr="00305E0A">
        <w:rPr>
          <w:color w:val="000000" w:themeColor="text1"/>
          <w:rPrChange w:id="6480" w:author="Author" w:date="2023-03-17T07:19:00Z">
            <w:rPr/>
          </w:rPrChange>
        </w:rPr>
        <w:t xml:space="preserve">Chen, T., He, T., </w:t>
      </w:r>
      <w:proofErr w:type="spellStart"/>
      <w:r w:rsidRPr="00305E0A">
        <w:rPr>
          <w:color w:val="000000" w:themeColor="text1"/>
          <w:rPrChange w:id="6481" w:author="Author" w:date="2023-03-17T07:19:00Z">
            <w:rPr/>
          </w:rPrChange>
        </w:rPr>
        <w:t>Benesty</w:t>
      </w:r>
      <w:proofErr w:type="spellEnd"/>
      <w:r w:rsidRPr="00305E0A">
        <w:rPr>
          <w:color w:val="000000" w:themeColor="text1"/>
          <w:rPrChange w:id="6482" w:author="Author" w:date="2023-03-17T07:19:00Z">
            <w:rPr/>
          </w:rPrChange>
        </w:rPr>
        <w:t xml:space="preserve">, M., </w:t>
      </w:r>
      <w:proofErr w:type="spellStart"/>
      <w:r w:rsidRPr="00305E0A">
        <w:rPr>
          <w:color w:val="000000" w:themeColor="text1"/>
          <w:rPrChange w:id="6483" w:author="Author" w:date="2023-03-17T07:19:00Z">
            <w:rPr/>
          </w:rPrChange>
        </w:rPr>
        <w:t>Khotilovich</w:t>
      </w:r>
      <w:proofErr w:type="spellEnd"/>
      <w:r w:rsidRPr="00305E0A">
        <w:rPr>
          <w:color w:val="000000" w:themeColor="text1"/>
          <w:rPrChange w:id="6484" w:author="Author" w:date="2023-03-17T07:19:00Z">
            <w:rPr/>
          </w:rPrChange>
        </w:rPr>
        <w:t xml:space="preserve">, V., Tang, Y., Cho, H., &amp; Chen, K. (2015). </w:t>
      </w:r>
      <w:proofErr w:type="spellStart"/>
      <w:r w:rsidRPr="00305E0A">
        <w:rPr>
          <w:color w:val="000000" w:themeColor="text1"/>
          <w:rPrChange w:id="6485" w:author="Author" w:date="2023-03-17T07:19:00Z">
            <w:rPr/>
          </w:rPrChange>
        </w:rPr>
        <w:t>Xgboost</w:t>
      </w:r>
      <w:proofErr w:type="spellEnd"/>
      <w:r w:rsidRPr="00305E0A">
        <w:rPr>
          <w:color w:val="000000" w:themeColor="text1"/>
          <w:rPrChange w:id="6486" w:author="Author" w:date="2023-03-17T07:19:00Z">
            <w:rPr/>
          </w:rPrChange>
        </w:rPr>
        <w:t xml:space="preserve">: extreme gradient boosting. </w:t>
      </w:r>
      <w:r w:rsidRPr="00305E0A">
        <w:rPr>
          <w:i/>
          <w:color w:val="000000" w:themeColor="text1"/>
          <w:rPrChange w:id="6487" w:author="Author" w:date="2023-03-17T07:19:00Z">
            <w:rPr>
              <w:i/>
            </w:rPr>
          </w:rPrChange>
        </w:rPr>
        <w:t>R package version 0.4-2, 1</w:t>
      </w:r>
      <w:r w:rsidRPr="00305E0A">
        <w:rPr>
          <w:color w:val="000000" w:themeColor="text1"/>
          <w:rPrChange w:id="6488" w:author="Author" w:date="2023-03-17T07:19:00Z">
            <w:rPr/>
          </w:rPrChange>
        </w:rPr>
        <w:t>(4), 1-4.</w:t>
      </w:r>
    </w:p>
    <w:p w14:paraId="6C25E831" w14:textId="46258854" w:rsidR="006A677B" w:rsidRPr="00305E0A" w:rsidRDefault="006A677B" w:rsidP="008D71F2">
      <w:pPr>
        <w:pStyle w:val="MDPI71References"/>
        <w:rPr>
          <w:color w:val="000000" w:themeColor="text1"/>
          <w:rPrChange w:id="6489" w:author="Author" w:date="2023-03-17T07:19:00Z">
            <w:rPr/>
          </w:rPrChange>
        </w:rPr>
      </w:pPr>
      <w:proofErr w:type="spellStart"/>
      <w:r w:rsidRPr="00305E0A">
        <w:rPr>
          <w:color w:val="000000" w:themeColor="text1"/>
          <w:rPrChange w:id="6490" w:author="Author" w:date="2023-03-17T07:19:00Z">
            <w:rPr/>
          </w:rPrChange>
        </w:rPr>
        <w:t>Izenman</w:t>
      </w:r>
      <w:proofErr w:type="spellEnd"/>
      <w:r w:rsidRPr="00305E0A">
        <w:rPr>
          <w:color w:val="000000" w:themeColor="text1"/>
          <w:rPrChange w:id="6491" w:author="Author" w:date="2023-03-17T07:19:00Z">
            <w:rPr/>
          </w:rPrChange>
        </w:rPr>
        <w:t xml:space="preserve">, A. J. (2013). Linear discriminant analysis. In </w:t>
      </w:r>
      <w:r w:rsidRPr="00305E0A">
        <w:rPr>
          <w:i/>
          <w:color w:val="000000" w:themeColor="text1"/>
          <w:rPrChange w:id="6492" w:author="Author" w:date="2023-03-17T07:19:00Z">
            <w:rPr>
              <w:i/>
            </w:rPr>
          </w:rPrChange>
        </w:rPr>
        <w:t xml:space="preserve">Modern </w:t>
      </w:r>
      <w:del w:id="6493" w:author="Author" w:date="2023-03-17T07:19:00Z">
        <w:r>
          <w:rPr>
            <w:i/>
          </w:rPr>
          <w:delText>multivariate statistical techniques</w:delText>
        </w:r>
      </w:del>
      <w:ins w:id="6494" w:author="Author" w:date="2023-03-17T07:19:00Z">
        <w:r w:rsidR="00252790" w:rsidRPr="00305E0A">
          <w:rPr>
            <w:i/>
            <w:color w:val="000000" w:themeColor="text1"/>
          </w:rPr>
          <w:t>Multivariate Statistical Techniques</w:t>
        </w:r>
      </w:ins>
      <w:r w:rsidR="00252790" w:rsidRPr="00305E0A">
        <w:rPr>
          <w:color w:val="000000" w:themeColor="text1"/>
          <w:rPrChange w:id="6495" w:author="Author" w:date="2023-03-17T07:19:00Z">
            <w:rPr/>
          </w:rPrChange>
        </w:rPr>
        <w:t xml:space="preserve"> </w:t>
      </w:r>
      <w:r w:rsidRPr="00305E0A">
        <w:rPr>
          <w:color w:val="000000" w:themeColor="text1"/>
          <w:rPrChange w:id="6496" w:author="Author" w:date="2023-03-17T07:19:00Z">
            <w:rPr/>
          </w:rPrChange>
        </w:rPr>
        <w:t>(pp. 237-280). Springer, New York, NY.</w:t>
      </w:r>
    </w:p>
    <w:p w14:paraId="70DA62BB" w14:textId="28EBE146" w:rsidR="006A677B" w:rsidRPr="00305E0A" w:rsidRDefault="006A677B" w:rsidP="008D71F2">
      <w:pPr>
        <w:pStyle w:val="MDPI71References"/>
        <w:rPr>
          <w:color w:val="000000" w:themeColor="text1"/>
          <w:rPrChange w:id="6497" w:author="Author" w:date="2023-03-17T07:19:00Z">
            <w:rPr/>
          </w:rPrChange>
        </w:rPr>
      </w:pPr>
      <w:r w:rsidRPr="002126FA">
        <w:rPr>
          <w:color w:val="000000" w:themeColor="text1"/>
          <w:lang w:val="es-ES"/>
          <w:rPrChange w:id="6498" w:author="HSY" w:date="2023-03-17T22:32:00Z">
            <w:rPr/>
          </w:rPrChange>
        </w:rPr>
        <w:t xml:space="preserve">Reynès, C., Sabatier, R., &amp; Molinari, N. (2006). </w:t>
      </w:r>
      <w:r w:rsidRPr="00305E0A">
        <w:rPr>
          <w:color w:val="000000" w:themeColor="text1"/>
          <w:rPrChange w:id="6499" w:author="Author" w:date="2023-03-17T07:19:00Z">
            <w:rPr/>
          </w:rPrChange>
        </w:rPr>
        <w:t xml:space="preserve">Choice of B-splines with free parameters in the flexible discriminant analysis context. </w:t>
      </w:r>
      <w:r w:rsidRPr="00305E0A">
        <w:rPr>
          <w:i/>
          <w:color w:val="000000" w:themeColor="text1"/>
          <w:rPrChange w:id="6500" w:author="Author" w:date="2023-03-17T07:19:00Z">
            <w:rPr>
              <w:i/>
            </w:rPr>
          </w:rPrChange>
        </w:rPr>
        <w:t xml:space="preserve">Computational </w:t>
      </w:r>
      <w:del w:id="6501" w:author="Author" w:date="2023-03-17T07:19:00Z">
        <w:r>
          <w:rPr>
            <w:i/>
          </w:rPr>
          <w:delText>statistics &amp; data analysis</w:delText>
        </w:r>
      </w:del>
      <w:ins w:id="6502" w:author="Author" w:date="2023-03-17T07:19:00Z">
        <w:r w:rsidR="00252790" w:rsidRPr="00305E0A">
          <w:rPr>
            <w:i/>
            <w:color w:val="000000" w:themeColor="text1"/>
          </w:rPr>
          <w:t xml:space="preserve">Statistics </w:t>
        </w:r>
        <w:r w:rsidRPr="00305E0A">
          <w:rPr>
            <w:i/>
            <w:color w:val="000000" w:themeColor="text1"/>
          </w:rPr>
          <w:t xml:space="preserve">&amp; </w:t>
        </w:r>
        <w:r w:rsidR="00252790" w:rsidRPr="00305E0A">
          <w:rPr>
            <w:i/>
            <w:color w:val="000000" w:themeColor="text1"/>
          </w:rPr>
          <w:t>Data Analysis</w:t>
        </w:r>
      </w:ins>
      <w:r w:rsidRPr="00305E0A">
        <w:rPr>
          <w:i/>
          <w:color w:val="000000" w:themeColor="text1"/>
          <w:rPrChange w:id="6503" w:author="Author" w:date="2023-03-17T07:19:00Z">
            <w:rPr>
              <w:i/>
            </w:rPr>
          </w:rPrChange>
        </w:rPr>
        <w:t>, 51</w:t>
      </w:r>
      <w:r w:rsidRPr="00305E0A">
        <w:rPr>
          <w:color w:val="000000" w:themeColor="text1"/>
          <w:rPrChange w:id="6504" w:author="Author" w:date="2023-03-17T07:19:00Z">
            <w:rPr/>
          </w:rPrChange>
        </w:rPr>
        <w:t>(3), 1765-1778.</w:t>
      </w:r>
    </w:p>
    <w:p w14:paraId="760D5A35" w14:textId="11616B3D" w:rsidR="00E67C0B" w:rsidRPr="008F391A" w:rsidRDefault="00B71D04" w:rsidP="008D71F2">
      <w:pPr>
        <w:pStyle w:val="MDPI71References"/>
        <w:rPr>
          <w:ins w:id="6505" w:author="Author" w:date="2023-03-17T07:19:00Z"/>
          <w:color w:val="000000" w:themeColor="text1"/>
          <w:szCs w:val="18"/>
          <w:highlight w:val="cyan"/>
          <w:rPrChange w:id="6506" w:author="HSY" w:date="2023-03-17T23:25:00Z">
            <w:rPr>
              <w:ins w:id="6507" w:author="Author" w:date="2023-03-17T07:19:00Z"/>
              <w:color w:val="000000" w:themeColor="text1"/>
              <w:highlight w:val="yellow"/>
            </w:rPr>
          </w:rPrChange>
        </w:rPr>
      </w:pPr>
      <w:ins w:id="6508" w:author="HSY" w:date="2023-03-17T22:43:00Z">
        <w:r w:rsidRPr="008F391A">
          <w:rPr>
            <w:rFonts w:cs="Arial"/>
            <w:color w:val="222222"/>
            <w:szCs w:val="18"/>
            <w:highlight w:val="cyan"/>
            <w:shd w:val="clear" w:color="auto" w:fill="FFFFFF"/>
            <w:lang w:val="de-DE"/>
            <w:rPrChange w:id="6509" w:author="HSY" w:date="2023-03-17T23:25:00Z">
              <w:rPr>
                <w:rFonts w:ascii="Arial" w:hAnsi="Arial" w:cs="Arial"/>
                <w:color w:val="222222"/>
                <w:sz w:val="20"/>
                <w:shd w:val="clear" w:color="auto" w:fill="FFFFFF"/>
              </w:rPr>
            </w:rPrChange>
          </w:rPr>
          <w:lastRenderedPageBreak/>
          <w:t xml:space="preserve">Schölkopf, B., Smola, A. J., Williamson, R. C., &amp; Bartlett, P. L. (2000). </w:t>
        </w:r>
        <w:r w:rsidRPr="008F391A">
          <w:rPr>
            <w:rFonts w:cs="Arial"/>
            <w:color w:val="222222"/>
            <w:szCs w:val="18"/>
            <w:highlight w:val="cyan"/>
            <w:shd w:val="clear" w:color="auto" w:fill="FFFFFF"/>
            <w:rPrChange w:id="6510" w:author="HSY" w:date="2023-03-17T23:25:00Z">
              <w:rPr>
                <w:rFonts w:ascii="Arial" w:hAnsi="Arial" w:cs="Arial"/>
                <w:color w:val="222222"/>
                <w:sz w:val="20"/>
                <w:shd w:val="clear" w:color="auto" w:fill="FFFFFF"/>
              </w:rPr>
            </w:rPrChange>
          </w:rPr>
          <w:t>New support vector algorithms. </w:t>
        </w:r>
        <w:r w:rsidRPr="008F391A">
          <w:rPr>
            <w:rFonts w:cs="Arial"/>
            <w:i/>
            <w:iCs/>
            <w:color w:val="222222"/>
            <w:szCs w:val="18"/>
            <w:highlight w:val="cyan"/>
            <w:shd w:val="clear" w:color="auto" w:fill="FFFFFF"/>
            <w:rPrChange w:id="6511" w:author="HSY" w:date="2023-03-17T23:25:00Z">
              <w:rPr>
                <w:rFonts w:ascii="Arial" w:hAnsi="Arial" w:cs="Arial"/>
                <w:i/>
                <w:iCs/>
                <w:color w:val="222222"/>
                <w:sz w:val="20"/>
                <w:shd w:val="clear" w:color="auto" w:fill="FFFFFF"/>
              </w:rPr>
            </w:rPrChange>
          </w:rPr>
          <w:t>Neural computation</w:t>
        </w:r>
        <w:r w:rsidRPr="008F391A">
          <w:rPr>
            <w:rFonts w:cs="Arial"/>
            <w:color w:val="222222"/>
            <w:szCs w:val="18"/>
            <w:highlight w:val="cyan"/>
            <w:shd w:val="clear" w:color="auto" w:fill="FFFFFF"/>
            <w:rPrChange w:id="6512" w:author="HSY" w:date="2023-03-17T23:25:00Z">
              <w:rPr>
                <w:rFonts w:ascii="Arial" w:hAnsi="Arial" w:cs="Arial"/>
                <w:color w:val="222222"/>
                <w:sz w:val="20"/>
                <w:shd w:val="clear" w:color="auto" w:fill="FFFFFF"/>
              </w:rPr>
            </w:rPrChange>
          </w:rPr>
          <w:t>, </w:t>
        </w:r>
        <w:r w:rsidRPr="008F391A">
          <w:rPr>
            <w:rFonts w:cs="Arial"/>
            <w:i/>
            <w:iCs/>
            <w:color w:val="222222"/>
            <w:szCs w:val="18"/>
            <w:highlight w:val="cyan"/>
            <w:shd w:val="clear" w:color="auto" w:fill="FFFFFF"/>
            <w:rPrChange w:id="6513" w:author="HSY" w:date="2023-03-17T23:25:00Z">
              <w:rPr>
                <w:rFonts w:ascii="Arial" w:hAnsi="Arial" w:cs="Arial"/>
                <w:i/>
                <w:iCs/>
                <w:color w:val="222222"/>
                <w:sz w:val="20"/>
                <w:shd w:val="clear" w:color="auto" w:fill="FFFFFF"/>
              </w:rPr>
            </w:rPrChange>
          </w:rPr>
          <w:t>12</w:t>
        </w:r>
        <w:r w:rsidRPr="008F391A">
          <w:rPr>
            <w:rFonts w:cs="Arial"/>
            <w:color w:val="222222"/>
            <w:szCs w:val="18"/>
            <w:highlight w:val="cyan"/>
            <w:shd w:val="clear" w:color="auto" w:fill="FFFFFF"/>
            <w:rPrChange w:id="6514" w:author="HSY" w:date="2023-03-17T23:25:00Z">
              <w:rPr>
                <w:rFonts w:ascii="Arial" w:hAnsi="Arial" w:cs="Arial"/>
                <w:color w:val="222222"/>
                <w:sz w:val="20"/>
                <w:shd w:val="clear" w:color="auto" w:fill="FFFFFF"/>
              </w:rPr>
            </w:rPrChange>
          </w:rPr>
          <w:t>(5), 1207-1245.</w:t>
        </w:r>
      </w:ins>
      <w:ins w:id="6515" w:author="Author" w:date="2023-03-17T07:19:00Z">
        <w:del w:id="6516" w:author="HSY" w:date="2023-03-17T22:43:00Z">
          <w:r w:rsidR="00524E56" w:rsidRPr="008F391A" w:rsidDel="00B71D04">
            <w:rPr>
              <w:snapToGrid w:val="0"/>
              <w:color w:val="000000" w:themeColor="text1"/>
              <w:szCs w:val="18"/>
              <w:highlight w:val="cyan"/>
              <w:rPrChange w:id="6517" w:author="HSY" w:date="2023-03-17T23:25:00Z">
                <w:rPr>
                  <w:snapToGrid w:val="0"/>
                  <w:color w:val="000000" w:themeColor="text1"/>
                  <w:highlight w:val="yellow"/>
                </w:rPr>
              </w:rPrChange>
            </w:rPr>
            <w:delText>Schölkopf, B. (2000)</w:delText>
          </w:r>
        </w:del>
        <w:del w:id="6518" w:author="HSY" w:date="2023-03-17T22:35:00Z">
          <w:r w:rsidR="00524E56" w:rsidRPr="008F391A" w:rsidDel="002126FA">
            <w:rPr>
              <w:snapToGrid w:val="0"/>
              <w:color w:val="000000" w:themeColor="text1"/>
              <w:szCs w:val="18"/>
              <w:highlight w:val="cyan"/>
              <w:rPrChange w:id="6519" w:author="HSY" w:date="2023-03-17T23:25:00Z">
                <w:rPr>
                  <w:snapToGrid w:val="0"/>
                  <w:color w:val="000000" w:themeColor="text1"/>
                  <w:highlight w:val="yellow"/>
                </w:rPr>
              </w:rPrChange>
            </w:rPr>
            <w:delText>)</w:delText>
          </w:r>
        </w:del>
        <w:del w:id="6520" w:author="HSY" w:date="2023-03-17T22:43:00Z">
          <w:r w:rsidR="00524E56" w:rsidRPr="008F391A" w:rsidDel="00B71D04">
            <w:rPr>
              <w:snapToGrid w:val="0"/>
              <w:color w:val="000000" w:themeColor="text1"/>
              <w:szCs w:val="18"/>
              <w:highlight w:val="cyan"/>
              <w:rPrChange w:id="6521" w:author="HSY" w:date="2023-03-17T23:25:00Z">
                <w:rPr>
                  <w:snapToGrid w:val="0"/>
                  <w:color w:val="000000" w:themeColor="text1"/>
                  <w:highlight w:val="yellow"/>
                </w:rPr>
              </w:rPrChange>
            </w:rPr>
            <w:delText>.</w:delText>
          </w:r>
        </w:del>
        <w:r w:rsidR="00524E56" w:rsidRPr="008F391A">
          <w:rPr>
            <w:snapToGrid w:val="0"/>
            <w:color w:val="000000" w:themeColor="text1"/>
            <w:szCs w:val="18"/>
            <w:highlight w:val="cyan"/>
            <w:rPrChange w:id="6522" w:author="HSY" w:date="2023-03-17T23:25:00Z">
              <w:rPr>
                <w:snapToGrid w:val="0"/>
                <w:color w:val="000000" w:themeColor="text1"/>
                <w:highlight w:val="yellow"/>
              </w:rPr>
            </w:rPrChange>
          </w:rPr>
          <w:t xml:space="preserve"> </w:t>
        </w:r>
        <w:commentRangeStart w:id="6523"/>
        <w:commentRangeEnd w:id="6523"/>
        <w:r w:rsidR="00524E56" w:rsidRPr="008F391A">
          <w:rPr>
            <w:rStyle w:val="ab"/>
            <w:rFonts w:eastAsia="SimSun"/>
            <w:noProof/>
            <w:color w:val="000000" w:themeColor="text1"/>
            <w:sz w:val="18"/>
            <w:szCs w:val="18"/>
            <w:highlight w:val="cyan"/>
            <w:lang w:eastAsia="zh-CN" w:bidi="ar-SA"/>
            <w:rPrChange w:id="6524" w:author="HSY" w:date="2023-03-17T23:25:00Z">
              <w:rPr>
                <w:rStyle w:val="ab"/>
                <w:rFonts w:eastAsia="SimSun"/>
                <w:noProof/>
                <w:color w:val="000000" w:themeColor="text1"/>
                <w:highlight w:val="yellow"/>
                <w:lang w:eastAsia="zh-CN" w:bidi="ar-SA"/>
              </w:rPr>
            </w:rPrChange>
          </w:rPr>
          <w:commentReference w:id="6523"/>
        </w:r>
      </w:ins>
    </w:p>
    <w:p w14:paraId="01EAE4D8" w14:textId="7C2DFD56" w:rsidR="006A677B" w:rsidRPr="00305E0A" w:rsidRDefault="006A677B" w:rsidP="008D71F2">
      <w:pPr>
        <w:pStyle w:val="MDPI71References"/>
        <w:rPr>
          <w:color w:val="000000" w:themeColor="text1"/>
          <w:rPrChange w:id="6525" w:author="Author" w:date="2023-03-17T07:19:00Z">
            <w:rPr/>
          </w:rPrChange>
        </w:rPr>
      </w:pPr>
      <w:r w:rsidRPr="00305E0A">
        <w:rPr>
          <w:color w:val="000000" w:themeColor="text1"/>
          <w:rPrChange w:id="6526" w:author="Author" w:date="2023-03-17T07:19:00Z">
            <w:rPr/>
          </w:rPrChange>
        </w:rPr>
        <w:t xml:space="preserve">Friedman, J. H. (1989). Regularized discriminant analysis. </w:t>
      </w:r>
      <w:r w:rsidRPr="00305E0A">
        <w:rPr>
          <w:i/>
          <w:color w:val="000000" w:themeColor="text1"/>
          <w:rPrChange w:id="6527" w:author="Author" w:date="2023-03-17T07:19:00Z">
            <w:rPr>
              <w:i/>
            </w:rPr>
          </w:rPrChange>
        </w:rPr>
        <w:t xml:space="preserve">Journal of the American </w:t>
      </w:r>
      <w:del w:id="6528" w:author="Author" w:date="2023-03-17T07:19:00Z">
        <w:r>
          <w:rPr>
            <w:i/>
          </w:rPr>
          <w:delText>statistical association</w:delText>
        </w:r>
      </w:del>
      <w:ins w:id="6529" w:author="Author" w:date="2023-03-17T07:19:00Z">
        <w:r w:rsidR="007B4C01" w:rsidRPr="00305E0A">
          <w:rPr>
            <w:i/>
            <w:color w:val="000000" w:themeColor="text1"/>
          </w:rPr>
          <w:t>Statistical Association</w:t>
        </w:r>
      </w:ins>
      <w:r w:rsidRPr="00305E0A">
        <w:rPr>
          <w:i/>
          <w:color w:val="000000" w:themeColor="text1"/>
          <w:rPrChange w:id="6530" w:author="Author" w:date="2023-03-17T07:19:00Z">
            <w:rPr>
              <w:i/>
            </w:rPr>
          </w:rPrChange>
        </w:rPr>
        <w:t>, 84</w:t>
      </w:r>
      <w:r w:rsidRPr="00305E0A">
        <w:rPr>
          <w:color w:val="000000" w:themeColor="text1"/>
          <w:rPrChange w:id="6531" w:author="Author" w:date="2023-03-17T07:19:00Z">
            <w:rPr/>
          </w:rPrChange>
        </w:rPr>
        <w:t>(405), 165-175.</w:t>
      </w:r>
    </w:p>
    <w:p w14:paraId="3416583C" w14:textId="0B5CD451" w:rsidR="006A677B" w:rsidRPr="00305E0A" w:rsidRDefault="006A677B" w:rsidP="008D71F2">
      <w:pPr>
        <w:pStyle w:val="MDPI71References"/>
        <w:rPr>
          <w:color w:val="000000" w:themeColor="text1"/>
          <w:rPrChange w:id="6532" w:author="Author" w:date="2023-03-17T07:19:00Z">
            <w:rPr/>
          </w:rPrChange>
        </w:rPr>
      </w:pPr>
      <w:r w:rsidRPr="002126FA">
        <w:rPr>
          <w:color w:val="000000" w:themeColor="text1"/>
          <w:lang w:val="de-DE"/>
          <w:rPrChange w:id="6533" w:author="HSY" w:date="2023-03-17T22:32:00Z">
            <w:rPr/>
          </w:rPrChange>
        </w:rPr>
        <w:t xml:space="preserve">Pisner, D. A., &amp; Schnyer, D. M. (2020). </w:t>
      </w:r>
      <w:r w:rsidRPr="00305E0A">
        <w:rPr>
          <w:color w:val="000000" w:themeColor="text1"/>
          <w:rPrChange w:id="6534" w:author="Author" w:date="2023-03-17T07:19:00Z">
            <w:rPr/>
          </w:rPrChange>
        </w:rPr>
        <w:t xml:space="preserve">Support vector machine. In </w:t>
      </w:r>
      <w:r w:rsidRPr="00305E0A">
        <w:rPr>
          <w:i/>
          <w:color w:val="000000" w:themeColor="text1"/>
          <w:rPrChange w:id="6535" w:author="Author" w:date="2023-03-17T07:19:00Z">
            <w:rPr>
              <w:i/>
            </w:rPr>
          </w:rPrChange>
        </w:rPr>
        <w:t xml:space="preserve">Machine </w:t>
      </w:r>
      <w:del w:id="6536" w:author="Author" w:date="2023-03-17T07:19:00Z">
        <w:r>
          <w:rPr>
            <w:i/>
          </w:rPr>
          <w:delText>learning</w:delText>
        </w:r>
      </w:del>
      <w:ins w:id="6537" w:author="Author" w:date="2023-03-17T07:19:00Z">
        <w:r w:rsidR="007B4C01" w:rsidRPr="00305E0A">
          <w:rPr>
            <w:i/>
            <w:color w:val="000000" w:themeColor="text1"/>
          </w:rPr>
          <w:t>Learning</w:t>
        </w:r>
      </w:ins>
      <w:r w:rsidR="007B4C01" w:rsidRPr="00305E0A">
        <w:rPr>
          <w:color w:val="000000" w:themeColor="text1"/>
          <w:rPrChange w:id="6538" w:author="Author" w:date="2023-03-17T07:19:00Z">
            <w:rPr/>
          </w:rPrChange>
        </w:rPr>
        <w:t xml:space="preserve"> </w:t>
      </w:r>
      <w:r w:rsidRPr="00305E0A">
        <w:rPr>
          <w:color w:val="000000" w:themeColor="text1"/>
          <w:rPrChange w:id="6539" w:author="Author" w:date="2023-03-17T07:19:00Z">
            <w:rPr/>
          </w:rPrChange>
        </w:rPr>
        <w:t>(pp. 101-121). Academic Press.</w:t>
      </w:r>
    </w:p>
    <w:p w14:paraId="3A930822" w14:textId="0349D583" w:rsidR="006A677B" w:rsidRPr="00305E0A" w:rsidRDefault="006A677B" w:rsidP="008D71F2">
      <w:pPr>
        <w:pStyle w:val="MDPI71References"/>
        <w:rPr>
          <w:color w:val="000000" w:themeColor="text1"/>
          <w:rPrChange w:id="6540" w:author="Author" w:date="2023-03-17T07:19:00Z">
            <w:rPr/>
          </w:rPrChange>
        </w:rPr>
      </w:pPr>
      <w:r w:rsidRPr="002126FA">
        <w:rPr>
          <w:color w:val="000000" w:themeColor="text1"/>
          <w:lang w:val="de-DE"/>
          <w:rPrChange w:id="6541" w:author="HSY" w:date="2023-03-17T22:32:00Z">
            <w:rPr/>
          </w:rPrChange>
        </w:rPr>
        <w:t xml:space="preserve">Montavon, G., Samek, W., &amp; Müller, K. R. (2018). </w:t>
      </w:r>
      <w:r w:rsidRPr="00305E0A">
        <w:rPr>
          <w:color w:val="000000" w:themeColor="text1"/>
          <w:rPrChange w:id="6542" w:author="Author" w:date="2023-03-17T07:19:00Z">
            <w:rPr/>
          </w:rPrChange>
        </w:rPr>
        <w:t xml:space="preserve">Methods for interpreting and understanding deep neural networks. </w:t>
      </w:r>
      <w:r w:rsidRPr="00305E0A">
        <w:rPr>
          <w:i/>
          <w:color w:val="000000" w:themeColor="text1"/>
          <w:rPrChange w:id="6543" w:author="Author" w:date="2023-03-17T07:19:00Z">
            <w:rPr>
              <w:i/>
            </w:rPr>
          </w:rPrChange>
        </w:rPr>
        <w:t xml:space="preserve">Digital </w:t>
      </w:r>
      <w:del w:id="6544" w:author="Author" w:date="2023-03-17T07:19:00Z">
        <w:r>
          <w:rPr>
            <w:i/>
          </w:rPr>
          <w:delText>signal processing</w:delText>
        </w:r>
      </w:del>
      <w:ins w:id="6545" w:author="Author" w:date="2023-03-17T07:19:00Z">
        <w:r w:rsidR="007B4C01" w:rsidRPr="00305E0A">
          <w:rPr>
            <w:i/>
            <w:color w:val="000000" w:themeColor="text1"/>
          </w:rPr>
          <w:t>Signal Processing</w:t>
        </w:r>
      </w:ins>
      <w:r w:rsidRPr="00305E0A">
        <w:rPr>
          <w:i/>
          <w:color w:val="000000" w:themeColor="text1"/>
          <w:rPrChange w:id="6546" w:author="Author" w:date="2023-03-17T07:19:00Z">
            <w:rPr>
              <w:i/>
            </w:rPr>
          </w:rPrChange>
        </w:rPr>
        <w:t>, 73</w:t>
      </w:r>
      <w:r w:rsidRPr="00305E0A">
        <w:rPr>
          <w:color w:val="000000" w:themeColor="text1"/>
          <w:rPrChange w:id="6547" w:author="Author" w:date="2023-03-17T07:19:00Z">
            <w:rPr/>
          </w:rPrChange>
        </w:rPr>
        <w:t>, 1-15.</w:t>
      </w:r>
    </w:p>
    <w:p w14:paraId="19CABEE9" w14:textId="2E3865EE" w:rsidR="006A677B" w:rsidRPr="00305E0A" w:rsidRDefault="006A677B" w:rsidP="008D71F2">
      <w:pPr>
        <w:pStyle w:val="MDPI71References"/>
        <w:rPr>
          <w:color w:val="000000" w:themeColor="text1"/>
          <w:rPrChange w:id="6548" w:author="Author" w:date="2023-03-17T07:19:00Z">
            <w:rPr/>
          </w:rPrChange>
        </w:rPr>
      </w:pPr>
      <w:r w:rsidRPr="002126FA">
        <w:rPr>
          <w:color w:val="000000" w:themeColor="text1"/>
          <w:lang w:val="de-DE"/>
          <w:rPrChange w:id="6549" w:author="HSY" w:date="2023-03-17T22:32:00Z">
            <w:rPr/>
          </w:rPrChange>
        </w:rPr>
        <w:t xml:space="preserve">Jung, K. Y., Lee, I. J., Lee, K. L., Cheon, S. U., Hong, J. Y., &amp; Ahn, J. M. (2016). </w:t>
      </w:r>
      <w:r w:rsidRPr="00305E0A">
        <w:rPr>
          <w:color w:val="000000" w:themeColor="text1"/>
          <w:rPrChange w:id="6550" w:author="Author" w:date="2023-03-17T07:19:00Z">
            <w:rPr/>
          </w:rPrChange>
        </w:rPr>
        <w:t xml:space="preserve">Long-term trend analysis and exploratory data analysis of </w:t>
      </w:r>
      <w:proofErr w:type="spellStart"/>
      <w:r w:rsidRPr="00305E0A">
        <w:rPr>
          <w:color w:val="000000" w:themeColor="text1"/>
          <w:rPrChange w:id="6551" w:author="Author" w:date="2023-03-17T07:19:00Z">
            <w:rPr/>
          </w:rPrChange>
        </w:rPr>
        <w:t>Geumho</w:t>
      </w:r>
      <w:proofErr w:type="spellEnd"/>
      <w:r w:rsidRPr="00305E0A">
        <w:rPr>
          <w:color w:val="000000" w:themeColor="text1"/>
          <w:rPrChange w:id="6552" w:author="Author" w:date="2023-03-17T07:19:00Z">
            <w:rPr/>
          </w:rPrChange>
        </w:rPr>
        <w:t xml:space="preserve"> River based on seasonal Mann-Kendall test. </w:t>
      </w:r>
      <w:r w:rsidRPr="00305E0A">
        <w:rPr>
          <w:i/>
          <w:color w:val="000000" w:themeColor="text1"/>
          <w:rPrChange w:id="6553" w:author="Author" w:date="2023-03-17T07:19:00Z">
            <w:rPr>
              <w:i/>
            </w:rPr>
          </w:rPrChange>
        </w:rPr>
        <w:t>Journal of Environmental Science International, 25</w:t>
      </w:r>
      <w:r w:rsidRPr="00305E0A">
        <w:rPr>
          <w:color w:val="000000" w:themeColor="text1"/>
          <w:rPrChange w:id="6554" w:author="Author" w:date="2023-03-17T07:19:00Z">
            <w:rPr/>
          </w:rPrChange>
        </w:rPr>
        <w:t>(2), 217-229.</w:t>
      </w:r>
    </w:p>
    <w:p w14:paraId="3FB3EF00" w14:textId="31E99A1E" w:rsidR="006A677B" w:rsidRPr="00305E0A" w:rsidRDefault="006A677B" w:rsidP="008D71F2">
      <w:pPr>
        <w:pStyle w:val="MDPI71References"/>
        <w:rPr>
          <w:color w:val="000000" w:themeColor="text1"/>
          <w:rPrChange w:id="6555" w:author="Author" w:date="2023-03-17T07:19:00Z">
            <w:rPr/>
          </w:rPrChange>
        </w:rPr>
      </w:pPr>
      <w:r w:rsidRPr="002126FA">
        <w:rPr>
          <w:color w:val="000000" w:themeColor="text1"/>
          <w:lang w:val="es-ES"/>
          <w:rPrChange w:id="6556" w:author="HSY" w:date="2023-03-17T22:32:00Z">
            <w:rPr/>
          </w:rPrChange>
        </w:rPr>
        <w:t xml:space="preserve">Blanca, M. J., Arnau, J., López-Montiel, D., Bono, R., &amp; Bendayan, R. (2013). </w:t>
      </w:r>
      <w:r w:rsidRPr="00305E0A">
        <w:rPr>
          <w:color w:val="000000" w:themeColor="text1"/>
          <w:rPrChange w:id="6557" w:author="Author" w:date="2023-03-17T07:19:00Z">
            <w:rPr/>
          </w:rPrChange>
        </w:rPr>
        <w:t xml:space="preserve">Skewness and kurtosis in real data samples. </w:t>
      </w:r>
      <w:r w:rsidRPr="00305E0A">
        <w:rPr>
          <w:i/>
          <w:color w:val="000000" w:themeColor="text1"/>
          <w:rPrChange w:id="6558" w:author="Author" w:date="2023-03-17T07:19:00Z">
            <w:rPr>
              <w:i/>
            </w:rPr>
          </w:rPrChange>
        </w:rPr>
        <w:t>Methodology: European Journal of Research Methods for the Behavioral and Social Sciences, 9</w:t>
      </w:r>
      <w:r w:rsidRPr="00305E0A">
        <w:rPr>
          <w:color w:val="000000" w:themeColor="text1"/>
          <w:rPrChange w:id="6559" w:author="Author" w:date="2023-03-17T07:19:00Z">
            <w:rPr/>
          </w:rPrChange>
        </w:rPr>
        <w:t>(2), 78.</w:t>
      </w:r>
    </w:p>
    <w:p w14:paraId="028B5402" w14:textId="4290AAE7" w:rsidR="006A677B" w:rsidRPr="00305E0A" w:rsidRDefault="006A677B" w:rsidP="008D71F2">
      <w:pPr>
        <w:pStyle w:val="MDPI71References"/>
        <w:rPr>
          <w:color w:val="000000" w:themeColor="text1"/>
          <w:rPrChange w:id="6560" w:author="Author" w:date="2023-03-17T07:19:00Z">
            <w:rPr/>
          </w:rPrChange>
        </w:rPr>
      </w:pPr>
      <w:r w:rsidRPr="00305E0A">
        <w:rPr>
          <w:color w:val="000000" w:themeColor="text1"/>
          <w:rPrChange w:id="6561" w:author="Author" w:date="2023-03-17T07:19:00Z">
            <w:rPr/>
          </w:rPrChange>
        </w:rPr>
        <w:t xml:space="preserve">De Winter, J. C., Gosling, S. D., &amp; Potter, J. (2016). Comparing the Pearson and Spearman correlation coefficients across distributions and sample sizes: A tutorial using simulations and empirical data. </w:t>
      </w:r>
      <w:r w:rsidRPr="00305E0A">
        <w:rPr>
          <w:i/>
          <w:color w:val="000000" w:themeColor="text1"/>
          <w:rPrChange w:id="6562" w:author="Author" w:date="2023-03-17T07:19:00Z">
            <w:rPr>
              <w:i/>
            </w:rPr>
          </w:rPrChange>
        </w:rPr>
        <w:t xml:space="preserve">Psychological </w:t>
      </w:r>
      <w:del w:id="6563" w:author="Author" w:date="2023-03-17T07:19:00Z">
        <w:r>
          <w:rPr>
            <w:i/>
          </w:rPr>
          <w:delText>methods</w:delText>
        </w:r>
      </w:del>
      <w:ins w:id="6564" w:author="Author" w:date="2023-03-17T07:19:00Z">
        <w:r w:rsidR="007B4C01" w:rsidRPr="00305E0A">
          <w:rPr>
            <w:i/>
            <w:color w:val="000000" w:themeColor="text1"/>
          </w:rPr>
          <w:t>Methods</w:t>
        </w:r>
      </w:ins>
      <w:r w:rsidRPr="00305E0A">
        <w:rPr>
          <w:i/>
          <w:color w:val="000000" w:themeColor="text1"/>
          <w:rPrChange w:id="6565" w:author="Author" w:date="2023-03-17T07:19:00Z">
            <w:rPr>
              <w:i/>
            </w:rPr>
          </w:rPrChange>
        </w:rPr>
        <w:t>, 21</w:t>
      </w:r>
      <w:r w:rsidRPr="00305E0A">
        <w:rPr>
          <w:color w:val="000000" w:themeColor="text1"/>
          <w:rPrChange w:id="6566" w:author="Author" w:date="2023-03-17T07:19:00Z">
            <w:rPr/>
          </w:rPrChange>
        </w:rPr>
        <w:t>(3), 273.</w:t>
      </w:r>
    </w:p>
    <w:p w14:paraId="64171D7F" w14:textId="0A6BE979" w:rsidR="006A677B" w:rsidRPr="00305E0A" w:rsidRDefault="006A677B" w:rsidP="008D71F2">
      <w:pPr>
        <w:pStyle w:val="MDPI71References"/>
        <w:rPr>
          <w:color w:val="000000" w:themeColor="text1"/>
          <w:rPrChange w:id="6567" w:author="Author" w:date="2023-03-17T07:19:00Z">
            <w:rPr/>
          </w:rPrChange>
        </w:rPr>
      </w:pPr>
      <w:r w:rsidRPr="00305E0A">
        <w:rPr>
          <w:color w:val="000000" w:themeColor="text1"/>
          <w:rPrChange w:id="6568" w:author="Author" w:date="2023-03-17T07:19:00Z">
            <w:rPr/>
          </w:rPrChange>
        </w:rPr>
        <w:t xml:space="preserve">Bai, J., &amp; Ng, S. (2005). Tests for skewness, kurtosis, and normality for time series data. </w:t>
      </w:r>
      <w:r w:rsidRPr="00305E0A">
        <w:rPr>
          <w:i/>
          <w:color w:val="000000" w:themeColor="text1"/>
          <w:rPrChange w:id="6569" w:author="Author" w:date="2023-03-17T07:19:00Z">
            <w:rPr>
              <w:i/>
            </w:rPr>
          </w:rPrChange>
        </w:rPr>
        <w:t>Journal of Business &amp; Economic Statistics, 23</w:t>
      </w:r>
      <w:r w:rsidRPr="00305E0A">
        <w:rPr>
          <w:color w:val="000000" w:themeColor="text1"/>
          <w:rPrChange w:id="6570" w:author="Author" w:date="2023-03-17T07:19:00Z">
            <w:rPr/>
          </w:rPrChange>
        </w:rPr>
        <w:t>(1), 49-60.</w:t>
      </w:r>
    </w:p>
    <w:p w14:paraId="7CA194A2" w14:textId="6C918283" w:rsidR="006A677B" w:rsidRPr="00305E0A" w:rsidRDefault="006A677B" w:rsidP="008D71F2">
      <w:pPr>
        <w:pStyle w:val="MDPI71References"/>
        <w:rPr>
          <w:color w:val="000000" w:themeColor="text1"/>
          <w:rPrChange w:id="6571" w:author="Author" w:date="2023-03-17T07:19:00Z">
            <w:rPr/>
          </w:rPrChange>
        </w:rPr>
      </w:pPr>
      <w:r w:rsidRPr="00305E0A">
        <w:rPr>
          <w:color w:val="000000" w:themeColor="text1"/>
          <w:rPrChange w:id="6572" w:author="Author" w:date="2023-03-17T07:19:00Z">
            <w:rPr/>
          </w:rPrChange>
        </w:rPr>
        <w:t xml:space="preserve">Parikh, R., Mathai, A., Parikh, S., Sekhar, G. C., &amp; Thomas, R. (2008). Understanding and using sensitivity, specificity and predictive values. </w:t>
      </w:r>
      <w:r w:rsidRPr="00305E0A">
        <w:rPr>
          <w:i/>
          <w:color w:val="000000" w:themeColor="text1"/>
          <w:rPrChange w:id="6573" w:author="Author" w:date="2023-03-17T07:19:00Z">
            <w:rPr>
              <w:i/>
            </w:rPr>
          </w:rPrChange>
        </w:rPr>
        <w:t xml:space="preserve">Indian </w:t>
      </w:r>
      <w:del w:id="6574" w:author="Author" w:date="2023-03-17T07:19:00Z">
        <w:r>
          <w:rPr>
            <w:i/>
          </w:rPr>
          <w:delText>journal</w:delText>
        </w:r>
      </w:del>
      <w:ins w:id="6575" w:author="Author" w:date="2023-03-17T07:19:00Z">
        <w:r w:rsidR="007B4C01" w:rsidRPr="00305E0A">
          <w:rPr>
            <w:i/>
            <w:color w:val="000000" w:themeColor="text1"/>
          </w:rPr>
          <w:t>Journal</w:t>
        </w:r>
      </w:ins>
      <w:r w:rsidR="007B4C01" w:rsidRPr="00305E0A">
        <w:rPr>
          <w:i/>
          <w:color w:val="000000" w:themeColor="text1"/>
          <w:rPrChange w:id="6576" w:author="Author" w:date="2023-03-17T07:19:00Z">
            <w:rPr>
              <w:i/>
            </w:rPr>
          </w:rPrChange>
        </w:rPr>
        <w:t xml:space="preserve"> </w:t>
      </w:r>
      <w:r w:rsidRPr="00305E0A">
        <w:rPr>
          <w:i/>
          <w:color w:val="000000" w:themeColor="text1"/>
          <w:rPrChange w:id="6577" w:author="Author" w:date="2023-03-17T07:19:00Z">
            <w:rPr>
              <w:i/>
            </w:rPr>
          </w:rPrChange>
        </w:rPr>
        <w:t xml:space="preserve">of </w:t>
      </w:r>
      <w:del w:id="6578" w:author="Author" w:date="2023-03-17T07:19:00Z">
        <w:r>
          <w:rPr>
            <w:i/>
          </w:rPr>
          <w:delText>ophthalmology</w:delText>
        </w:r>
      </w:del>
      <w:ins w:id="6579" w:author="Author" w:date="2023-03-17T07:19:00Z">
        <w:r w:rsidR="007B4C01" w:rsidRPr="00305E0A">
          <w:rPr>
            <w:i/>
            <w:color w:val="000000" w:themeColor="text1"/>
          </w:rPr>
          <w:t>Ophthalmology</w:t>
        </w:r>
      </w:ins>
      <w:r w:rsidRPr="00305E0A">
        <w:rPr>
          <w:i/>
          <w:color w:val="000000" w:themeColor="text1"/>
          <w:rPrChange w:id="6580" w:author="Author" w:date="2023-03-17T07:19:00Z">
            <w:rPr>
              <w:i/>
            </w:rPr>
          </w:rPrChange>
        </w:rPr>
        <w:t>, 56</w:t>
      </w:r>
      <w:r w:rsidRPr="00305E0A">
        <w:rPr>
          <w:color w:val="000000" w:themeColor="text1"/>
          <w:rPrChange w:id="6581" w:author="Author" w:date="2023-03-17T07:19:00Z">
            <w:rPr/>
          </w:rPrChange>
        </w:rPr>
        <w:t>(1), 45.</w:t>
      </w:r>
    </w:p>
    <w:p w14:paraId="105094E7" w14:textId="2548DC05" w:rsidR="006A677B" w:rsidRPr="00305E0A" w:rsidRDefault="006A677B" w:rsidP="008D71F2">
      <w:pPr>
        <w:pStyle w:val="MDPI71References"/>
        <w:rPr>
          <w:color w:val="000000" w:themeColor="text1"/>
          <w:rPrChange w:id="6582" w:author="Author" w:date="2023-03-17T07:19:00Z">
            <w:rPr/>
          </w:rPrChange>
        </w:rPr>
      </w:pPr>
      <w:r w:rsidRPr="002126FA">
        <w:rPr>
          <w:color w:val="000000" w:themeColor="text1"/>
          <w:lang w:val="de-DE"/>
          <w:rPrChange w:id="6583" w:author="HSY" w:date="2023-03-17T22:32:00Z">
            <w:rPr/>
          </w:rPrChange>
        </w:rPr>
        <w:t xml:space="preserve">Xu, J., Zhang, Y., &amp; Miao, D. (2020). </w:t>
      </w:r>
      <w:r w:rsidRPr="00305E0A">
        <w:rPr>
          <w:color w:val="000000" w:themeColor="text1"/>
          <w:rPrChange w:id="6584" w:author="Author" w:date="2023-03-17T07:19:00Z">
            <w:rPr/>
          </w:rPrChange>
        </w:rPr>
        <w:t xml:space="preserve">Three-way confusion matrix for classification: A measure driven view. </w:t>
      </w:r>
      <w:r w:rsidRPr="00305E0A">
        <w:rPr>
          <w:i/>
          <w:color w:val="000000" w:themeColor="text1"/>
          <w:rPrChange w:id="6585" w:author="Author" w:date="2023-03-17T07:19:00Z">
            <w:rPr>
              <w:i/>
            </w:rPr>
          </w:rPrChange>
        </w:rPr>
        <w:t xml:space="preserve">Information </w:t>
      </w:r>
      <w:del w:id="6586" w:author="Author" w:date="2023-03-17T07:19:00Z">
        <w:r>
          <w:rPr>
            <w:i/>
          </w:rPr>
          <w:delText>sciences</w:delText>
        </w:r>
      </w:del>
      <w:ins w:id="6587" w:author="Author" w:date="2023-03-17T07:19:00Z">
        <w:r w:rsidR="007B4C01" w:rsidRPr="00305E0A">
          <w:rPr>
            <w:i/>
            <w:color w:val="000000" w:themeColor="text1"/>
          </w:rPr>
          <w:t>Sciences</w:t>
        </w:r>
      </w:ins>
      <w:r w:rsidRPr="00305E0A">
        <w:rPr>
          <w:i/>
          <w:color w:val="000000" w:themeColor="text1"/>
          <w:rPrChange w:id="6588" w:author="Author" w:date="2023-03-17T07:19:00Z">
            <w:rPr>
              <w:i/>
            </w:rPr>
          </w:rPrChange>
        </w:rPr>
        <w:t>, 507,</w:t>
      </w:r>
      <w:r w:rsidRPr="00305E0A">
        <w:rPr>
          <w:color w:val="000000" w:themeColor="text1"/>
          <w:rPrChange w:id="6589" w:author="Author" w:date="2023-03-17T07:19:00Z">
            <w:rPr/>
          </w:rPrChange>
        </w:rPr>
        <w:t xml:space="preserve"> 772-794.</w:t>
      </w:r>
    </w:p>
    <w:p w14:paraId="3CA0956C" w14:textId="772D6C2D" w:rsidR="006A677B" w:rsidRPr="00305E0A" w:rsidRDefault="006A677B" w:rsidP="008D71F2">
      <w:pPr>
        <w:pStyle w:val="MDPI71References"/>
        <w:rPr>
          <w:color w:val="000000" w:themeColor="text1"/>
          <w:rPrChange w:id="6590" w:author="Author" w:date="2023-03-17T07:19:00Z">
            <w:rPr/>
          </w:rPrChange>
        </w:rPr>
      </w:pPr>
      <w:r w:rsidRPr="00305E0A">
        <w:rPr>
          <w:color w:val="000000" w:themeColor="text1"/>
          <w:rPrChange w:id="6591" w:author="Author" w:date="2023-03-17T07:19:00Z">
            <w:rPr/>
          </w:rPrChange>
        </w:rPr>
        <w:t xml:space="preserve">Li, D. L., Shen, F., Yin, Y., Peng, J. X., &amp; Chen, P. Y. (2013). Weighted Youden index and its two-independent-sample comparison based on weighted sensitivity and specificity. </w:t>
      </w:r>
      <w:r w:rsidRPr="00305E0A">
        <w:rPr>
          <w:i/>
          <w:color w:val="000000" w:themeColor="text1"/>
          <w:rPrChange w:id="6592" w:author="Author" w:date="2023-03-17T07:19:00Z">
            <w:rPr>
              <w:i/>
            </w:rPr>
          </w:rPrChange>
        </w:rPr>
        <w:t xml:space="preserve">Chinese </w:t>
      </w:r>
      <w:del w:id="6593" w:author="Author" w:date="2023-03-17T07:19:00Z">
        <w:r>
          <w:rPr>
            <w:i/>
          </w:rPr>
          <w:delText>medical journal</w:delText>
        </w:r>
      </w:del>
      <w:ins w:id="6594" w:author="Author" w:date="2023-03-17T07:19:00Z">
        <w:r w:rsidR="007B4C01" w:rsidRPr="00305E0A">
          <w:rPr>
            <w:i/>
            <w:color w:val="000000" w:themeColor="text1"/>
          </w:rPr>
          <w:t>Medical Journal</w:t>
        </w:r>
      </w:ins>
      <w:r w:rsidRPr="00305E0A">
        <w:rPr>
          <w:i/>
          <w:color w:val="000000" w:themeColor="text1"/>
          <w:rPrChange w:id="6595" w:author="Author" w:date="2023-03-17T07:19:00Z">
            <w:rPr>
              <w:i/>
            </w:rPr>
          </w:rPrChange>
        </w:rPr>
        <w:t>, 126</w:t>
      </w:r>
      <w:r w:rsidRPr="00305E0A">
        <w:rPr>
          <w:color w:val="000000" w:themeColor="text1"/>
          <w:rPrChange w:id="6596" w:author="Author" w:date="2023-03-17T07:19:00Z">
            <w:rPr/>
          </w:rPrChange>
        </w:rPr>
        <w:t>(06), 1150-1154.</w:t>
      </w:r>
    </w:p>
    <w:p w14:paraId="13E8D088" w14:textId="249BFBAD" w:rsidR="006A677B" w:rsidRPr="00305E0A" w:rsidRDefault="006A677B" w:rsidP="008D71F2">
      <w:pPr>
        <w:pStyle w:val="MDPI71References"/>
        <w:rPr>
          <w:color w:val="000000" w:themeColor="text1"/>
          <w:rPrChange w:id="6597" w:author="Author" w:date="2023-03-17T07:19:00Z">
            <w:rPr/>
          </w:rPrChange>
        </w:rPr>
      </w:pPr>
      <w:proofErr w:type="spellStart"/>
      <w:r w:rsidRPr="00305E0A">
        <w:rPr>
          <w:color w:val="000000" w:themeColor="text1"/>
          <w:rPrChange w:id="6598" w:author="Author" w:date="2023-03-17T07:19:00Z">
            <w:rPr/>
          </w:rPrChange>
        </w:rPr>
        <w:t>Trevethan</w:t>
      </w:r>
      <w:proofErr w:type="spellEnd"/>
      <w:r w:rsidRPr="00305E0A">
        <w:rPr>
          <w:color w:val="000000" w:themeColor="text1"/>
          <w:rPrChange w:id="6599" w:author="Author" w:date="2023-03-17T07:19:00Z">
            <w:rPr/>
          </w:rPrChange>
        </w:rPr>
        <w:t xml:space="preserve">, R. (2017). Sensitivity, specificity, and predictive values: foundations, </w:t>
      </w:r>
      <w:proofErr w:type="spellStart"/>
      <w:r w:rsidRPr="00305E0A">
        <w:rPr>
          <w:color w:val="000000" w:themeColor="text1"/>
          <w:rPrChange w:id="6600" w:author="Author" w:date="2023-03-17T07:19:00Z">
            <w:rPr/>
          </w:rPrChange>
        </w:rPr>
        <w:t>pliabilities</w:t>
      </w:r>
      <w:proofErr w:type="spellEnd"/>
      <w:r w:rsidRPr="00305E0A">
        <w:rPr>
          <w:color w:val="000000" w:themeColor="text1"/>
          <w:rPrChange w:id="6601" w:author="Author" w:date="2023-03-17T07:19:00Z">
            <w:rPr/>
          </w:rPrChange>
        </w:rPr>
        <w:t xml:space="preserve">, and pitfalls in research and practice. </w:t>
      </w:r>
      <w:r w:rsidRPr="00305E0A">
        <w:rPr>
          <w:i/>
          <w:color w:val="000000" w:themeColor="text1"/>
          <w:rPrChange w:id="6602" w:author="Author" w:date="2023-03-17T07:19:00Z">
            <w:rPr>
              <w:i/>
            </w:rPr>
          </w:rPrChange>
        </w:rPr>
        <w:t xml:space="preserve">Frontiers in </w:t>
      </w:r>
      <w:del w:id="6603" w:author="Author" w:date="2023-03-17T07:19:00Z">
        <w:r>
          <w:rPr>
            <w:i/>
          </w:rPr>
          <w:delText>public health</w:delText>
        </w:r>
      </w:del>
      <w:ins w:id="6604" w:author="Author" w:date="2023-03-17T07:19:00Z">
        <w:r w:rsidR="0071082F" w:rsidRPr="00305E0A">
          <w:rPr>
            <w:i/>
            <w:color w:val="000000" w:themeColor="text1"/>
          </w:rPr>
          <w:t>P</w:t>
        </w:r>
        <w:r w:rsidRPr="00305E0A">
          <w:rPr>
            <w:i/>
            <w:color w:val="000000" w:themeColor="text1"/>
          </w:rPr>
          <w:t xml:space="preserve">ublic </w:t>
        </w:r>
        <w:r w:rsidR="0071082F" w:rsidRPr="00305E0A">
          <w:rPr>
            <w:i/>
            <w:color w:val="000000" w:themeColor="text1"/>
          </w:rPr>
          <w:t>H</w:t>
        </w:r>
        <w:r w:rsidRPr="00305E0A">
          <w:rPr>
            <w:i/>
            <w:color w:val="000000" w:themeColor="text1"/>
          </w:rPr>
          <w:t>ealth</w:t>
        </w:r>
      </w:ins>
      <w:r w:rsidRPr="00305E0A">
        <w:rPr>
          <w:i/>
          <w:color w:val="000000" w:themeColor="text1"/>
          <w:rPrChange w:id="6605" w:author="Author" w:date="2023-03-17T07:19:00Z">
            <w:rPr>
              <w:i/>
            </w:rPr>
          </w:rPrChange>
        </w:rPr>
        <w:t>, 5,</w:t>
      </w:r>
      <w:r w:rsidRPr="00305E0A">
        <w:rPr>
          <w:color w:val="000000" w:themeColor="text1"/>
          <w:rPrChange w:id="6606" w:author="Author" w:date="2023-03-17T07:19:00Z">
            <w:rPr/>
          </w:rPrChange>
        </w:rPr>
        <w:t xml:space="preserve"> 307.</w:t>
      </w:r>
    </w:p>
    <w:p w14:paraId="11ABCD9B" w14:textId="3C0FCA8A" w:rsidR="006A677B" w:rsidRPr="00305E0A" w:rsidRDefault="006A677B" w:rsidP="008D71F2">
      <w:pPr>
        <w:pStyle w:val="MDPI71References"/>
        <w:rPr>
          <w:color w:val="000000" w:themeColor="text1"/>
          <w:rPrChange w:id="6607" w:author="Author" w:date="2023-03-17T07:19:00Z">
            <w:rPr/>
          </w:rPrChange>
        </w:rPr>
      </w:pPr>
      <w:r w:rsidRPr="002126FA">
        <w:rPr>
          <w:color w:val="000000" w:themeColor="text1"/>
          <w:lang w:val="de-DE"/>
          <w:rPrChange w:id="6608" w:author="HSY" w:date="2023-03-17T22:32:00Z">
            <w:rPr/>
          </w:rPrChange>
        </w:rPr>
        <w:t xml:space="preserve">Gregorutti, B., Michel, B., &amp; Saint-Pierre, P. (2017). </w:t>
      </w:r>
      <w:r w:rsidRPr="00305E0A">
        <w:rPr>
          <w:color w:val="000000" w:themeColor="text1"/>
          <w:rPrChange w:id="6609" w:author="Author" w:date="2023-03-17T07:19:00Z">
            <w:rPr/>
          </w:rPrChange>
        </w:rPr>
        <w:t xml:space="preserve">Correlation and variable importance in random forests. </w:t>
      </w:r>
      <w:r w:rsidRPr="00305E0A">
        <w:rPr>
          <w:i/>
          <w:color w:val="000000" w:themeColor="text1"/>
          <w:rPrChange w:id="6610" w:author="Author" w:date="2023-03-17T07:19:00Z">
            <w:rPr>
              <w:i/>
            </w:rPr>
          </w:rPrChange>
        </w:rPr>
        <w:t>Statistics and Computing, 27</w:t>
      </w:r>
      <w:r w:rsidRPr="00305E0A">
        <w:rPr>
          <w:color w:val="000000" w:themeColor="text1"/>
          <w:rPrChange w:id="6611" w:author="Author" w:date="2023-03-17T07:19:00Z">
            <w:rPr/>
          </w:rPrChange>
        </w:rPr>
        <w:t>(3), 659-678.</w:t>
      </w:r>
    </w:p>
    <w:p w14:paraId="7683349A" w14:textId="62AE88C2" w:rsidR="006A677B" w:rsidRPr="00305E0A" w:rsidRDefault="006A677B" w:rsidP="008D71F2">
      <w:pPr>
        <w:pStyle w:val="MDPI71References"/>
        <w:rPr>
          <w:color w:val="000000" w:themeColor="text1"/>
          <w:rPrChange w:id="6612" w:author="Author" w:date="2023-03-17T07:19:00Z">
            <w:rPr/>
          </w:rPrChange>
        </w:rPr>
      </w:pPr>
      <w:r w:rsidRPr="002126FA">
        <w:rPr>
          <w:color w:val="000000" w:themeColor="text1"/>
          <w:lang w:val="de-DE"/>
          <w:rPrChange w:id="6613" w:author="HSY" w:date="2023-03-17T22:32:00Z">
            <w:rPr/>
          </w:rPrChange>
        </w:rPr>
        <w:t xml:space="preserve">Genuer, R., &amp; Poggi, J. M. (2020). </w:t>
      </w:r>
      <w:r w:rsidRPr="00305E0A">
        <w:rPr>
          <w:color w:val="000000" w:themeColor="text1"/>
          <w:rPrChange w:id="6614" w:author="Author" w:date="2023-03-17T07:19:00Z">
            <w:rPr/>
          </w:rPrChange>
        </w:rPr>
        <w:t xml:space="preserve">Random forests. In </w:t>
      </w:r>
      <w:r w:rsidRPr="00305E0A">
        <w:rPr>
          <w:i/>
          <w:color w:val="000000" w:themeColor="text1"/>
          <w:rPrChange w:id="6615" w:author="Author" w:date="2023-03-17T07:19:00Z">
            <w:rPr>
              <w:i/>
            </w:rPr>
          </w:rPrChange>
        </w:rPr>
        <w:t>Random Forests with R</w:t>
      </w:r>
      <w:r w:rsidRPr="00305E0A">
        <w:rPr>
          <w:color w:val="000000" w:themeColor="text1"/>
          <w:rPrChange w:id="6616" w:author="Author" w:date="2023-03-17T07:19:00Z">
            <w:rPr/>
          </w:rPrChange>
        </w:rPr>
        <w:t xml:space="preserve"> (pp. 33-55). Springer, Cham.</w:t>
      </w:r>
    </w:p>
    <w:p w14:paraId="064EB56C" w14:textId="25579CD7" w:rsidR="006A677B" w:rsidRPr="00305E0A" w:rsidRDefault="006A677B" w:rsidP="008D71F2">
      <w:pPr>
        <w:pStyle w:val="MDPI71References"/>
        <w:rPr>
          <w:i/>
          <w:color w:val="000000" w:themeColor="text1"/>
          <w:rPrChange w:id="6617" w:author="Author" w:date="2023-03-17T07:19:00Z">
            <w:rPr>
              <w:i/>
            </w:rPr>
          </w:rPrChange>
        </w:rPr>
      </w:pPr>
      <w:r w:rsidRPr="002126FA">
        <w:rPr>
          <w:color w:val="000000" w:themeColor="text1"/>
          <w:lang w:val="de-DE"/>
          <w:rPrChange w:id="6618" w:author="HSY" w:date="2023-03-17T22:32:00Z">
            <w:rPr/>
          </w:rPrChange>
        </w:rPr>
        <w:t xml:space="preserve">Roelofs, R., Shankar, V., Recht, B., Fridovich-Keil, S., Hardt, M., Miller, J., &amp; Schmidt, L. (2019). </w:t>
      </w:r>
      <w:r w:rsidRPr="00305E0A">
        <w:rPr>
          <w:color w:val="000000" w:themeColor="text1"/>
          <w:rPrChange w:id="6619" w:author="Author" w:date="2023-03-17T07:19:00Z">
            <w:rPr/>
          </w:rPrChange>
        </w:rPr>
        <w:t xml:space="preserve">A meta-analysis of overfitting in machine learning. </w:t>
      </w:r>
      <w:r w:rsidRPr="00305E0A">
        <w:rPr>
          <w:i/>
          <w:color w:val="000000" w:themeColor="text1"/>
          <w:rPrChange w:id="6620" w:author="Author" w:date="2023-03-17T07:19:00Z">
            <w:rPr>
              <w:i/>
            </w:rPr>
          </w:rPrChange>
        </w:rPr>
        <w:t>Advances in Neural Information Processing Systems, 32.</w:t>
      </w:r>
    </w:p>
    <w:p w14:paraId="56A285AE" w14:textId="69B489FC" w:rsidR="006A677B" w:rsidRPr="00305E0A" w:rsidRDefault="006A677B" w:rsidP="008D71F2">
      <w:pPr>
        <w:pStyle w:val="MDPI71References"/>
        <w:rPr>
          <w:color w:val="000000" w:themeColor="text1"/>
          <w:rPrChange w:id="6621" w:author="Author" w:date="2023-03-17T07:19:00Z">
            <w:rPr/>
          </w:rPrChange>
        </w:rPr>
      </w:pPr>
      <w:r w:rsidRPr="002126FA">
        <w:rPr>
          <w:color w:val="000000" w:themeColor="text1"/>
          <w:lang w:val="de-DE"/>
          <w:rPrChange w:id="6622" w:author="HSY" w:date="2023-03-17T22:32:00Z">
            <w:rPr/>
          </w:rPrChange>
        </w:rPr>
        <w:t xml:space="preserve">Woo, C. Y., Yun, S. L., Kim, S. G., &amp; Lee, W. T. (2020). </w:t>
      </w:r>
      <w:r w:rsidRPr="00305E0A">
        <w:rPr>
          <w:color w:val="000000" w:themeColor="text1"/>
          <w:rPrChange w:id="6623" w:author="Author" w:date="2023-03-17T07:19:00Z">
            <w:rPr/>
          </w:rPrChange>
        </w:rPr>
        <w:t xml:space="preserve">Occurrence of Harmful Blue-green Algae at Algae Alert System and Water Quality Forecast System Sites in Daegu and </w:t>
      </w:r>
      <w:proofErr w:type="spellStart"/>
      <w:r w:rsidRPr="00305E0A">
        <w:rPr>
          <w:color w:val="000000" w:themeColor="text1"/>
          <w:rPrChange w:id="6624" w:author="Author" w:date="2023-03-17T07:19:00Z">
            <w:rPr/>
          </w:rPrChange>
        </w:rPr>
        <w:t>Gyeongsangbuk</w:t>
      </w:r>
      <w:proofErr w:type="spellEnd"/>
      <w:r w:rsidRPr="00305E0A">
        <w:rPr>
          <w:color w:val="000000" w:themeColor="text1"/>
          <w:rPrChange w:id="6625" w:author="Author" w:date="2023-03-17T07:19:00Z">
            <w:rPr/>
          </w:rPrChange>
        </w:rPr>
        <w:t xml:space="preserve">-do between 2012 and 2019. </w:t>
      </w:r>
      <w:r w:rsidRPr="00305E0A">
        <w:rPr>
          <w:i/>
          <w:color w:val="000000" w:themeColor="text1"/>
          <w:rPrChange w:id="6626" w:author="Author" w:date="2023-03-17T07:19:00Z">
            <w:rPr>
              <w:i/>
            </w:rPr>
          </w:rPrChange>
        </w:rPr>
        <w:t>Korean Society of Environmental Engineers, 42</w:t>
      </w:r>
      <w:r w:rsidRPr="00305E0A">
        <w:rPr>
          <w:color w:val="000000" w:themeColor="text1"/>
          <w:rPrChange w:id="6627" w:author="Author" w:date="2023-03-17T07:19:00Z">
            <w:rPr/>
          </w:rPrChange>
        </w:rPr>
        <w:t>(12), 664-673.</w:t>
      </w:r>
    </w:p>
    <w:p w14:paraId="7C2F2A43" w14:textId="101DB3E1" w:rsidR="006A677B" w:rsidRPr="00305E0A" w:rsidRDefault="006A677B" w:rsidP="008D71F2">
      <w:pPr>
        <w:pStyle w:val="MDPI71References"/>
        <w:rPr>
          <w:color w:val="000000" w:themeColor="text1"/>
          <w:rPrChange w:id="6628" w:author="Author" w:date="2023-03-17T07:19:00Z">
            <w:rPr>
              <w:color w:val="0000FF"/>
            </w:rPr>
          </w:rPrChange>
        </w:rPr>
      </w:pPr>
      <w:r w:rsidRPr="002126FA">
        <w:rPr>
          <w:color w:val="000000" w:themeColor="text1"/>
          <w:lang w:val="de-DE"/>
          <w:rPrChange w:id="6629" w:author="HSY" w:date="2023-03-17T22:32:00Z">
            <w:rPr>
              <w:color w:val="0000FF"/>
            </w:rPr>
          </w:rPrChange>
        </w:rPr>
        <w:t xml:space="preserve">Jung, K. Y., Ahn, J. M., Kim, K., Lee, I. J., &amp; Yang, D. S. (2016). </w:t>
      </w:r>
      <w:r w:rsidRPr="00305E0A">
        <w:rPr>
          <w:color w:val="000000" w:themeColor="text1"/>
          <w:rPrChange w:id="6630" w:author="Author" w:date="2023-03-17T07:19:00Z">
            <w:rPr>
              <w:color w:val="0000FF"/>
            </w:rPr>
          </w:rPrChange>
        </w:rPr>
        <w:t xml:space="preserve">Evaluation of water quality characteristics and water quality improvement grade classification of </w:t>
      </w:r>
      <w:proofErr w:type="spellStart"/>
      <w:r w:rsidRPr="00305E0A">
        <w:rPr>
          <w:color w:val="000000" w:themeColor="text1"/>
          <w:rPrChange w:id="6631" w:author="Author" w:date="2023-03-17T07:19:00Z">
            <w:rPr>
              <w:color w:val="0000FF"/>
            </w:rPr>
          </w:rPrChange>
        </w:rPr>
        <w:t>Geumho</w:t>
      </w:r>
      <w:proofErr w:type="spellEnd"/>
      <w:r w:rsidRPr="00305E0A">
        <w:rPr>
          <w:color w:val="000000" w:themeColor="text1"/>
          <w:rPrChange w:id="6632" w:author="Author" w:date="2023-03-17T07:19:00Z">
            <w:rPr>
              <w:color w:val="0000FF"/>
            </w:rPr>
          </w:rPrChange>
        </w:rPr>
        <w:t xml:space="preserve"> River tributaries. </w:t>
      </w:r>
      <w:r w:rsidRPr="00305E0A">
        <w:rPr>
          <w:i/>
          <w:color w:val="000000" w:themeColor="text1"/>
          <w:rPrChange w:id="6633" w:author="Author" w:date="2023-03-17T07:19:00Z">
            <w:rPr>
              <w:i/>
              <w:color w:val="0000FF"/>
            </w:rPr>
          </w:rPrChange>
        </w:rPr>
        <w:t>Journal of Environmental Science International, 25</w:t>
      </w:r>
      <w:r w:rsidRPr="00305E0A">
        <w:rPr>
          <w:color w:val="000000" w:themeColor="text1"/>
          <w:rPrChange w:id="6634" w:author="Author" w:date="2023-03-17T07:19:00Z">
            <w:rPr>
              <w:color w:val="0000FF"/>
            </w:rPr>
          </w:rPrChange>
        </w:rPr>
        <w:t xml:space="preserve">(6), 767-787. </w:t>
      </w:r>
    </w:p>
    <w:p w14:paraId="0656EA36" w14:textId="1533CF2E" w:rsidR="006A677B" w:rsidRPr="00305E0A" w:rsidDel="00257615" w:rsidRDefault="006A677B" w:rsidP="008D71F2">
      <w:pPr>
        <w:pStyle w:val="MDPI71References"/>
        <w:rPr>
          <w:del w:id="6635" w:author="Author" w:date="2023-03-17T07:28:00Z"/>
          <w:color w:val="000000" w:themeColor="text1"/>
          <w:rPrChange w:id="6636" w:author="Author" w:date="2023-03-17T07:19:00Z">
            <w:rPr>
              <w:del w:id="6637" w:author="Author" w:date="2023-03-17T07:28:00Z"/>
              <w:color w:val="0000FF"/>
            </w:rPr>
          </w:rPrChange>
        </w:rPr>
      </w:pPr>
      <w:r w:rsidRPr="002126FA">
        <w:rPr>
          <w:color w:val="000000" w:themeColor="text1"/>
          <w:lang w:val="de-DE"/>
          <w:rPrChange w:id="6638" w:author="HSY" w:date="2023-03-17T22:32:00Z">
            <w:rPr>
              <w:color w:val="0000FF"/>
            </w:rPr>
          </w:rPrChange>
        </w:rPr>
        <w:t xml:space="preserve">Sun, X., Zhang, H., Zhong, M., Wang, Z., Liang, X., Huang, T., &amp; Huang, H. (2019). </w:t>
      </w:r>
      <w:r w:rsidRPr="00305E0A">
        <w:rPr>
          <w:color w:val="000000" w:themeColor="text1"/>
          <w:rPrChange w:id="6639" w:author="Author" w:date="2023-03-17T07:19:00Z">
            <w:rPr>
              <w:color w:val="0000FF"/>
            </w:rPr>
          </w:rPrChange>
        </w:rPr>
        <w:t xml:space="preserve">Analyses on the temporal and spatial characteristics of water quality in a seagoing river using multivariate statistical techniques: A case study in the </w:t>
      </w:r>
      <w:proofErr w:type="spellStart"/>
      <w:r w:rsidRPr="00305E0A">
        <w:rPr>
          <w:color w:val="000000" w:themeColor="text1"/>
          <w:rPrChange w:id="6640" w:author="Author" w:date="2023-03-17T07:19:00Z">
            <w:rPr>
              <w:color w:val="0000FF"/>
            </w:rPr>
          </w:rPrChange>
        </w:rPr>
        <w:t>Duliujian</w:t>
      </w:r>
      <w:proofErr w:type="spellEnd"/>
      <w:r w:rsidRPr="00305E0A">
        <w:rPr>
          <w:color w:val="000000" w:themeColor="text1"/>
          <w:rPrChange w:id="6641" w:author="Author" w:date="2023-03-17T07:19:00Z">
            <w:rPr>
              <w:color w:val="0000FF"/>
            </w:rPr>
          </w:rPrChange>
        </w:rPr>
        <w:t xml:space="preserve"> River, China. </w:t>
      </w:r>
      <w:r w:rsidRPr="00305E0A">
        <w:rPr>
          <w:i/>
          <w:color w:val="000000" w:themeColor="text1"/>
          <w:rPrChange w:id="6642" w:author="Author" w:date="2023-03-17T07:19:00Z">
            <w:rPr>
              <w:i/>
              <w:color w:val="0000FF"/>
            </w:rPr>
          </w:rPrChange>
        </w:rPr>
        <w:t xml:space="preserve">International </w:t>
      </w:r>
      <w:del w:id="6643" w:author="Author" w:date="2023-03-17T07:19:00Z">
        <w:r>
          <w:rPr>
            <w:i/>
            <w:iCs/>
            <w:color w:val="0000FF"/>
          </w:rPr>
          <w:delText>journal</w:delText>
        </w:r>
      </w:del>
      <w:ins w:id="6644" w:author="Author" w:date="2023-03-17T07:19:00Z">
        <w:r w:rsidR="007B4C01" w:rsidRPr="00305E0A">
          <w:rPr>
            <w:i/>
            <w:iCs/>
            <w:color w:val="000000" w:themeColor="text1"/>
          </w:rPr>
          <w:t>Journal</w:t>
        </w:r>
      </w:ins>
      <w:r w:rsidR="007B4C01" w:rsidRPr="00305E0A">
        <w:rPr>
          <w:i/>
          <w:color w:val="000000" w:themeColor="text1"/>
          <w:rPrChange w:id="6645" w:author="Author" w:date="2023-03-17T07:19:00Z">
            <w:rPr>
              <w:i/>
              <w:color w:val="0000FF"/>
            </w:rPr>
          </w:rPrChange>
        </w:rPr>
        <w:t xml:space="preserve"> </w:t>
      </w:r>
      <w:r w:rsidRPr="00305E0A">
        <w:rPr>
          <w:i/>
          <w:color w:val="000000" w:themeColor="text1"/>
          <w:rPrChange w:id="6646" w:author="Author" w:date="2023-03-17T07:19:00Z">
            <w:rPr>
              <w:i/>
              <w:color w:val="0000FF"/>
            </w:rPr>
          </w:rPrChange>
        </w:rPr>
        <w:t xml:space="preserve">of </w:t>
      </w:r>
      <w:del w:id="6647" w:author="Author" w:date="2023-03-17T07:19:00Z">
        <w:r>
          <w:rPr>
            <w:i/>
            <w:iCs/>
            <w:color w:val="0000FF"/>
          </w:rPr>
          <w:delText>environmental research</w:delText>
        </w:r>
      </w:del>
      <w:ins w:id="6648" w:author="Author" w:date="2023-03-17T07:19:00Z">
        <w:r w:rsidR="007B4C01" w:rsidRPr="00305E0A">
          <w:rPr>
            <w:i/>
            <w:iCs/>
            <w:color w:val="000000" w:themeColor="text1"/>
          </w:rPr>
          <w:t>Environmental Research</w:t>
        </w:r>
      </w:ins>
      <w:r w:rsidR="007B4C01" w:rsidRPr="00305E0A">
        <w:rPr>
          <w:i/>
          <w:color w:val="000000" w:themeColor="text1"/>
          <w:rPrChange w:id="6649" w:author="Author" w:date="2023-03-17T07:19:00Z">
            <w:rPr>
              <w:i/>
              <w:color w:val="0000FF"/>
            </w:rPr>
          </w:rPrChange>
        </w:rPr>
        <w:t xml:space="preserve"> </w:t>
      </w:r>
      <w:r w:rsidRPr="00305E0A">
        <w:rPr>
          <w:i/>
          <w:color w:val="000000" w:themeColor="text1"/>
          <w:rPrChange w:id="6650" w:author="Author" w:date="2023-03-17T07:19:00Z">
            <w:rPr>
              <w:i/>
              <w:color w:val="0000FF"/>
            </w:rPr>
          </w:rPrChange>
        </w:rPr>
        <w:t xml:space="preserve">and </w:t>
      </w:r>
      <w:del w:id="6651" w:author="Author" w:date="2023-03-17T07:19:00Z">
        <w:r>
          <w:rPr>
            <w:i/>
            <w:iCs/>
            <w:color w:val="0000FF"/>
          </w:rPr>
          <w:delText>public health</w:delText>
        </w:r>
      </w:del>
      <w:ins w:id="6652" w:author="Author" w:date="2023-03-17T07:19:00Z">
        <w:r w:rsidR="007B4C01" w:rsidRPr="00305E0A">
          <w:rPr>
            <w:i/>
            <w:iCs/>
            <w:color w:val="000000" w:themeColor="text1"/>
          </w:rPr>
          <w:t xml:space="preserve">Public </w:t>
        </w:r>
        <w:r w:rsidR="00036759" w:rsidRPr="00305E0A">
          <w:rPr>
            <w:i/>
            <w:iCs/>
            <w:color w:val="000000" w:themeColor="text1"/>
          </w:rPr>
          <w:t>Health</w:t>
        </w:r>
      </w:ins>
      <w:r w:rsidRPr="00305E0A">
        <w:rPr>
          <w:i/>
          <w:color w:val="000000" w:themeColor="text1"/>
          <w:rPrChange w:id="6653" w:author="Author" w:date="2023-03-17T07:19:00Z">
            <w:rPr>
              <w:i/>
              <w:color w:val="0000FF"/>
            </w:rPr>
          </w:rPrChange>
        </w:rPr>
        <w:t>, 16</w:t>
      </w:r>
      <w:r w:rsidRPr="00305E0A">
        <w:rPr>
          <w:color w:val="000000" w:themeColor="text1"/>
          <w:rPrChange w:id="6654" w:author="Author" w:date="2023-03-17T07:19:00Z">
            <w:rPr>
              <w:color w:val="0000FF"/>
            </w:rPr>
          </w:rPrChange>
        </w:rPr>
        <w:t>(6), 1020.</w:t>
      </w:r>
    </w:p>
    <w:p w14:paraId="4F63C96C" w14:textId="11246949" w:rsidR="006A677B" w:rsidRPr="00257615" w:rsidDel="000C7EE2" w:rsidRDefault="006A677B">
      <w:pPr>
        <w:pStyle w:val="MDPI71References"/>
        <w:ind w:left="360"/>
        <w:rPr>
          <w:del w:id="6655" w:author="Author" w:date="2023-03-17T07:28:00Z"/>
          <w:rFonts w:ascii="Times New Roman" w:hAnsi="Times New Roman"/>
          <w:i/>
          <w:lang w:eastAsia="ko-KR"/>
          <w:rPrChange w:id="6656" w:author="Author" w:date="2023-03-17T07:28:00Z">
            <w:rPr>
              <w:del w:id="6657" w:author="Author" w:date="2023-03-17T07:28:00Z"/>
            </w:rPr>
          </w:rPrChange>
        </w:rPr>
        <w:pPrChange w:id="6658" w:author="Author" w:date="2023-03-17T07:28:00Z">
          <w:pPr>
            <w:pStyle w:val="af5"/>
            <w:wordWrap/>
            <w:ind w:left="360"/>
          </w:pPr>
        </w:pPrChange>
      </w:pPr>
    </w:p>
    <w:p w14:paraId="423309BA" w14:textId="26E80457" w:rsidR="006A677B" w:rsidDel="000C7EE2" w:rsidRDefault="006A677B">
      <w:pPr>
        <w:pStyle w:val="MDPI71References"/>
        <w:rPr>
          <w:del w:id="6659" w:author="Author" w:date="2023-03-17T07:28:00Z"/>
          <w:color w:val="0000FF"/>
        </w:rPr>
        <w:pPrChange w:id="6660" w:author="Author" w:date="2023-03-17T07:28:00Z">
          <w:pPr>
            <w:pStyle w:val="af5"/>
            <w:wordWrap/>
            <w:ind w:left="360"/>
          </w:pPr>
        </w:pPrChange>
      </w:pPr>
      <w:del w:id="6661" w:author="Author" w:date="2023-03-17T07:28:00Z">
        <w:r w:rsidDel="000C7EE2">
          <w:rPr>
            <w:color w:val="0000FF"/>
          </w:rPr>
          <w:delText xml:space="preserve"> </w:delText>
        </w:r>
      </w:del>
    </w:p>
    <w:p w14:paraId="3B090813" w14:textId="2DFB42EA" w:rsidR="006A677B" w:rsidDel="000C7EE2" w:rsidRDefault="006A677B">
      <w:pPr>
        <w:pStyle w:val="MDPI71References"/>
        <w:rPr>
          <w:del w:id="6662" w:author="Author" w:date="2023-03-17T07:28:00Z"/>
          <w:rFonts w:eastAsia="한양신명조"/>
        </w:rPr>
        <w:pPrChange w:id="6663" w:author="Author" w:date="2023-03-17T07:28:00Z">
          <w:pPr>
            <w:pStyle w:val="af5"/>
            <w:wordWrap/>
          </w:pPr>
        </w:pPrChange>
      </w:pPr>
    </w:p>
    <w:p w14:paraId="6487A322" w14:textId="1B42E586" w:rsidR="006A677B" w:rsidDel="000C7EE2" w:rsidRDefault="006A677B">
      <w:pPr>
        <w:pStyle w:val="MDPI71References"/>
        <w:rPr>
          <w:del w:id="6664" w:author="Author" w:date="2023-03-17T07:28:00Z"/>
        </w:rPr>
        <w:pPrChange w:id="6665" w:author="Author" w:date="2023-03-17T07:28:00Z">
          <w:pPr>
            <w:pStyle w:val="af5"/>
            <w:wordWrap/>
            <w:ind w:left="360"/>
          </w:pPr>
        </w:pPrChange>
      </w:pPr>
    </w:p>
    <w:p w14:paraId="428A2E36" w14:textId="706C0956" w:rsidR="006A677B" w:rsidDel="000C7EE2" w:rsidRDefault="006A677B">
      <w:pPr>
        <w:pStyle w:val="MDPI71References"/>
        <w:rPr>
          <w:del w:id="6666" w:author="Author" w:date="2023-03-17T07:28:00Z"/>
        </w:rPr>
        <w:pPrChange w:id="6667" w:author="Author" w:date="2023-03-17T07:28:00Z">
          <w:pPr>
            <w:pStyle w:val="af5"/>
            <w:wordWrap/>
            <w:ind w:left="360"/>
          </w:pPr>
        </w:pPrChange>
      </w:pPr>
    </w:p>
    <w:p w14:paraId="595EAEDA" w14:textId="1B03D422" w:rsidR="006A677B" w:rsidRPr="00685C35" w:rsidRDefault="006A677B">
      <w:pPr>
        <w:pStyle w:val="MDPI71References"/>
        <w:pPrChange w:id="6668" w:author="Author" w:date="2023-03-17T07:28:00Z">
          <w:pPr>
            <w:pStyle w:val="MDPI63Notes"/>
          </w:pPr>
        </w:pPrChange>
      </w:pPr>
    </w:p>
    <w:sectPr w:rsidR="006A677B" w:rsidRPr="00685C35" w:rsidSect="009E0376">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uthor" w:date="2023-03-17T15:29:00Z" w:initials="A">
    <w:p w14:paraId="5C657618" w14:textId="77777777" w:rsidR="001D5383" w:rsidRDefault="001D5383" w:rsidP="00AE4285">
      <w:pPr>
        <w:pStyle w:val="ac"/>
      </w:pPr>
      <w:r>
        <w:rPr>
          <w:rStyle w:val="ab"/>
        </w:rPr>
        <w:annotationRef/>
      </w:r>
      <w:r>
        <w:t>Dear Author,</w:t>
      </w:r>
    </w:p>
    <w:p w14:paraId="3B7050DC" w14:textId="77777777" w:rsidR="001D5383" w:rsidRDefault="001D5383" w:rsidP="00AE4285">
      <w:pPr>
        <w:pStyle w:val="ac"/>
      </w:pPr>
    </w:p>
    <w:p w14:paraId="019E1EDB" w14:textId="5EDACF1A" w:rsidR="001D5383" w:rsidRDefault="001D5383" w:rsidP="00AE4285">
      <w:pPr>
        <w:pStyle w:val="ac"/>
      </w:pPr>
      <w:r>
        <w:t>Thank you for the opportunity to work on this manuscript. Based on your previous feedback, I understand you found our work to be acceptable. I have ensured that the manuscript is meticulously edited to meet the service scope. I look forward to receiving your feedback regarding my work on this manuscript.</w:t>
      </w:r>
    </w:p>
  </w:comment>
  <w:comment w:id="1" w:author="Author" w:date="2023-03-17T06:20:00Z" w:initials="A">
    <w:p w14:paraId="50ADAA19" w14:textId="77777777" w:rsidR="001D5383" w:rsidRDefault="001D5383" w:rsidP="00093642">
      <w:pPr>
        <w:jc w:val="left"/>
      </w:pPr>
      <w:r>
        <w:rPr>
          <w:rStyle w:val="ab"/>
        </w:rPr>
        <w:annotationRef/>
      </w:r>
      <w:r>
        <w:t>Dear Author,</w:t>
      </w:r>
      <w:r>
        <w:cr/>
      </w:r>
      <w:r>
        <w:cr/>
        <w:t>Thank you for the opportunity to edit your manuscript. I agree with the previous edits that the manuscript is well-written. In this editing round, I focused on checking the grammar and ensuring that the manuscript adheres to MDPI's template for the journal Water. I also edited the journal abstract to meet the requirement of less than 200 words.</w:t>
      </w:r>
      <w:r>
        <w:cr/>
      </w:r>
      <w:r>
        <w:cr/>
        <w:t>While I did not restructure the article, I noticed that the Figures require some attention. Please find my suggestions below to make the Figures more concise. It is important to note that although the journal does not specify a limit on the number of Figures, having more than 20 tables and figures might be considered excessive and would not meet the journal guideline on conciseness:“</w:t>
      </w:r>
      <w:r>
        <w:rPr>
          <w:b/>
          <w:bCs/>
        </w:rPr>
        <w:t>Water has no restrictions on the length of manuscripts, provided that the text is concise and comprehensive.”</w:t>
      </w:r>
      <w:r>
        <w:rPr>
          <w:b/>
          <w:bCs/>
        </w:rPr>
        <w:cr/>
      </w:r>
      <w:r>
        <w:cr/>
        <w:t>I recommend reviewing the Figures and considering the suggested revisions to streamline the presentation and enhance the overall readability of the manuscript.</w:t>
      </w:r>
      <w:r>
        <w:cr/>
      </w:r>
      <w:r>
        <w:cr/>
        <w:t>Based on my assessment, I believe that this manuscript will benefit from one more round of editing prior to submission to the journal.</w:t>
      </w:r>
      <w:r>
        <w:cr/>
      </w:r>
      <w:r>
        <w:cr/>
        <w:t>Best regards,</w:t>
      </w:r>
      <w:r>
        <w:cr/>
      </w:r>
      <w:r>
        <w:cr/>
        <w:t>Editor</w:t>
      </w:r>
    </w:p>
  </w:comment>
  <w:comment w:id="2" w:author="Author" w:date="2023-03-16T16:49:00Z" w:initials="A">
    <w:p w14:paraId="25C03B77" w14:textId="77777777" w:rsidR="001D5383" w:rsidRDefault="001D5383" w:rsidP="00093642">
      <w:pPr>
        <w:jc w:val="left"/>
      </w:pPr>
      <w:r>
        <w:rPr>
          <w:rStyle w:val="ab"/>
        </w:rPr>
        <w:annotationRef/>
      </w:r>
      <w:r>
        <w:t xml:space="preserve">Please consider the following revised title: </w:t>
      </w:r>
      <w:r>
        <w:rPr>
          <w:b/>
          <w:bCs/>
        </w:rPr>
        <w:t>Evaluating statistical machine learning algorithms for classifying dominant algae in Juam Lake and Tamjin Lake, South Korea</w:t>
      </w:r>
      <w:r>
        <w:rPr>
          <w:b/>
          <w:bCs/>
        </w:rPr>
        <w:cr/>
      </w:r>
      <w:r>
        <w:cr/>
        <w:t xml:space="preserve">The proposed title is more concise and informative, providing a clearer understanding of the study's focus. It emphasizes the comparison and evaluation of different statistical machine learning algorithms, which is the primary goal of the research. </w:t>
      </w:r>
    </w:p>
  </w:comment>
  <w:comment w:id="3" w:author="Author" w:date="2023-03-17T04:21:00Z" w:initials="A">
    <w:p w14:paraId="6BBD4F0D" w14:textId="1887A40E" w:rsidR="001D5383" w:rsidRDefault="001D5383" w:rsidP="00093642">
      <w:pPr>
        <w:jc w:val="left"/>
      </w:pPr>
      <w:r>
        <w:rPr>
          <w:rStyle w:val="ab"/>
        </w:rPr>
        <w:annotationRef/>
      </w:r>
      <w:r>
        <w:rPr>
          <w:b/>
          <w:bCs/>
        </w:rPr>
        <w:t>Free Format Submission</w:t>
      </w:r>
      <w:r>
        <w:cr/>
        <w:t>Water now accepts free format submission:</w:t>
      </w:r>
      <w:r>
        <w:cr/>
      </w:r>
      <w:r>
        <w:cr/>
      </w:r>
      <w:r>
        <w:rPr>
          <w:color w:val="FF0000"/>
          <w:u w:val="single"/>
        </w:rPr>
        <w:t>We do not have strict formatting requirements</w:t>
      </w:r>
      <w:r>
        <w:t>, but all manuscripts must contain the required sections: Author Information, Abstract, Keywords, Introduction, Materials &amp; Methods, Results, Conclusions, Figures and Tables with Captions, Funding Information, Author Contributions, Conflict of Interest and other Ethics Statements. Check the Journal Instructions for Authors for more details.</w:t>
      </w:r>
      <w:r>
        <w:cr/>
        <w:t>Your references may be in any style, provided that you use the consistent formatting throughout. It is essential to include author(s) name(s), journal or book title, article or chapter title (where required), year of publication, volume and issue (where appropriate) and pagination. DOI numbers (Digital Object Identifier) are not mandatory but highly encouraged. The bibliography software package EndNote, Zotero, Mendeley, Reference Manager are recommended.</w:t>
      </w:r>
      <w:r>
        <w:cr/>
        <w:t>When your manuscript reaches the revision stage, you will be requested to format the manuscript according to the journal guidelines.</w:t>
      </w:r>
      <w:r>
        <w:cr/>
      </w:r>
    </w:p>
  </w:comment>
  <w:comment w:id="75" w:author="Author" w:date="2023-03-15T13:52:00Z" w:initials="A">
    <w:p w14:paraId="6CB6608E" w14:textId="6ED6722A" w:rsidR="001D5383" w:rsidRDefault="001D5383" w:rsidP="00093642">
      <w:pPr>
        <w:jc w:val="left"/>
      </w:pPr>
      <w:r>
        <w:rPr>
          <w:rStyle w:val="ab"/>
        </w:rPr>
        <w:annotationRef/>
      </w:r>
      <w:r>
        <w:t>The PubMed/MEDLINE standard format is used for affiliations: complete address information including city, zip code, state/province, and country.</w:t>
      </w:r>
    </w:p>
  </w:comment>
  <w:comment w:id="157" w:author="Author" w:date="2023-03-15T13:54:00Z" w:initials="A">
    <w:p w14:paraId="19ADCAD4" w14:textId="77777777" w:rsidR="001D5383" w:rsidRDefault="001D5383" w:rsidP="00093642">
      <w:pPr>
        <w:jc w:val="left"/>
      </w:pPr>
      <w:r>
        <w:rPr>
          <w:rStyle w:val="ab"/>
        </w:rPr>
        <w:annotationRef/>
      </w:r>
      <w:r>
        <w:t>The email addresses of all authors will be displayed on published papers, and hidden by Captcha on the website as standard. It is the responsibility of the corresponding author to ensure that consent for the display of email addresses is obtained from all authors. If an author (other than the corresponding author) does not wish to have their email addresses displayed in this way, the corresponding author must indicate as such during proofreading. After acceptance, updates to author names or affiliations may not be permitted. Equal Contributions: authors who have contributed equally should be marked with a superscript symbol (†). The symbol must be included below the affiliations, and the following statement added: “These authors contributed equally to this work”. The equal roles of authors should also be adequately disclosed in the author contributions statement. Please read the criteria to qualify for authorship.</w:t>
      </w:r>
    </w:p>
  </w:comment>
  <w:comment w:id="161" w:author="Author" w:date="2023-03-15T13:53:00Z" w:initials="A">
    <w:p w14:paraId="38203A3A" w14:textId="79427211" w:rsidR="001D5383" w:rsidRDefault="001D5383" w:rsidP="00093642">
      <w:pPr>
        <w:jc w:val="left"/>
      </w:pPr>
      <w:r>
        <w:rPr>
          <w:rStyle w:val="ab"/>
        </w:rPr>
        <w:annotationRef/>
      </w:r>
      <w:r>
        <w:t>The PubMed/MEDLINE standard format is used for affiliations: complete address information including city, zip code, state/province, and country.</w:t>
      </w:r>
    </w:p>
  </w:comment>
  <w:comment w:id="207" w:author="Author" w:date="2023-03-15T14:10:00Z" w:initials="A">
    <w:p w14:paraId="1BAEFC05" w14:textId="77777777" w:rsidR="001D5383" w:rsidRDefault="001D5383" w:rsidP="00093642">
      <w:pPr>
        <w:jc w:val="left"/>
      </w:pPr>
      <w:r>
        <w:rPr>
          <w:rStyle w:val="ab"/>
        </w:rPr>
        <w:annotationRef/>
      </w:r>
      <w:r>
        <w:rPr>
          <w:b/>
          <w:bCs/>
        </w:rPr>
        <w:t>Graphical Abstract is required for MDPI.</w:t>
      </w:r>
      <w:r>
        <w:cr/>
      </w:r>
      <w:r>
        <w:cr/>
        <w:t>Details about the Graphical Abstract: Graphical Abstract</w:t>
      </w:r>
      <w:r>
        <w:cr/>
        <w:t>A graphical abstract (GA) is an image that appears alongside the text abstract in the Table of Contents. In addition to summarizing the content, it should represent the topic of the article in an attention-grabbing way. Note that the GA must be original and unpublished artwork. Any postage stamps, currency from any country, or trademarked items should not be included in it. The detailed requirements for a GA are listed below.</w:t>
      </w:r>
      <w:r>
        <w:cr/>
      </w:r>
      <w:r>
        <w:cr/>
        <w:t>The GA should be a high-quality illustration or diagram in any of the following formats: JPG (.jpg), PNG (.png) or GIF (.gif).</w:t>
      </w:r>
      <w:r>
        <w:cr/>
        <w:t>Written text in a GA should be clear and easy to read, using one of the following fonts: Times, Arial, Courier, Helvetica, Ubuntu, or Calibri. Make sure the reader can easily read the smallest font size of a character, number, or symbol.</w:t>
      </w:r>
      <w:r>
        <w:cr/>
        <w:t>The minimum required size for the GA is 560 pixels × 1100 pixels (height × width). When submitting larger images, the size should be of high quality in order to be easily reproducible.</w:t>
      </w:r>
      <w:r>
        <w:cr/>
        <w:t>Avoid large blank space in the GA. There should be a proper distance between the actual content of the picture and the margins.</w:t>
      </w:r>
      <w:r>
        <w:cr/>
        <w:t>The GA should not be exactly the same as Figures in the paper or just a simple superposition of several subfigures.</w:t>
      </w:r>
      <w:r>
        <w:cr/>
        <w:t>The GA should not be a simple combination of the Abstract part and a Picture (even just a Figure from the main text). Long blocks of text should be avoided in the GA.</w:t>
      </w:r>
    </w:p>
  </w:comment>
  <w:comment w:id="206" w:author="Author" w:date="2023-03-15T14:10:00Z" w:initials="A">
    <w:p w14:paraId="2E91DBD8" w14:textId="77777777" w:rsidR="001D5383" w:rsidRDefault="001D5383" w:rsidP="00093642">
      <w:pPr>
        <w:jc w:val="left"/>
      </w:pPr>
      <w:r>
        <w:rPr>
          <w:rStyle w:val="ab"/>
        </w:rPr>
        <w:annotationRef/>
      </w:r>
      <w:r>
        <w:rPr>
          <w:b/>
          <w:bCs/>
        </w:rPr>
        <w:t>Graphical Abstract is required for MDPI.</w:t>
      </w:r>
      <w:r>
        <w:cr/>
      </w:r>
      <w:r>
        <w:cr/>
        <w:t>Details about the Graphical Abstract: Graphical Abstract</w:t>
      </w:r>
      <w:r>
        <w:cr/>
        <w:t>A graphical abstract (GA) is an image that appears alongside the text abstract in the Table of Contents. In addition to summarizing the content, it should represent the topic of the article in an attention-grabbing way. Note that the GA must be original and unpublished artwork. Any postage stamps, currency from any country, or trademarked items should not be included in it. The detailed requirements for a GA are listed below.</w:t>
      </w:r>
      <w:r>
        <w:cr/>
      </w:r>
      <w:r>
        <w:cr/>
        <w:t>The GA should be a high-quality illustration or diagram in any of the following formats: JPG (.jpg), PNG (.png) or GIF (.gif).</w:t>
      </w:r>
      <w:r>
        <w:cr/>
        <w:t>Written text in a GA should be clear and easy to read, using one of the following fonts: Times, Arial, Courier, Helvetica, Ubuntu, or Calibri. Make sure the reader can easily read the smallest font size of a character, number, or symbol.</w:t>
      </w:r>
      <w:r>
        <w:cr/>
        <w:t>The minimum required size for the GA is 560 pixels × 1100 pixels (height × width). When submitting larger images, the size should be of high quality in order to be easily reproducible.</w:t>
      </w:r>
      <w:r>
        <w:cr/>
        <w:t>Avoid large blank space in the GA. There should be a proper distance between the actual content of the picture and the margins.</w:t>
      </w:r>
      <w:r>
        <w:cr/>
        <w:t>The GA should not be exactly the same as Figures in the paper or just a simple superposition of several subfigures.</w:t>
      </w:r>
      <w:r>
        <w:cr/>
        <w:t>The GA should not be a simple combination of the Abstract part and a Picture (even just a Figure from the main text). Long blocks of text should be avoided in the GA.</w:t>
      </w:r>
    </w:p>
  </w:comment>
  <w:comment w:id="196" w:author="Author" w:date="2023-03-16T16:56:00Z" w:initials="A">
    <w:p w14:paraId="6C0A8CCB" w14:textId="77777777" w:rsidR="001D5383" w:rsidRDefault="001D5383" w:rsidP="00093642">
      <w:pPr>
        <w:jc w:val="left"/>
      </w:pPr>
      <w:r>
        <w:rPr>
          <w:rStyle w:val="ab"/>
        </w:rPr>
        <w:annotationRef/>
      </w:r>
      <w:r>
        <w:t xml:space="preserve">The previous abstract is way beyond the limit set by the MDPI’s Water journal: </w:t>
      </w:r>
      <w:r>
        <w:rPr>
          <w:b/>
          <w:bCs/>
          <w:color w:val="FF0000"/>
        </w:rPr>
        <w:t>277 words</w:t>
      </w:r>
      <w:r>
        <w:t xml:space="preserve">. </w:t>
      </w:r>
    </w:p>
  </w:comment>
  <w:comment w:id="218" w:author="Author" w:date="2023-03-16T16:59:00Z" w:initials="A">
    <w:p w14:paraId="3D091876" w14:textId="77777777" w:rsidR="001D5383" w:rsidRDefault="001D5383" w:rsidP="00093642">
      <w:pPr>
        <w:jc w:val="left"/>
      </w:pPr>
      <w:r>
        <w:rPr>
          <w:rStyle w:val="ab"/>
        </w:rPr>
        <w:annotationRef/>
      </w:r>
      <w:r>
        <w:t xml:space="preserve">The revised abstract, now </w:t>
      </w:r>
      <w:r>
        <w:rPr>
          <w:b/>
          <w:bCs/>
        </w:rPr>
        <w:t>180 words</w:t>
      </w:r>
      <w:r>
        <w:t xml:space="preserve"> long, adheres to the 200-word limit while maintaining the original structure. Unnecessary information has been removed for conciseness, and a first-person voice has been employed to communicate a clearer message. It is important to note that native English speakers often use the first-person point of view in academic writing, even in top-tier journals such as Nature and Science.</w:t>
      </w:r>
    </w:p>
  </w:comment>
  <w:comment w:id="226" w:author="Author" w:date="2023-03-16T16:59:00Z" w:initials="A">
    <w:p w14:paraId="4F6A94C2" w14:textId="349A4F11" w:rsidR="001D5383" w:rsidRDefault="001D5383" w:rsidP="00093642">
      <w:pPr>
        <w:jc w:val="left"/>
      </w:pPr>
      <w:r>
        <w:rPr>
          <w:rStyle w:val="ab"/>
        </w:rPr>
        <w:annotationRef/>
      </w:r>
      <w:r>
        <w:t>This sentence combined the first two sentences making it direct to the point and more concise.</w:t>
      </w:r>
    </w:p>
  </w:comment>
  <w:comment w:id="245" w:author="Author" w:date="2023-03-17T05:07:00Z" w:initials="A">
    <w:p w14:paraId="1961E923" w14:textId="77777777" w:rsidR="001D5383" w:rsidRDefault="001D5383" w:rsidP="00093642">
      <w:pPr>
        <w:jc w:val="left"/>
      </w:pPr>
      <w:r>
        <w:rPr>
          <w:rStyle w:val="ab"/>
        </w:rPr>
        <w:annotationRef/>
      </w:r>
      <w:r>
        <w:t>explanatory data analysis is wrong phrasing.</w:t>
      </w:r>
    </w:p>
  </w:comment>
  <w:comment w:id="256" w:author="Author" w:date="2023-03-15T14:16:00Z" w:initials="A">
    <w:p w14:paraId="68DBC85D" w14:textId="4C5A9980" w:rsidR="001D5383" w:rsidRDefault="001D5383" w:rsidP="00093642">
      <w:pPr>
        <w:jc w:val="left"/>
      </w:pPr>
      <w:r>
        <w:rPr>
          <w:rStyle w:val="ab"/>
        </w:rPr>
        <w:annotationRef/>
      </w:r>
      <w:r>
        <w:t>Keywords in an abstract should not repeat the words in the title to maximize the range of search terms and increase the chances of the paper being discovered by a wider audience. By using unique keywords in the abstract, you can:</w:t>
      </w:r>
    </w:p>
    <w:p w14:paraId="52A27B24" w14:textId="77777777" w:rsidR="001D5383" w:rsidRDefault="001D5383" w:rsidP="00093642">
      <w:pPr>
        <w:jc w:val="left"/>
      </w:pPr>
    </w:p>
    <w:p w14:paraId="3E5AE85F" w14:textId="77777777" w:rsidR="001D5383" w:rsidRDefault="001D5383" w:rsidP="00093642">
      <w:pPr>
        <w:jc w:val="left"/>
      </w:pPr>
      <w:r>
        <w:t>Enhance searchability: Unique keywords allow search engines and databases to index your paper more effectively, increasing the likelihood of it being found by researchers with diverse search queries.</w:t>
      </w:r>
    </w:p>
    <w:p w14:paraId="40916B9D" w14:textId="77777777" w:rsidR="001D5383" w:rsidRDefault="001D5383" w:rsidP="00093642">
      <w:pPr>
        <w:jc w:val="left"/>
      </w:pPr>
    </w:p>
    <w:p w14:paraId="25DA3D7A" w14:textId="77777777" w:rsidR="001D5383" w:rsidRDefault="001D5383" w:rsidP="00093642">
      <w:pPr>
        <w:jc w:val="left"/>
      </w:pPr>
      <w:r>
        <w:t>Offer a broader context: Introducing distinct keywords in the abstract helps provide a more comprehensive understanding of the paper's content, offering readers additional information about the study beyond the title.</w:t>
      </w:r>
    </w:p>
    <w:p w14:paraId="40754A30" w14:textId="77777777" w:rsidR="001D5383" w:rsidRDefault="001D5383" w:rsidP="00093642">
      <w:pPr>
        <w:jc w:val="left"/>
      </w:pPr>
    </w:p>
    <w:p w14:paraId="6EABD73F" w14:textId="77777777" w:rsidR="001D5383" w:rsidRDefault="001D5383" w:rsidP="00093642">
      <w:pPr>
        <w:jc w:val="left"/>
      </w:pPr>
      <w:r>
        <w:t>Optimize information coverage: Avoiding keyword repetition allows you to cover more aspects of your research, ensuring that important elements of the study are highlighted and well-represented.</w:t>
      </w:r>
    </w:p>
    <w:p w14:paraId="516D747C" w14:textId="77777777" w:rsidR="001D5383" w:rsidRDefault="001D5383" w:rsidP="00093642">
      <w:pPr>
        <w:jc w:val="left"/>
      </w:pPr>
    </w:p>
    <w:p w14:paraId="6F1AA8C3" w14:textId="77777777" w:rsidR="001D5383" w:rsidRDefault="001D5383" w:rsidP="00093642">
      <w:pPr>
        <w:jc w:val="left"/>
      </w:pPr>
      <w:r>
        <w:t>Avoid redundancy: Repeating keywords from the title in the abstract may come across as redundant and can limit the number of unique concepts you can convey. By using different keywords, you can present a more concise and effective summary of your research.</w:t>
      </w:r>
    </w:p>
    <w:p w14:paraId="6CC93A5F" w14:textId="77777777" w:rsidR="001D5383" w:rsidRDefault="001D5383" w:rsidP="00093642">
      <w:pPr>
        <w:jc w:val="left"/>
      </w:pPr>
    </w:p>
    <w:p w14:paraId="01835F67" w14:textId="77777777" w:rsidR="001D5383" w:rsidRDefault="001D5383" w:rsidP="00093642">
      <w:pPr>
        <w:jc w:val="left"/>
      </w:pPr>
      <w:r>
        <w:t>Improve clarity: Unique keywords can help clarify the scope, methodology, or findings of your study, providing more detail to potential readers and encouraging them to explore the full paper.</w:t>
      </w:r>
    </w:p>
  </w:comment>
  <w:comment w:id="257" w:author="Author" w:date="2023-03-15T14:20:00Z" w:initials="A">
    <w:p w14:paraId="69FC7D56" w14:textId="77777777" w:rsidR="001D5383" w:rsidRDefault="001D5383" w:rsidP="00093642">
      <w:pPr>
        <w:jc w:val="left"/>
      </w:pPr>
      <w:r>
        <w:rPr>
          <w:rStyle w:val="ab"/>
        </w:rPr>
        <w:annotationRef/>
      </w:r>
      <w:r>
        <w:t>Maximum keywords allowed by MDPI is 10. I recommend the following keywords instead of using Yeongsan River, Seomjin River, and classification:</w:t>
      </w:r>
      <w:r>
        <w:cr/>
      </w:r>
      <w:r>
        <w:cr/>
      </w:r>
      <w:r>
        <w:rPr>
          <w:b/>
          <w:bCs/>
        </w:rPr>
        <w:t xml:space="preserve">SDG 6 </w:t>
      </w:r>
      <w:r>
        <w:t>— pertaining to United Nations sustainable development goal</w:t>
      </w:r>
      <w:r>
        <w:cr/>
      </w:r>
      <w:r>
        <w:rPr>
          <w:b/>
          <w:bCs/>
        </w:rPr>
        <w:t>phytoplankton</w:t>
      </w:r>
      <w:r>
        <w:cr/>
      </w:r>
      <w:r>
        <w:rPr>
          <w:b/>
          <w:bCs/>
        </w:rPr>
        <w:t>taxonomy</w:t>
      </w:r>
      <w:r>
        <w:cr/>
      </w:r>
      <w:r>
        <w:rPr>
          <w:b/>
          <w:bCs/>
        </w:rPr>
        <w:t>sanitation</w:t>
      </w:r>
      <w:r>
        <w:cr/>
      </w:r>
      <w:r>
        <w:rPr>
          <w:b/>
          <w:bCs/>
        </w:rPr>
        <w:t>phycology</w:t>
      </w:r>
      <w:r>
        <w:cr/>
      </w:r>
      <w:r>
        <w:rPr>
          <w:b/>
          <w:bCs/>
        </w:rPr>
        <w:t>sanitation</w:t>
      </w:r>
      <w:r>
        <w:cr/>
      </w:r>
      <w:r>
        <w:rPr>
          <w:b/>
          <w:bCs/>
        </w:rPr>
        <w:t>sustainability</w:t>
      </w:r>
      <w:r>
        <w:cr/>
      </w:r>
      <w:r>
        <w:rPr>
          <w:b/>
          <w:bCs/>
        </w:rPr>
        <w:t>water supply</w:t>
      </w:r>
    </w:p>
    <w:p w14:paraId="73E73EA0" w14:textId="77777777" w:rsidR="001D5383" w:rsidRDefault="001D5383" w:rsidP="00093642">
      <w:pPr>
        <w:jc w:val="left"/>
      </w:pPr>
      <w:r>
        <w:rPr>
          <w:b/>
          <w:bCs/>
        </w:rPr>
        <w:t>cyanobacteria</w:t>
      </w:r>
      <w:r>
        <w:cr/>
      </w:r>
    </w:p>
  </w:comment>
  <w:comment w:id="262" w:author="Author" w:date="2023-03-16T17:15:00Z" w:initials="A">
    <w:p w14:paraId="4CC0FCDF" w14:textId="77777777" w:rsidR="001D5383" w:rsidRDefault="001D5383" w:rsidP="00093642">
      <w:pPr>
        <w:jc w:val="left"/>
      </w:pPr>
      <w:r>
        <w:rPr>
          <w:rStyle w:val="ab"/>
        </w:rPr>
        <w:annotationRef/>
      </w:r>
      <w:r>
        <w:rPr>
          <w:color w:val="FF0000"/>
        </w:rPr>
        <w:t xml:space="preserve">living water is akward phrasing in this context. </w:t>
      </w:r>
      <w:r>
        <w:t>potable= safe domestic water</w:t>
      </w:r>
    </w:p>
  </w:comment>
  <w:comment w:id="269" w:author="Author" w:date="2023-03-16T17:17:00Z" w:initials="A">
    <w:p w14:paraId="5A433CBA" w14:textId="77777777" w:rsidR="001D5383" w:rsidRDefault="001D5383" w:rsidP="00093642">
      <w:pPr>
        <w:jc w:val="left"/>
      </w:pPr>
      <w:r>
        <w:rPr>
          <w:rStyle w:val="ab"/>
        </w:rPr>
        <w:annotationRef/>
      </w:r>
      <w:r>
        <w:t>pronoun was used to avoid repetition and for conciseness.</w:t>
      </w:r>
    </w:p>
  </w:comment>
  <w:comment w:id="271" w:author="Author" w:date="2023-03-16T17:19:00Z" w:initials="A">
    <w:p w14:paraId="4ED77792" w14:textId="77777777" w:rsidR="001D5383" w:rsidRDefault="001D5383" w:rsidP="00093642">
      <w:pPr>
        <w:jc w:val="left"/>
      </w:pPr>
      <w:r>
        <w:rPr>
          <w:rStyle w:val="ab"/>
        </w:rPr>
        <w:annotationRef/>
      </w:r>
      <w:r>
        <w:rPr>
          <w:b/>
          <w:bCs/>
        </w:rPr>
        <w:t>which provide drinking water for residents</w:t>
      </w:r>
      <w:r>
        <w:t xml:space="preserve"> was deleted because this was already mentioned in the first sentence and we don’t want redundant or repeating information.</w:t>
      </w:r>
    </w:p>
  </w:comment>
  <w:comment w:id="275" w:author="Author" w:date="2023-03-16T17:24:00Z" w:initials="A">
    <w:p w14:paraId="2BC8BB96" w14:textId="77777777" w:rsidR="001D5383" w:rsidRDefault="001D5383" w:rsidP="00093642">
      <w:pPr>
        <w:jc w:val="left"/>
      </w:pPr>
      <w:r>
        <w:rPr>
          <w:rStyle w:val="ab"/>
        </w:rPr>
        <w:annotationRef/>
      </w:r>
      <w:r>
        <w:rPr>
          <w:b/>
          <w:bCs/>
        </w:rPr>
        <w:t xml:space="preserve">occurring in water supply source sites </w:t>
      </w:r>
      <w:r>
        <w:t>deleted as this is repetitive information. Logically, we are still referring to the cyanobacteria at these supply source sites.</w:t>
      </w:r>
    </w:p>
  </w:comment>
  <w:comment w:id="309" w:author="Author" w:date="2023-03-17T04:28:00Z" w:initials="A">
    <w:p w14:paraId="6C181ABF" w14:textId="77777777" w:rsidR="001D5383" w:rsidRDefault="001D5383" w:rsidP="00093642">
      <w:pPr>
        <w:jc w:val="left"/>
      </w:pPr>
      <w:r>
        <w:rPr>
          <w:rStyle w:val="ab"/>
        </w:rPr>
        <w:annotationRef/>
      </w:r>
      <w:r>
        <w:t>Guideline: In the text, reference numbers should be placed in square brackets</w:t>
      </w:r>
    </w:p>
  </w:comment>
  <w:comment w:id="312" w:author="Author" w:date="2023-03-16T23:27:00Z" w:initials="A">
    <w:p w14:paraId="51C74FC5" w14:textId="02B04758" w:rsidR="001D5383" w:rsidRDefault="001D5383" w:rsidP="00093642">
      <w:pPr>
        <w:jc w:val="left"/>
      </w:pPr>
      <w:r>
        <w:rPr>
          <w:rStyle w:val="ab"/>
        </w:rPr>
        <w:annotationRef/>
      </w:r>
      <w:r>
        <w:t>the list are genera and not species-level</w:t>
      </w:r>
    </w:p>
  </w:comment>
  <w:comment w:id="337" w:author="Author" w:date="2023-03-16T23:30:00Z" w:initials="A">
    <w:p w14:paraId="53FE3CBB" w14:textId="77777777" w:rsidR="001D5383" w:rsidRDefault="001D5383" w:rsidP="00093642">
      <w:pPr>
        <w:jc w:val="left"/>
      </w:pPr>
      <w:r>
        <w:rPr>
          <w:rStyle w:val="ab"/>
        </w:rPr>
        <w:annotationRef/>
      </w:r>
      <w:r>
        <w:t>parameters is the better word choice</w:t>
      </w:r>
    </w:p>
  </w:comment>
  <w:comment w:id="340" w:author="Author" w:date="2023-03-16T23:31:00Z" w:initials="A">
    <w:p w14:paraId="36158FEE" w14:textId="77777777" w:rsidR="001D5383" w:rsidRDefault="001D5383" w:rsidP="00093642">
      <w:pPr>
        <w:jc w:val="left"/>
      </w:pPr>
      <w:r>
        <w:rPr>
          <w:rStyle w:val="ab"/>
        </w:rPr>
        <w:annotationRef/>
      </w:r>
      <w:r>
        <w:t>these are not proper nouns and thus small letter must be used.</w:t>
      </w:r>
    </w:p>
  </w:comment>
  <w:comment w:id="354" w:author="Author" w:date="2023-03-16T23:36:00Z" w:initials="A">
    <w:p w14:paraId="33C923C6" w14:textId="77777777" w:rsidR="001D5383" w:rsidRDefault="001D5383" w:rsidP="00093642">
      <w:pPr>
        <w:jc w:val="left"/>
      </w:pPr>
      <w:r>
        <w:rPr>
          <w:rStyle w:val="ab"/>
        </w:rPr>
        <w:annotationRef/>
      </w:r>
      <w:r>
        <w:t>A conjunction was just used in the sentence prior. Use conjuction sparingly.</w:t>
      </w:r>
    </w:p>
  </w:comment>
  <w:comment w:id="390" w:author="Author" w:date="2023-03-16T23:42:00Z" w:initials="A">
    <w:p w14:paraId="5D07C0C1" w14:textId="77777777" w:rsidR="001D5383" w:rsidRDefault="001D5383" w:rsidP="00093642">
      <w:pPr>
        <w:jc w:val="left"/>
      </w:pPr>
      <w:r>
        <w:rPr>
          <w:rStyle w:val="ab"/>
        </w:rPr>
        <w:annotationRef/>
      </w:r>
      <w:r>
        <w:t>edited for conciseness</w:t>
      </w:r>
    </w:p>
  </w:comment>
  <w:comment w:id="460" w:author="Author" w:date="2023-03-17T00:12:00Z" w:initials="A">
    <w:p w14:paraId="50797171" w14:textId="77777777" w:rsidR="001D5383" w:rsidRDefault="001D5383" w:rsidP="00093642">
      <w:pPr>
        <w:jc w:val="left"/>
      </w:pPr>
      <w:r>
        <w:rPr>
          <w:rStyle w:val="ab"/>
        </w:rPr>
        <w:annotationRef/>
      </w:r>
      <w:r>
        <w:t xml:space="preserve">coordinates of sampling sites are usually provided </w:t>
      </w:r>
    </w:p>
  </w:comment>
  <w:comment w:id="516" w:author="Author" w:date="2023-03-17T00:05:00Z" w:initials="A">
    <w:p w14:paraId="1C990644" w14:textId="556231AC" w:rsidR="001D5383" w:rsidRDefault="001D5383" w:rsidP="00093642">
      <w:pPr>
        <w:jc w:val="left"/>
      </w:pPr>
      <w:r>
        <w:rPr>
          <w:rStyle w:val="ab"/>
        </w:rPr>
        <w:annotationRef/>
      </w:r>
      <w:r>
        <w:t>edited for conciseness. removed repetitive information.</w:t>
      </w:r>
    </w:p>
  </w:comment>
  <w:comment w:id="547" w:author="Author" w:date="2023-03-17T00:12:00Z" w:initials="A">
    <w:p w14:paraId="14C4E8DA" w14:textId="77777777" w:rsidR="001D5383" w:rsidRDefault="001D5383" w:rsidP="00093642">
      <w:pPr>
        <w:jc w:val="left"/>
      </w:pPr>
      <w:r>
        <w:rPr>
          <w:rStyle w:val="ab"/>
        </w:rPr>
        <w:annotationRef/>
      </w:r>
      <w:r>
        <w:t>there should be space between unit and measurements</w:t>
      </w:r>
    </w:p>
  </w:comment>
  <w:comment w:id="613" w:author="Author" w:date="2023-03-15T14:41:00Z" w:initials="A">
    <w:p w14:paraId="473BF128" w14:textId="77777777" w:rsidR="001D5383" w:rsidRDefault="001D5383" w:rsidP="00093642">
      <w:pPr>
        <w:jc w:val="left"/>
      </w:pPr>
      <w:r>
        <w:rPr>
          <w:rStyle w:val="ab"/>
        </w:rPr>
        <w:annotationRef/>
      </w:r>
      <w:r>
        <w:t>Dear Author,</w:t>
      </w:r>
      <w:r>
        <w:cr/>
        <w:t xml:space="preserve">Please edit the Figure and use proper convention for proper noun:  </w:t>
      </w:r>
      <w:r>
        <w:rPr>
          <w:b/>
          <w:bCs/>
        </w:rPr>
        <w:t xml:space="preserve">Juam Lake/Tamjin Lake </w:t>
      </w:r>
      <w:r>
        <w:t>not Juam lake/Tamjin lake</w:t>
      </w:r>
    </w:p>
  </w:comment>
  <w:comment w:id="607" w:author="Author" w:date="2023-03-15T14:41:00Z" w:initials="A">
    <w:p w14:paraId="6E6926C8" w14:textId="77777777" w:rsidR="001D5383" w:rsidRDefault="001D5383" w:rsidP="00093642">
      <w:pPr>
        <w:jc w:val="left"/>
      </w:pPr>
      <w:r>
        <w:rPr>
          <w:rStyle w:val="ab"/>
        </w:rPr>
        <w:annotationRef/>
      </w:r>
      <w:r>
        <w:t>Dear Author,</w:t>
      </w:r>
      <w:r>
        <w:cr/>
        <w:t xml:space="preserve">Please edit the Figure and use proper convention for proper noun:  </w:t>
      </w:r>
      <w:r>
        <w:rPr>
          <w:b/>
          <w:bCs/>
        </w:rPr>
        <w:t xml:space="preserve">Juam Lake/Tamjin Lake </w:t>
      </w:r>
      <w:r>
        <w:t>not Juam lake/Tamjin lake</w:t>
      </w:r>
      <w:r>
        <w:cr/>
      </w:r>
      <w:r>
        <w:cr/>
        <w:t>Also please provide scale an coordinates in the x and y axis for each maps (if available)</w:t>
      </w:r>
    </w:p>
  </w:comment>
  <w:comment w:id="608" w:author="Author" w:date="2023-03-17T01:00:00Z" w:initials="A">
    <w:p w14:paraId="4173A902" w14:textId="77777777" w:rsidR="001D5383" w:rsidRDefault="001D5383" w:rsidP="00093642">
      <w:pPr>
        <w:jc w:val="left"/>
      </w:pPr>
      <w:r>
        <w:rPr>
          <w:rStyle w:val="ab"/>
        </w:rPr>
        <w:annotationRef/>
      </w:r>
      <w:r>
        <w:t>Note that the text on the left panel is unnecessary and can be removed (“Juan Lake and Tamjin Lake, representative….”). I recommend combining the two figures into one. Usually, this should only occupy one fourth of the space in the journal manuscript.</w:t>
      </w:r>
    </w:p>
    <w:p w14:paraId="153CE245" w14:textId="77777777" w:rsidR="001D5383" w:rsidRDefault="001D5383" w:rsidP="00093642">
      <w:pPr>
        <w:jc w:val="left"/>
      </w:pPr>
    </w:p>
  </w:comment>
  <w:comment w:id="656" w:author="Author" w:date="2023-03-17T00:43:00Z" w:initials="A">
    <w:p w14:paraId="3623DD66" w14:textId="402236DC" w:rsidR="001D5383" w:rsidRDefault="001D5383" w:rsidP="00093642">
      <w:pPr>
        <w:jc w:val="left"/>
      </w:pPr>
      <w:r>
        <w:rPr>
          <w:rStyle w:val="ab"/>
        </w:rPr>
        <w:annotationRef/>
      </w:r>
      <w:r>
        <w:t>Table 2 is unnecessary.</w:t>
      </w:r>
    </w:p>
  </w:comment>
  <w:comment w:id="900" w:author="Author" w:date="2023-03-15T17:17:00Z" w:initials="A">
    <w:p w14:paraId="444595D5" w14:textId="77777777" w:rsidR="001D5383" w:rsidRDefault="001D5383" w:rsidP="00093642">
      <w:pPr>
        <w:jc w:val="left"/>
      </w:pPr>
      <w:r>
        <w:rPr>
          <w:rStyle w:val="ab"/>
        </w:rPr>
        <w:annotationRef/>
      </w:r>
      <w:r>
        <w:t xml:space="preserve">First mention. Define </w:t>
      </w:r>
    </w:p>
  </w:comment>
  <w:comment w:id="787" w:author="Author" w:date="2023-03-15T17:17:00Z" w:initials="A">
    <w:p w14:paraId="27C7F61C" w14:textId="77777777" w:rsidR="001D5383" w:rsidRDefault="001D5383" w:rsidP="00093642">
      <w:pPr>
        <w:jc w:val="left"/>
      </w:pPr>
      <w:r>
        <w:rPr>
          <w:rStyle w:val="ab"/>
        </w:rPr>
        <w:annotationRef/>
      </w:r>
      <w:r>
        <w:t>First mention in this manuscript. These should therefore be defined here</w:t>
      </w:r>
    </w:p>
  </w:comment>
  <w:comment w:id="912" w:author="Author" w:date="2023-03-17T00:45:00Z" w:initials="A">
    <w:p w14:paraId="1D63656B" w14:textId="77777777" w:rsidR="001D5383" w:rsidRDefault="001D5383" w:rsidP="00093642">
      <w:pPr>
        <w:jc w:val="left"/>
      </w:pPr>
      <w:r>
        <w:rPr>
          <w:rStyle w:val="ab"/>
        </w:rPr>
        <w:annotationRef/>
      </w:r>
      <w:r>
        <w:t>Please confirm if the variable Reservoir refers to Water Storage Capacity</w:t>
      </w:r>
    </w:p>
  </w:comment>
  <w:comment w:id="960" w:author="Author" w:date="2023-03-17T00:41:00Z" w:initials="A">
    <w:p w14:paraId="122811C0" w14:textId="77777777" w:rsidR="001D5383" w:rsidRDefault="001D5383" w:rsidP="00093642">
      <w:pPr>
        <w:jc w:val="left"/>
      </w:pPr>
      <w:r>
        <w:rPr>
          <w:rStyle w:val="ab"/>
        </w:rPr>
        <w:annotationRef/>
      </w:r>
      <w:r>
        <w:rPr>
          <w:b/>
          <w:bCs/>
        </w:rPr>
        <w:t>Remove this.</w:t>
      </w:r>
      <w:r>
        <w:t xml:space="preserve"> I recommend placing this information in text.</w:t>
      </w:r>
      <w:r>
        <w:cr/>
      </w:r>
      <w:r>
        <w:cr/>
        <w:t>A table may not be necessary for presenting such simple information. Instead, incorporating the data directly into the text can be more efficient and reader-friendly.</w:t>
      </w:r>
    </w:p>
  </w:comment>
  <w:comment w:id="1091" w:author="Author" w:date="2023-03-17T01:10:00Z" w:initials="A">
    <w:p w14:paraId="7DB1CB77" w14:textId="30479CA4" w:rsidR="001D5383" w:rsidRDefault="001D5383" w:rsidP="00093642">
      <w:pPr>
        <w:jc w:val="left"/>
      </w:pPr>
      <w:r>
        <w:rPr>
          <w:rStyle w:val="ab"/>
        </w:rPr>
        <w:annotationRef/>
      </w:r>
      <w:r>
        <w:t>I need to correct this since the table did not list species but rather genera of algae.</w:t>
      </w:r>
    </w:p>
  </w:comment>
  <w:comment w:id="1297" w:author="Author" w:date="2023-03-17T01:20:00Z" w:initials="A">
    <w:p w14:paraId="04059103" w14:textId="77777777" w:rsidR="001D5383" w:rsidRDefault="001D5383" w:rsidP="00093642">
      <w:pPr>
        <w:jc w:val="left"/>
      </w:pPr>
      <w:r>
        <w:rPr>
          <w:rStyle w:val="ab"/>
        </w:rPr>
        <w:annotationRef/>
      </w:r>
      <w:r>
        <w:t>the more commonly used term is "Exploratory Data Analysis" (EDA). It refers to the process of analyzing data sets to summarize their main characteristics, often using visual methods. If you meant to refer to this process, it would be better to use "Exploratory Data Analysis."</w:t>
      </w:r>
    </w:p>
  </w:comment>
  <w:comment w:id="1295" w:author="Author" w:date="2023-03-17T01:20:00Z" w:initials="A">
    <w:p w14:paraId="7F3D1C40" w14:textId="77777777" w:rsidR="001D5383" w:rsidRDefault="001D5383" w:rsidP="00093642">
      <w:pPr>
        <w:jc w:val="left"/>
      </w:pPr>
      <w:r>
        <w:rPr>
          <w:rStyle w:val="ab"/>
        </w:rPr>
        <w:annotationRef/>
      </w:r>
      <w:r>
        <w:t>The more commonly used term is "Exploratory Data Analysis" (EDA). It refers to the process of analyzing data sets to summarize their main characteristics, often using visual methods. If you meant to refer to this process, it would be better to use "Exploratory Data Analysis."</w:t>
      </w:r>
    </w:p>
  </w:comment>
  <w:comment w:id="1300" w:author="Author" w:date="2023-03-17T01:07:00Z" w:initials="A">
    <w:p w14:paraId="02588E6D" w14:textId="4B4BB122" w:rsidR="001D5383" w:rsidRDefault="001D5383" w:rsidP="00093642">
      <w:pPr>
        <w:jc w:val="left"/>
      </w:pPr>
      <w:r>
        <w:rPr>
          <w:rStyle w:val="ab"/>
        </w:rPr>
        <w:annotationRef/>
      </w:r>
      <w:r>
        <w:t>The phrasing "Pattern Analysis-based Self-Organizing Map" is understandable but awkward. A more common way to express this idea would be "Self-Organizing Map for Pattern Analysis."</w:t>
      </w:r>
    </w:p>
  </w:comment>
  <w:comment w:id="1364" w:author="Author" w:date="2023-03-17T01:47:00Z" w:initials="A">
    <w:p w14:paraId="1AE3455A" w14:textId="77777777" w:rsidR="001D5383" w:rsidRDefault="001D5383" w:rsidP="00093642">
      <w:pPr>
        <w:jc w:val="left"/>
      </w:pPr>
      <w:r>
        <w:rPr>
          <w:rStyle w:val="ab"/>
        </w:rPr>
        <w:annotationRef/>
      </w:r>
      <w:r>
        <w:t>removed c</w:t>
      </w:r>
      <w:r>
        <w:rPr>
          <w:b/>
          <w:bCs/>
        </w:rPr>
        <w:t>orrelation coefficient is calculated using the</w:t>
      </w:r>
      <w:r>
        <w:t xml:space="preserve"> for conciseness</w:t>
      </w:r>
    </w:p>
  </w:comment>
  <w:comment w:id="1399" w:author="Author" w:date="2023-03-17T05:45:00Z" w:initials="A">
    <w:p w14:paraId="6CF96A46" w14:textId="77777777" w:rsidR="001D5383" w:rsidRDefault="001D5383" w:rsidP="00093642">
      <w:pPr>
        <w:jc w:val="left"/>
      </w:pPr>
      <w:r>
        <w:rPr>
          <w:rStyle w:val="ab"/>
        </w:rPr>
        <w:annotationRef/>
      </w:r>
      <w:r>
        <w:t>more concise version</w:t>
      </w:r>
    </w:p>
  </w:comment>
  <w:comment w:id="1401" w:author="Author" w:date="2023-03-17T01:52:00Z" w:initials="A">
    <w:p w14:paraId="49AC55F5" w14:textId="01C9949F" w:rsidR="001D5383" w:rsidRDefault="001D5383" w:rsidP="00093642">
      <w:pPr>
        <w:jc w:val="left"/>
      </w:pPr>
      <w:r>
        <w:rPr>
          <w:rStyle w:val="ab"/>
        </w:rPr>
        <w:annotationRef/>
      </w:r>
      <w:r>
        <w:t>edited for conciseness</w:t>
      </w:r>
    </w:p>
  </w:comment>
  <w:comment w:id="1501" w:author="Author" w:date="2023-03-17T02:07:00Z" w:initials="A">
    <w:p w14:paraId="1623B018" w14:textId="77777777" w:rsidR="001D5383" w:rsidRDefault="001D5383" w:rsidP="00093642">
      <w:pPr>
        <w:jc w:val="left"/>
      </w:pPr>
      <w:r>
        <w:rPr>
          <w:rStyle w:val="ab"/>
        </w:rPr>
        <w:annotationRef/>
      </w:r>
      <w:r>
        <w:t>restructured the paragraph to improve readability</w:t>
      </w:r>
    </w:p>
  </w:comment>
  <w:comment w:id="1678" w:author="Author" w:date="2023-03-17T04:57:00Z" w:initials="A">
    <w:p w14:paraId="2EDCADCD" w14:textId="77777777" w:rsidR="001D5383" w:rsidRDefault="001D5383" w:rsidP="00093642">
      <w:pPr>
        <w:jc w:val="left"/>
      </w:pPr>
      <w:r>
        <w:rPr>
          <w:rStyle w:val="ab"/>
        </w:rPr>
        <w:annotationRef/>
      </w:r>
      <w:r>
        <w:t>missing reference</w:t>
      </w:r>
    </w:p>
  </w:comment>
  <w:comment w:id="1747" w:author="Author" w:date="2023-03-17T02:27:00Z" w:initials="A">
    <w:p w14:paraId="0E7FA05C" w14:textId="5BC58B4F" w:rsidR="001D5383" w:rsidRDefault="001D5383" w:rsidP="00093642">
      <w:pPr>
        <w:jc w:val="left"/>
      </w:pPr>
      <w:r>
        <w:rPr>
          <w:rStyle w:val="ab"/>
        </w:rPr>
        <w:annotationRef/>
      </w:r>
      <w:r>
        <w:t>explanatory variables is not usually used.</w:t>
      </w:r>
    </w:p>
  </w:comment>
  <w:comment w:id="1776" w:author="Author" w:date="2023-03-17T05:55:00Z" w:initials="A">
    <w:p w14:paraId="4E056955" w14:textId="77777777" w:rsidR="001D5383" w:rsidRDefault="001D5383" w:rsidP="00093642">
      <w:pPr>
        <w:jc w:val="left"/>
      </w:pPr>
      <w:r>
        <w:rPr>
          <w:rStyle w:val="ab"/>
        </w:rPr>
        <w:annotationRef/>
      </w:r>
      <w:r>
        <w:t>more concise alternative phrasing</w:t>
      </w:r>
    </w:p>
  </w:comment>
  <w:comment w:id="1791" w:author="Author" w:date="2023-03-17T02:35:00Z" w:initials="A">
    <w:p w14:paraId="08F28B1E" w14:textId="04BC0A49" w:rsidR="001D5383" w:rsidRDefault="001D5383" w:rsidP="00093642">
      <w:pPr>
        <w:jc w:val="left"/>
      </w:pPr>
      <w:r>
        <w:rPr>
          <w:rStyle w:val="ab"/>
        </w:rPr>
        <w:annotationRef/>
      </w:r>
      <w:r>
        <w:t>past tense should be used.</w:t>
      </w:r>
    </w:p>
  </w:comment>
  <w:comment w:id="1807" w:author="Author" w:date="2023-03-17T02:36:00Z" w:initials="A">
    <w:p w14:paraId="6831C17C" w14:textId="77777777" w:rsidR="001D5383" w:rsidRDefault="001D5383" w:rsidP="00093642">
      <w:pPr>
        <w:jc w:val="left"/>
      </w:pPr>
      <w:r>
        <w:rPr>
          <w:rStyle w:val="ab"/>
        </w:rPr>
        <w:annotationRef/>
      </w:r>
      <w:r>
        <w:t xml:space="preserve">Note that this because of the dependency of dissolved oxygen with temperature —&gt; solubility law of gases in aqueous solutions. </w:t>
      </w:r>
    </w:p>
    <w:p w14:paraId="365A571C" w14:textId="77777777" w:rsidR="001D5383" w:rsidRDefault="001D5383" w:rsidP="00093642">
      <w:pPr>
        <w:jc w:val="left"/>
      </w:pPr>
      <w:r>
        <w:t>Also, this shows the trend due to seasonality.</w:t>
      </w:r>
    </w:p>
  </w:comment>
  <w:comment w:id="1819" w:author="Author" w:date="2023-03-15T17:19:00Z" w:initials="A">
    <w:p w14:paraId="3DE3704C" w14:textId="77777777" w:rsidR="001D5383" w:rsidRDefault="001D5383" w:rsidP="00093642">
      <w:pPr>
        <w:jc w:val="left"/>
      </w:pPr>
      <w:r>
        <w:rPr>
          <w:rStyle w:val="ab"/>
        </w:rPr>
        <w:annotationRef/>
      </w:r>
      <w:r>
        <w:t>I recommend adding this to Supplementary Table as this is repeating information in Figure 12 and this won’t fit in a page in the journal.</w:t>
      </w:r>
    </w:p>
  </w:comment>
  <w:comment w:id="1815" w:author="Author" w:date="2023-03-15T17:19:00Z" w:initials="A">
    <w:p w14:paraId="059C3E1D" w14:textId="77777777" w:rsidR="001D5383" w:rsidRDefault="001D5383" w:rsidP="00093642">
      <w:pPr>
        <w:jc w:val="left"/>
      </w:pPr>
      <w:r>
        <w:rPr>
          <w:rStyle w:val="ab"/>
        </w:rPr>
        <w:annotationRef/>
      </w:r>
      <w:r>
        <w:t>I recommend adding this to Supplementary Table as this is repeating information in Figure 12 and this won’t fit in a page in the journal. I am certain that journal editor will recommend that this be placed on Supplementary Table.</w:t>
      </w:r>
    </w:p>
  </w:comment>
  <w:comment w:id="1936" w:author="Author" w:date="2023-03-16T01:43:00Z" w:initials="A">
    <w:p w14:paraId="4A15997A" w14:textId="5777D0B6" w:rsidR="001D5383" w:rsidRDefault="001D5383" w:rsidP="00093642">
      <w:pPr>
        <w:jc w:val="left"/>
      </w:pPr>
      <w:r>
        <w:rPr>
          <w:rStyle w:val="ab"/>
        </w:rPr>
        <w:annotationRef/>
      </w:r>
      <w:r>
        <w:t>Specify what type of boxplot was used. “spot” should be replaced to sampling site</w:t>
      </w:r>
    </w:p>
  </w:comment>
  <w:comment w:id="1931" w:author="Author" w:date="2023-03-16T01:43:00Z" w:initials="A">
    <w:p w14:paraId="2BA30310" w14:textId="2CC678C0" w:rsidR="001D5383" w:rsidRDefault="001D5383" w:rsidP="00093642">
      <w:pPr>
        <w:jc w:val="left"/>
      </w:pPr>
      <w:r>
        <w:rPr>
          <w:rStyle w:val="ab"/>
        </w:rPr>
        <w:annotationRef/>
      </w:r>
      <w:r>
        <w:t>Specify what type of boxplot was used. “spot” should be replaced to survey site</w:t>
      </w:r>
    </w:p>
  </w:comment>
  <w:comment w:id="1981" w:author="Author" w:date="2023-03-17T02:44:00Z" w:initials="A">
    <w:p w14:paraId="25F8F5AB" w14:textId="14ABCF28" w:rsidR="001D5383" w:rsidRDefault="001D5383" w:rsidP="00093642">
      <w:pPr>
        <w:jc w:val="left"/>
      </w:pPr>
      <w:r>
        <w:rPr>
          <w:rStyle w:val="ab"/>
        </w:rPr>
        <w:annotationRef/>
      </w:r>
      <w:r>
        <w:t>Check my comment on the Figures Suggestion file</w:t>
      </w:r>
    </w:p>
  </w:comment>
  <w:comment w:id="2136" w:author="Author" w:date="2023-03-17T02:48:00Z" w:initials="A">
    <w:p w14:paraId="20126F32" w14:textId="77777777" w:rsidR="001D5383" w:rsidRDefault="001D5383" w:rsidP="00093642">
      <w:pPr>
        <w:jc w:val="left"/>
      </w:pPr>
      <w:r>
        <w:rPr>
          <w:rStyle w:val="ab"/>
        </w:rPr>
        <w:annotationRef/>
      </w:r>
      <w:r>
        <w:t>See Figure Suggestion file</w:t>
      </w:r>
    </w:p>
  </w:comment>
  <w:comment w:id="3795" w:author="Author" w:date="2023-03-17T02:59:00Z" w:initials="A">
    <w:p w14:paraId="3F2745EE" w14:textId="77777777" w:rsidR="001D5383" w:rsidRDefault="001D5383" w:rsidP="00093642">
      <w:pPr>
        <w:jc w:val="left"/>
      </w:pPr>
      <w:r>
        <w:rPr>
          <w:rStyle w:val="ab"/>
        </w:rPr>
        <w:annotationRef/>
      </w:r>
      <w:r>
        <w:t>I recommend deleting this. These are general information that should not be presented in your manuscript.</w:t>
      </w:r>
    </w:p>
  </w:comment>
  <w:comment w:id="3817" w:author="Author" w:date="2023-03-17T03:34:00Z" w:initials="A">
    <w:p w14:paraId="37EBCAF4" w14:textId="77777777" w:rsidR="001D5383" w:rsidRDefault="001D5383" w:rsidP="00093642">
      <w:pPr>
        <w:jc w:val="left"/>
      </w:pPr>
      <w:r>
        <w:rPr>
          <w:rStyle w:val="ab"/>
        </w:rPr>
        <w:annotationRef/>
      </w:r>
      <w:r>
        <w:t>previous awkward phrasing was changed</w:t>
      </w:r>
    </w:p>
  </w:comment>
  <w:comment w:id="3949" w:author="Author" w:date="2023-03-17T03:42:00Z" w:initials="A">
    <w:p w14:paraId="2463A985" w14:textId="77777777" w:rsidR="001D5383" w:rsidRDefault="001D5383" w:rsidP="00093642">
      <w:pPr>
        <w:jc w:val="left"/>
      </w:pPr>
      <w:r>
        <w:rPr>
          <w:rStyle w:val="ab"/>
        </w:rPr>
        <w:annotationRef/>
      </w:r>
      <w:r>
        <w:t>See suggestions on Figure edits</w:t>
      </w:r>
    </w:p>
  </w:comment>
  <w:comment w:id="4032" w:author="Author" w:date="2023-03-16T15:17:00Z" w:initials="A">
    <w:p w14:paraId="4C495620" w14:textId="69773172" w:rsidR="001D5383" w:rsidRDefault="001D5383" w:rsidP="00093642">
      <w:pPr>
        <w:jc w:val="left"/>
      </w:pPr>
      <w:r>
        <w:rPr>
          <w:rStyle w:val="ab"/>
        </w:rPr>
        <w:annotationRef/>
      </w:r>
      <w:r>
        <w:t>Increase font size of Figures</w:t>
      </w:r>
    </w:p>
  </w:comment>
  <w:comment w:id="4022" w:author="Author" w:date="2023-03-16T15:17:00Z" w:initials="A">
    <w:p w14:paraId="4CDBD669" w14:textId="77777777" w:rsidR="001D5383" w:rsidRDefault="001D5383" w:rsidP="00093642">
      <w:pPr>
        <w:jc w:val="left"/>
      </w:pPr>
      <w:r>
        <w:rPr>
          <w:rStyle w:val="ab"/>
        </w:rPr>
        <w:annotationRef/>
      </w:r>
      <w:r>
        <w:t>Increase font size of Figures</w:t>
      </w:r>
    </w:p>
  </w:comment>
  <w:comment w:id="4023" w:author="Author" w:date="2023-03-17T03:43:00Z" w:initials="A">
    <w:p w14:paraId="70DD29C2" w14:textId="77777777" w:rsidR="001D5383" w:rsidRDefault="001D5383" w:rsidP="00093642">
      <w:pPr>
        <w:jc w:val="left"/>
      </w:pPr>
      <w:r>
        <w:rPr>
          <w:rStyle w:val="ab"/>
        </w:rPr>
        <w:annotationRef/>
      </w:r>
      <w:r>
        <w:t>See my suggestion on Figure edits</w:t>
      </w:r>
    </w:p>
  </w:comment>
  <w:comment w:id="4100" w:author="Author" w:date="2023-03-17T05:05:00Z" w:initials="A">
    <w:p w14:paraId="72BD51BA" w14:textId="77777777" w:rsidR="001D5383" w:rsidRDefault="001D5383" w:rsidP="009536F1">
      <w:pPr>
        <w:jc w:val="left"/>
      </w:pPr>
      <w:r>
        <w:rPr>
          <w:rStyle w:val="ab"/>
        </w:rPr>
        <w:annotationRef/>
      </w:r>
      <w:r>
        <w:t>Explanation of Table was moved here (This is typical placement to easily understand table).</w:t>
      </w:r>
    </w:p>
  </w:comment>
  <w:comment w:id="5702" w:author="Author" w:date="2023-03-17T05:05:00Z" w:initials="A">
    <w:p w14:paraId="539F6376" w14:textId="77777777" w:rsidR="001D5383" w:rsidRDefault="001D5383" w:rsidP="00093642">
      <w:pPr>
        <w:jc w:val="left"/>
      </w:pPr>
      <w:r>
        <w:rPr>
          <w:rStyle w:val="ab"/>
        </w:rPr>
        <w:annotationRef/>
      </w:r>
      <w:r>
        <w:t>Explanation of Table was moved here (This is typical placement to easily understand table).</w:t>
      </w:r>
    </w:p>
  </w:comment>
  <w:comment w:id="5816" w:author="Author" w:date="2023-03-17T03:21:00Z" w:initials="A">
    <w:p w14:paraId="00367CFA" w14:textId="51A0E3E0" w:rsidR="001D5383" w:rsidRDefault="001D5383" w:rsidP="00093642">
      <w:pPr>
        <w:jc w:val="left"/>
      </w:pPr>
      <w:r>
        <w:rPr>
          <w:rStyle w:val="ab"/>
        </w:rPr>
        <w:annotationRef/>
      </w:r>
      <w:r>
        <w:t>digits less than 10 are usually spelled out</w:t>
      </w:r>
    </w:p>
  </w:comment>
  <w:comment w:id="6207" w:author="Author" w:date="2023-03-16T16:19:00Z" w:initials="A">
    <w:p w14:paraId="004D4638" w14:textId="60AACC94" w:rsidR="001D5383" w:rsidRDefault="001D5383" w:rsidP="00093642">
      <w:pPr>
        <w:jc w:val="left"/>
      </w:pPr>
      <w:r>
        <w:rPr>
          <w:rStyle w:val="ab"/>
        </w:rPr>
        <w:annotationRef/>
      </w:r>
      <w:r>
        <w:rPr>
          <w:highlight w:val="yellow"/>
        </w:rPr>
        <w:t xml:space="preserve">: “This research received no external funding” or “This research was funded by NAME OF FUNDER, grant number XXX” and “The APC was funded by XXX”. Check carefully that the details given are accurate and use the standard spelling of funding agency names at https://search.crossref.org/funding. Any errors may affect your future funding. </w:t>
      </w:r>
    </w:p>
  </w:comment>
  <w:comment w:id="6238" w:author="Author" w:date="2023-03-17T04:20:00Z" w:initials="A">
    <w:p w14:paraId="03AE9404" w14:textId="77777777" w:rsidR="001D5383" w:rsidRDefault="001D5383" w:rsidP="00093642">
      <w:pPr>
        <w:jc w:val="left"/>
      </w:pPr>
      <w:r>
        <w:rPr>
          <w:rStyle w:val="ab"/>
        </w:rPr>
        <w:annotationRef/>
      </w:r>
      <w:r>
        <w:t xml:space="preserve">Guideline: Your references </w:t>
      </w:r>
      <w:r>
        <w:rPr>
          <w:b/>
          <w:bCs/>
        </w:rPr>
        <w:t>may be in any style</w:t>
      </w:r>
      <w:r>
        <w:t xml:space="preserve">, provided that you use the consistent formatting throughout. It is essential to include author(s) name(s), journal or book title, article or chapter title (where required), year of publication, volume and issue (where appropriate) and pagination. </w:t>
      </w:r>
      <w:r>
        <w:rPr>
          <w:b/>
          <w:bCs/>
        </w:rPr>
        <w:t xml:space="preserve">DOI numbers (Digital Object Identifier) are not mandatory but highly encouraged. </w:t>
      </w:r>
      <w:r>
        <w:t>The bibliography software package EndNote, Zotero, Mendeley, Reference Manager are recommended.</w:t>
      </w:r>
    </w:p>
  </w:comment>
  <w:comment w:id="6239" w:author="Author" w:date="2023-03-17T04:25:00Z" w:initials="A">
    <w:p w14:paraId="5A752ED4" w14:textId="77777777" w:rsidR="001D5383" w:rsidRDefault="001D5383" w:rsidP="00093642">
      <w:pPr>
        <w:jc w:val="left"/>
      </w:pPr>
      <w:r>
        <w:rPr>
          <w:rStyle w:val="ab"/>
        </w:rPr>
        <w:annotationRef/>
      </w:r>
      <w:r>
        <w:t>Dear Author, I edited the reference listing for consistency.</w:t>
      </w:r>
    </w:p>
  </w:comment>
  <w:comment w:id="6523" w:author="Author" w:date="2023-03-17T04:57:00Z" w:initials="A">
    <w:p w14:paraId="2708E71B" w14:textId="77777777" w:rsidR="001D5383" w:rsidRDefault="001D5383" w:rsidP="00524E56">
      <w:pPr>
        <w:jc w:val="left"/>
      </w:pPr>
      <w:r>
        <w:rPr>
          <w:rStyle w:val="ab"/>
        </w:rPr>
        <w:annotationRef/>
      </w:r>
      <w:r>
        <w:t>missing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9E1EDB" w15:done="0"/>
  <w15:commentEx w15:paraId="50ADAA19" w15:done="0"/>
  <w15:commentEx w15:paraId="25C03B77" w15:done="0"/>
  <w15:commentEx w15:paraId="6BBD4F0D" w15:paraIdParent="25C03B77" w15:done="0"/>
  <w15:commentEx w15:paraId="6CB6608E" w15:done="0"/>
  <w15:commentEx w15:paraId="19ADCAD4" w15:done="0"/>
  <w15:commentEx w15:paraId="38203A3A" w15:done="0"/>
  <w15:commentEx w15:paraId="1BAEFC05" w15:done="0"/>
  <w15:commentEx w15:paraId="2E91DBD8" w15:done="0"/>
  <w15:commentEx w15:paraId="6C0A8CCB" w15:done="0"/>
  <w15:commentEx w15:paraId="3D091876" w15:done="0"/>
  <w15:commentEx w15:paraId="4F6A94C2" w15:done="0"/>
  <w15:commentEx w15:paraId="1961E923" w15:done="0"/>
  <w15:commentEx w15:paraId="01835F67" w15:done="0"/>
  <w15:commentEx w15:paraId="73E73EA0" w15:done="0"/>
  <w15:commentEx w15:paraId="4CC0FCDF" w15:done="0"/>
  <w15:commentEx w15:paraId="5A433CBA" w15:done="0"/>
  <w15:commentEx w15:paraId="4ED77792" w15:done="0"/>
  <w15:commentEx w15:paraId="2BC8BB96" w15:done="0"/>
  <w15:commentEx w15:paraId="6C181ABF" w15:done="0"/>
  <w15:commentEx w15:paraId="51C74FC5" w15:done="0"/>
  <w15:commentEx w15:paraId="53FE3CBB" w15:done="0"/>
  <w15:commentEx w15:paraId="36158FEE" w15:done="0"/>
  <w15:commentEx w15:paraId="33C923C6" w15:done="0"/>
  <w15:commentEx w15:paraId="5D07C0C1" w15:done="0"/>
  <w15:commentEx w15:paraId="50797171" w15:done="0"/>
  <w15:commentEx w15:paraId="1C990644" w15:done="0"/>
  <w15:commentEx w15:paraId="14C4E8DA" w15:done="0"/>
  <w15:commentEx w15:paraId="473BF128" w15:done="0"/>
  <w15:commentEx w15:paraId="6E6926C8" w15:done="0"/>
  <w15:commentEx w15:paraId="153CE245" w15:paraIdParent="6E6926C8" w15:done="0"/>
  <w15:commentEx w15:paraId="3623DD66" w15:done="0"/>
  <w15:commentEx w15:paraId="444595D5" w15:done="0"/>
  <w15:commentEx w15:paraId="27C7F61C" w15:done="0"/>
  <w15:commentEx w15:paraId="1D63656B" w15:done="0"/>
  <w15:commentEx w15:paraId="122811C0" w15:done="0"/>
  <w15:commentEx w15:paraId="7DB1CB77" w15:done="0"/>
  <w15:commentEx w15:paraId="04059103" w15:done="0"/>
  <w15:commentEx w15:paraId="7F3D1C40" w15:done="0"/>
  <w15:commentEx w15:paraId="02588E6D" w15:done="0"/>
  <w15:commentEx w15:paraId="1AE3455A" w15:done="0"/>
  <w15:commentEx w15:paraId="6CF96A46" w15:done="0"/>
  <w15:commentEx w15:paraId="49AC55F5" w15:done="0"/>
  <w15:commentEx w15:paraId="1623B018" w15:done="0"/>
  <w15:commentEx w15:paraId="2EDCADCD" w15:done="0"/>
  <w15:commentEx w15:paraId="0E7FA05C" w15:done="0"/>
  <w15:commentEx w15:paraId="4E056955" w15:done="0"/>
  <w15:commentEx w15:paraId="08F28B1E" w15:done="0"/>
  <w15:commentEx w15:paraId="365A571C" w15:done="0"/>
  <w15:commentEx w15:paraId="3DE3704C" w15:done="0"/>
  <w15:commentEx w15:paraId="059C3E1D" w15:done="0"/>
  <w15:commentEx w15:paraId="4A15997A" w15:done="0"/>
  <w15:commentEx w15:paraId="2BA30310" w15:done="0"/>
  <w15:commentEx w15:paraId="25F8F5AB" w15:done="0"/>
  <w15:commentEx w15:paraId="20126F32" w15:done="0"/>
  <w15:commentEx w15:paraId="3F2745EE" w15:done="0"/>
  <w15:commentEx w15:paraId="37EBCAF4" w15:done="0"/>
  <w15:commentEx w15:paraId="2463A985" w15:done="0"/>
  <w15:commentEx w15:paraId="4C495620" w15:done="0"/>
  <w15:commentEx w15:paraId="4CDBD669" w15:done="0"/>
  <w15:commentEx w15:paraId="70DD29C2" w15:done="0"/>
  <w15:commentEx w15:paraId="72BD51BA" w15:done="0"/>
  <w15:commentEx w15:paraId="539F6376" w15:done="0"/>
  <w15:commentEx w15:paraId="00367CFA" w15:done="0"/>
  <w15:commentEx w15:paraId="004D4638" w15:done="0"/>
  <w15:commentEx w15:paraId="03AE9404" w15:done="0"/>
  <w15:commentEx w15:paraId="5A752ED4" w15:paraIdParent="03AE9404" w15:done="0"/>
  <w15:commentEx w15:paraId="2708E7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F05D0" w16cex:dateUtc="2023-03-17T09:59:00Z"/>
  <w16cex:commentExtensible w16cex:durableId="27BE8530" w16cex:dateUtc="2023-03-17T05:20:00Z"/>
  <w16cex:commentExtensible w16cex:durableId="27BDC6FF" w16cex:dateUtc="2023-03-16T15:49:00Z"/>
  <w16cex:commentExtensible w16cex:durableId="27BE6940" w16cex:dateUtc="2023-03-17T03:21:00Z"/>
  <w16cex:commentExtensible w16cex:durableId="27BC4C32" w16cex:dateUtc="2023-03-15T12:52:00Z"/>
  <w16cex:commentExtensible w16cex:durableId="27BC4C93" w16cex:dateUtc="2023-03-15T12:54:00Z"/>
  <w16cex:commentExtensible w16cex:durableId="27BC4C46" w16cex:dateUtc="2023-03-15T12:53:00Z"/>
  <w16cex:commentExtensible w16cex:durableId="27BC5057" w16cex:dateUtc="2023-03-15T13:10:00Z"/>
  <w16cex:commentExtensible w16cex:durableId="27BE9322" w16cex:dateUtc="2023-03-15T13:10:00Z"/>
  <w16cex:commentExtensible w16cex:durableId="27BDC8CB" w16cex:dateUtc="2023-03-16T15:56:00Z"/>
  <w16cex:commentExtensible w16cex:durableId="27BDC967" w16cex:dateUtc="2023-03-16T15:59:00Z"/>
  <w16cex:commentExtensible w16cex:durableId="27BDC986" w16cex:dateUtc="2023-03-16T15:59:00Z"/>
  <w16cex:commentExtensible w16cex:durableId="27BE73FA" w16cex:dateUtc="2023-03-17T04:07:00Z"/>
  <w16cex:commentExtensible w16cex:durableId="27BC51A9" w16cex:dateUtc="2023-03-15T13:16:00Z"/>
  <w16cex:commentExtensible w16cex:durableId="27BC52B6" w16cex:dateUtc="2023-03-15T13:20:00Z"/>
  <w16cex:commentExtensible w16cex:durableId="27BDCD30" w16cex:dateUtc="2023-03-16T16:15:00Z"/>
  <w16cex:commentExtensible w16cex:durableId="27BDCDBC" w16cex:dateUtc="2023-03-16T16:17:00Z"/>
  <w16cex:commentExtensible w16cex:durableId="27BDCE08" w16cex:dateUtc="2023-03-16T16:19:00Z"/>
  <w16cex:commentExtensible w16cex:durableId="27BDCF3A" w16cex:dateUtc="2023-03-16T16:24:00Z"/>
  <w16cex:commentExtensible w16cex:durableId="27BE6AD4" w16cex:dateUtc="2023-03-17T03:28:00Z"/>
  <w16cex:commentExtensible w16cex:durableId="27BE2449" w16cex:dateUtc="2023-03-16T22:27:00Z"/>
  <w16cex:commentExtensible w16cex:durableId="27BE2514" w16cex:dateUtc="2023-03-16T22:30:00Z"/>
  <w16cex:commentExtensible w16cex:durableId="27BE2543" w16cex:dateUtc="2023-03-16T22:31:00Z"/>
  <w16cex:commentExtensible w16cex:durableId="27BE2677" w16cex:dateUtc="2023-03-16T22:36:00Z"/>
  <w16cex:commentExtensible w16cex:durableId="27BE27E9" w16cex:dateUtc="2023-03-16T22:42:00Z"/>
  <w16cex:commentExtensible w16cex:durableId="27BE2EEE" w16cex:dateUtc="2023-03-16T23:12:00Z"/>
  <w16cex:commentExtensible w16cex:durableId="27BE2D4C" w16cex:dateUtc="2023-03-16T23:05:00Z"/>
  <w16cex:commentExtensible w16cex:durableId="27BE2ED6" w16cex:dateUtc="2023-03-16T23:12:00Z"/>
  <w16cex:commentExtensible w16cex:durableId="27BE936E" w16cex:dateUtc="2023-03-15T13:41:00Z"/>
  <w16cex:commentExtensible w16cex:durableId="27BC57AE" w16cex:dateUtc="2023-03-15T13:41:00Z"/>
  <w16cex:commentExtensible w16cex:durableId="27BE3A11" w16cex:dateUtc="2023-03-17T00:00:00Z"/>
  <w16cex:commentExtensible w16cex:durableId="27BE362E" w16cex:dateUtc="2023-03-16T23:43:00Z"/>
  <w16cex:commentExtensible w16cex:durableId="27BE936D" w16cex:dateUtc="2023-03-15T16:17:00Z"/>
  <w16cex:commentExtensible w16cex:durableId="27BC7C46" w16cex:dateUtc="2023-03-15T16:17:00Z"/>
  <w16cex:commentExtensible w16cex:durableId="27BE36BC" w16cex:dateUtc="2023-03-16T23:45:00Z"/>
  <w16cex:commentExtensible w16cex:durableId="27BE35A0" w16cex:dateUtc="2023-03-16T23:41:00Z"/>
  <w16cex:commentExtensible w16cex:durableId="27BE3C9E" w16cex:dateUtc="2023-03-17T00:10:00Z"/>
  <w16cex:commentExtensible w16cex:durableId="27BE3EC0" w16cex:dateUtc="2023-03-17T00:20:00Z"/>
  <w16cex:commentExtensible w16cex:durableId="27BE3EE8" w16cex:dateUtc="2023-03-17T00:20:00Z"/>
  <w16cex:commentExtensible w16cex:durableId="27BE3BEA" w16cex:dateUtc="2023-03-17T00:07:00Z"/>
  <w16cex:commentExtensible w16cex:durableId="27BE4519" w16cex:dateUtc="2023-03-17T00:47:00Z"/>
  <w16cex:commentExtensible w16cex:durableId="27BE7CE0" w16cex:dateUtc="2023-03-17T04:45:00Z"/>
  <w16cex:commentExtensible w16cex:durableId="27BE4667" w16cex:dateUtc="2023-03-17T00:52:00Z"/>
  <w16cex:commentExtensible w16cex:durableId="27BE49F5" w16cex:dateUtc="2023-03-17T01:07:00Z"/>
  <w16cex:commentExtensible w16cex:durableId="27BE71A7" w16cex:dateUtc="2023-03-17T03:57:00Z"/>
  <w16cex:commentExtensible w16cex:durableId="27BE4EA6" w16cex:dateUtc="2023-03-17T01:27:00Z"/>
  <w16cex:commentExtensible w16cex:durableId="27BE7F5D" w16cex:dateUtc="2023-03-17T04:55:00Z"/>
  <w16cex:commentExtensible w16cex:durableId="27BE505C" w16cex:dateUtc="2023-03-17T01:35:00Z"/>
  <w16cex:commentExtensible w16cex:durableId="27BE50C6" w16cex:dateUtc="2023-03-17T01:36:00Z"/>
  <w16cex:commentExtensible w16cex:durableId="27BE936C" w16cex:dateUtc="2023-03-15T16:19:00Z"/>
  <w16cex:commentExtensible w16cex:durableId="27BC7C90" w16cex:dateUtc="2023-03-15T16:19:00Z"/>
  <w16cex:commentExtensible w16cex:durableId="27BE936B" w16cex:dateUtc="2023-03-16T00:43:00Z"/>
  <w16cex:commentExtensible w16cex:durableId="27BCF2C1" w16cex:dateUtc="2023-03-16T00:43:00Z"/>
  <w16cex:commentExtensible w16cex:durableId="27BE52AB" w16cex:dateUtc="2023-03-17T01:44:00Z"/>
  <w16cex:commentExtensible w16cex:durableId="27BE5374" w16cex:dateUtc="2023-03-17T01:48:00Z"/>
  <w16cex:commentExtensible w16cex:durableId="27BE55F6" w16cex:dateUtc="2023-03-17T01:59:00Z"/>
  <w16cex:commentExtensible w16cex:durableId="27BE5E56" w16cex:dateUtc="2023-03-17T02:34:00Z"/>
  <w16cex:commentExtensible w16cex:durableId="27BE6040" w16cex:dateUtc="2023-03-17T02:42:00Z"/>
  <w16cex:commentExtensible w16cex:durableId="27BE936A" w16cex:dateUtc="2023-03-16T14:17:00Z"/>
  <w16cex:commentExtensible w16cex:durableId="27BDB170" w16cex:dateUtc="2023-03-16T14:17:00Z"/>
  <w16cex:commentExtensible w16cex:durableId="27BE6060" w16cex:dateUtc="2023-03-17T02:43:00Z"/>
  <w16cex:commentExtensible w16cex:durableId="27BE73A9" w16cex:dateUtc="2023-03-17T04:05:00Z"/>
  <w16cex:commentExtensible w16cex:durableId="27BE5B28" w16cex:dateUtc="2023-03-17T02:21:00Z"/>
  <w16cex:commentExtensible w16cex:durableId="27BDC009" w16cex:dateUtc="2023-03-16T15:19:00Z"/>
  <w16cex:commentExtensible w16cex:durableId="27BE6909" w16cex:dateUtc="2023-03-17T03:20:00Z"/>
  <w16cex:commentExtensible w16cex:durableId="27BE6A2E" w16cex:dateUtc="2023-03-17T03:25:00Z"/>
  <w16cex:commentExtensible w16cex:durableId="27BE71C5" w16cex:dateUtc="2023-03-17T0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9E1EDB" w16cid:durableId="27BF05D0"/>
  <w16cid:commentId w16cid:paraId="50ADAA19" w16cid:durableId="27BE8530"/>
  <w16cid:commentId w16cid:paraId="25C03B77" w16cid:durableId="27BDC6FF"/>
  <w16cid:commentId w16cid:paraId="6BBD4F0D" w16cid:durableId="27BE6940"/>
  <w16cid:commentId w16cid:paraId="6CB6608E" w16cid:durableId="27BC4C32"/>
  <w16cid:commentId w16cid:paraId="19ADCAD4" w16cid:durableId="27BC4C93"/>
  <w16cid:commentId w16cid:paraId="38203A3A" w16cid:durableId="27BC4C46"/>
  <w16cid:commentId w16cid:paraId="1BAEFC05" w16cid:durableId="27BC5057"/>
  <w16cid:commentId w16cid:paraId="2E91DBD8" w16cid:durableId="27BE9322"/>
  <w16cid:commentId w16cid:paraId="6C0A8CCB" w16cid:durableId="27BDC8CB"/>
  <w16cid:commentId w16cid:paraId="3D091876" w16cid:durableId="27BDC967"/>
  <w16cid:commentId w16cid:paraId="4F6A94C2" w16cid:durableId="27BDC986"/>
  <w16cid:commentId w16cid:paraId="1961E923" w16cid:durableId="27BE73FA"/>
  <w16cid:commentId w16cid:paraId="01835F67" w16cid:durableId="27BC51A9"/>
  <w16cid:commentId w16cid:paraId="73E73EA0" w16cid:durableId="27BC52B6"/>
  <w16cid:commentId w16cid:paraId="4CC0FCDF" w16cid:durableId="27BDCD30"/>
  <w16cid:commentId w16cid:paraId="5A433CBA" w16cid:durableId="27BDCDBC"/>
  <w16cid:commentId w16cid:paraId="4ED77792" w16cid:durableId="27BDCE08"/>
  <w16cid:commentId w16cid:paraId="2BC8BB96" w16cid:durableId="27BDCF3A"/>
  <w16cid:commentId w16cid:paraId="6C181ABF" w16cid:durableId="27BE6AD4"/>
  <w16cid:commentId w16cid:paraId="51C74FC5" w16cid:durableId="27BE2449"/>
  <w16cid:commentId w16cid:paraId="53FE3CBB" w16cid:durableId="27BE2514"/>
  <w16cid:commentId w16cid:paraId="36158FEE" w16cid:durableId="27BE2543"/>
  <w16cid:commentId w16cid:paraId="33C923C6" w16cid:durableId="27BE2677"/>
  <w16cid:commentId w16cid:paraId="5D07C0C1" w16cid:durableId="27BE27E9"/>
  <w16cid:commentId w16cid:paraId="50797171" w16cid:durableId="27BE2EEE"/>
  <w16cid:commentId w16cid:paraId="1C990644" w16cid:durableId="27BE2D4C"/>
  <w16cid:commentId w16cid:paraId="14C4E8DA" w16cid:durableId="27BE2ED6"/>
  <w16cid:commentId w16cid:paraId="473BF128" w16cid:durableId="27BE936E"/>
  <w16cid:commentId w16cid:paraId="6E6926C8" w16cid:durableId="27BC57AE"/>
  <w16cid:commentId w16cid:paraId="153CE245" w16cid:durableId="27BE3A11"/>
  <w16cid:commentId w16cid:paraId="3623DD66" w16cid:durableId="27BE362E"/>
  <w16cid:commentId w16cid:paraId="444595D5" w16cid:durableId="27BE936D"/>
  <w16cid:commentId w16cid:paraId="27C7F61C" w16cid:durableId="27BC7C46"/>
  <w16cid:commentId w16cid:paraId="1D63656B" w16cid:durableId="27BE36BC"/>
  <w16cid:commentId w16cid:paraId="122811C0" w16cid:durableId="27BE35A0"/>
  <w16cid:commentId w16cid:paraId="7DB1CB77" w16cid:durableId="27BE3C9E"/>
  <w16cid:commentId w16cid:paraId="04059103" w16cid:durableId="27BE3EC0"/>
  <w16cid:commentId w16cid:paraId="7F3D1C40" w16cid:durableId="27BE3EE8"/>
  <w16cid:commentId w16cid:paraId="02588E6D" w16cid:durableId="27BE3BEA"/>
  <w16cid:commentId w16cid:paraId="1AE3455A" w16cid:durableId="27BE4519"/>
  <w16cid:commentId w16cid:paraId="6CF96A46" w16cid:durableId="27BE7CE0"/>
  <w16cid:commentId w16cid:paraId="49AC55F5" w16cid:durableId="27BE4667"/>
  <w16cid:commentId w16cid:paraId="1623B018" w16cid:durableId="27BE49F5"/>
  <w16cid:commentId w16cid:paraId="2EDCADCD" w16cid:durableId="27BE71A7"/>
  <w16cid:commentId w16cid:paraId="0E7FA05C" w16cid:durableId="27BE4EA6"/>
  <w16cid:commentId w16cid:paraId="4E056955" w16cid:durableId="27BE7F5D"/>
  <w16cid:commentId w16cid:paraId="08F28B1E" w16cid:durableId="27BE505C"/>
  <w16cid:commentId w16cid:paraId="365A571C" w16cid:durableId="27BE50C6"/>
  <w16cid:commentId w16cid:paraId="3DE3704C" w16cid:durableId="27BE936C"/>
  <w16cid:commentId w16cid:paraId="059C3E1D" w16cid:durableId="27BC7C90"/>
  <w16cid:commentId w16cid:paraId="4A15997A" w16cid:durableId="27BE936B"/>
  <w16cid:commentId w16cid:paraId="2BA30310" w16cid:durableId="27BCF2C1"/>
  <w16cid:commentId w16cid:paraId="25F8F5AB" w16cid:durableId="27BE52AB"/>
  <w16cid:commentId w16cid:paraId="20126F32" w16cid:durableId="27BE5374"/>
  <w16cid:commentId w16cid:paraId="3F2745EE" w16cid:durableId="27BE55F6"/>
  <w16cid:commentId w16cid:paraId="37EBCAF4" w16cid:durableId="27BE5E56"/>
  <w16cid:commentId w16cid:paraId="2463A985" w16cid:durableId="27BE6040"/>
  <w16cid:commentId w16cid:paraId="4C495620" w16cid:durableId="27BE936A"/>
  <w16cid:commentId w16cid:paraId="4CDBD669" w16cid:durableId="27BDB170"/>
  <w16cid:commentId w16cid:paraId="70DD29C2" w16cid:durableId="27BE6060"/>
  <w16cid:commentId w16cid:paraId="72BD51BA" w16cid:durableId="27C30B8A"/>
  <w16cid:commentId w16cid:paraId="539F6376" w16cid:durableId="27BE73A9"/>
  <w16cid:commentId w16cid:paraId="00367CFA" w16cid:durableId="27BE5B28"/>
  <w16cid:commentId w16cid:paraId="004D4638" w16cid:durableId="27BDC009"/>
  <w16cid:commentId w16cid:paraId="03AE9404" w16cid:durableId="27BE6909"/>
  <w16cid:commentId w16cid:paraId="5A752ED4" w16cid:durableId="27BE6A2E"/>
  <w16cid:commentId w16cid:paraId="2708E71B" w16cid:durableId="27BE71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671EA" w14:textId="77777777" w:rsidR="009931A9" w:rsidRDefault="009931A9">
      <w:pPr>
        <w:spacing w:line="240" w:lineRule="auto"/>
      </w:pPr>
      <w:r>
        <w:separator/>
      </w:r>
    </w:p>
  </w:endnote>
  <w:endnote w:type="continuationSeparator" w:id="0">
    <w:p w14:paraId="60D9EB2A" w14:textId="77777777" w:rsidR="009931A9" w:rsidRDefault="009931A9">
      <w:pPr>
        <w:spacing w:line="240" w:lineRule="auto"/>
      </w:pPr>
      <w:r>
        <w:continuationSeparator/>
      </w:r>
    </w:p>
  </w:endnote>
  <w:endnote w:type="continuationNotice" w:id="1">
    <w:p w14:paraId="0F45F4C7" w14:textId="77777777" w:rsidR="009931A9" w:rsidRDefault="009931A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함초롬바탕">
    <w:altName w:val="Yu Gothic"/>
    <w:panose1 w:val="02030604000101010101"/>
    <w:charset w:val="81"/>
    <w:family w:val="roman"/>
    <w:pitch w:val="variable"/>
    <w:sig w:usb0="F7FFAEFF" w:usb1="FBDFFFFF" w:usb2="041FFFFF" w:usb3="00000000" w:csb0="001F01FF" w:csb1="00000000"/>
  </w:font>
  <w:font w:name="Arial">
    <w:panose1 w:val="020B0604020202020204"/>
    <w:charset w:val="00"/>
    <w:family w:val="swiss"/>
    <w:pitch w:val="variable"/>
    <w:sig w:usb0="E0002EFF" w:usb1="C000785B" w:usb2="00000009" w:usb3="00000000" w:csb0="000001FF" w:csb1="00000000"/>
  </w:font>
  <w:font w:name="HY울릉도M">
    <w:altName w:val="바탕"/>
    <w:charset w:val="81"/>
    <w:family w:val="roman"/>
    <w:pitch w:val="variable"/>
    <w:sig w:usb0="800002A7" w:usb1="19D77CF9"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한양신명조">
    <w:altName w:val="Yu Gothic"/>
    <w:charset w:val="80"/>
    <w:family w:val="roman"/>
    <w:pitch w:val="default"/>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engXian Light">
    <w:altName w:val="Microsoft YaHei"/>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C8F19" w14:textId="77777777" w:rsidR="001D5383" w:rsidRPr="00387959" w:rsidRDefault="001D5383" w:rsidP="00C941E4">
    <w:pPr>
      <w:pStyle w:val="a4"/>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AEC0C" w14:textId="77777777" w:rsidR="001D5383" w:rsidRDefault="001D5383" w:rsidP="00F24DE7">
    <w:pPr>
      <w:pStyle w:val="MDPIfooterfirstpage"/>
      <w:pBdr>
        <w:top w:val="single" w:sz="4" w:space="0" w:color="000000"/>
      </w:pBdr>
      <w:adjustRightInd w:val="0"/>
      <w:snapToGrid w:val="0"/>
      <w:spacing w:before="480" w:line="100" w:lineRule="exact"/>
      <w:rPr>
        <w:i/>
        <w:szCs w:val="16"/>
      </w:rPr>
    </w:pPr>
  </w:p>
  <w:p w14:paraId="26AE6E0A" w14:textId="77777777" w:rsidR="001D5383" w:rsidRPr="008B308E" w:rsidRDefault="001D5383" w:rsidP="006D60E8">
    <w:pPr>
      <w:pStyle w:val="MDPIfooterfirstpage"/>
      <w:tabs>
        <w:tab w:val="clear" w:pos="8845"/>
        <w:tab w:val="right" w:pos="10466"/>
      </w:tabs>
      <w:spacing w:line="240" w:lineRule="auto"/>
      <w:jc w:val="both"/>
      <w:rPr>
        <w:lang w:val="fr-CH"/>
      </w:rPr>
    </w:pPr>
    <w:r w:rsidRPr="00E21DDB">
      <w:rPr>
        <w:i/>
        <w:szCs w:val="16"/>
      </w:rPr>
      <w:t>Water</w:t>
    </w:r>
    <w:r w:rsidRPr="00E21DDB">
      <w:rPr>
        <w:iCs/>
        <w:szCs w:val="16"/>
      </w:rPr>
      <w:t xml:space="preserve"> </w:t>
    </w:r>
    <w:r>
      <w:rPr>
        <w:b/>
        <w:bCs/>
        <w:iCs/>
        <w:szCs w:val="16"/>
      </w:rPr>
      <w:t>2023</w:t>
    </w:r>
    <w:r w:rsidRPr="006F6BEF">
      <w:rPr>
        <w:bCs/>
        <w:iCs/>
        <w:szCs w:val="16"/>
      </w:rPr>
      <w:t>,</w:t>
    </w:r>
    <w:r>
      <w:rPr>
        <w:bCs/>
        <w:i/>
        <w:iCs/>
        <w:szCs w:val="16"/>
      </w:rPr>
      <w:t xml:space="preserve"> 15</w:t>
    </w:r>
    <w:r w:rsidRPr="006F6BEF">
      <w:rPr>
        <w:bCs/>
        <w:iCs/>
        <w:szCs w:val="16"/>
      </w:rPr>
      <w:t xml:space="preserve">, </w:t>
    </w:r>
    <w:r>
      <w:rPr>
        <w:bCs/>
        <w:iCs/>
        <w:szCs w:val="16"/>
      </w:rPr>
      <w:t>x. https://doi.org/10.3390/xxxxx</w:t>
    </w:r>
    <w:r w:rsidRPr="008B308E">
      <w:rPr>
        <w:lang w:val="fr-CH"/>
      </w:rPr>
      <w:tab/>
      <w:t>www.mdpi.com/journal/</w:t>
    </w:r>
    <w:r w:rsidRPr="00E13369">
      <w:t>water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EE05A" w14:textId="77777777" w:rsidR="009931A9" w:rsidRDefault="009931A9">
      <w:pPr>
        <w:spacing w:line="240" w:lineRule="auto"/>
      </w:pPr>
      <w:r>
        <w:separator/>
      </w:r>
    </w:p>
  </w:footnote>
  <w:footnote w:type="continuationSeparator" w:id="0">
    <w:p w14:paraId="6FAEB7B3" w14:textId="77777777" w:rsidR="009931A9" w:rsidRDefault="009931A9">
      <w:pPr>
        <w:spacing w:line="240" w:lineRule="auto"/>
      </w:pPr>
      <w:r>
        <w:continuationSeparator/>
      </w:r>
    </w:p>
  </w:footnote>
  <w:footnote w:type="continuationNotice" w:id="1">
    <w:p w14:paraId="139333F3" w14:textId="77777777" w:rsidR="009931A9" w:rsidRDefault="009931A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BBEDF" w14:textId="77777777" w:rsidR="001D5383" w:rsidRDefault="001D5383" w:rsidP="00C941E4">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C798" w14:textId="1BFB84A0" w:rsidR="001D5383" w:rsidRDefault="001D5383" w:rsidP="006D60E8">
    <w:pPr>
      <w:tabs>
        <w:tab w:val="right" w:pos="10466"/>
      </w:tabs>
      <w:adjustRightInd w:val="0"/>
      <w:snapToGrid w:val="0"/>
      <w:spacing w:line="240" w:lineRule="auto"/>
      <w:rPr>
        <w:sz w:val="16"/>
      </w:rPr>
    </w:pPr>
    <w:r>
      <w:rPr>
        <w:i/>
        <w:sz w:val="16"/>
      </w:rPr>
      <w:t xml:space="preserve">Water </w:t>
    </w:r>
    <w:r>
      <w:rPr>
        <w:b/>
        <w:sz w:val="16"/>
      </w:rPr>
      <w:t>2023</w:t>
    </w:r>
    <w:r w:rsidRPr="006F6BEF">
      <w:rPr>
        <w:sz w:val="16"/>
      </w:rPr>
      <w:t>,</w:t>
    </w:r>
    <w:r>
      <w:rPr>
        <w:i/>
        <w:sz w:val="16"/>
      </w:rPr>
      <w:t xml:space="preserve"> 15</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sidR="00EF0252">
      <w:rPr>
        <w:noProof/>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sidR="00EF0252">
      <w:rPr>
        <w:noProof/>
        <w:sz w:val="16"/>
      </w:rPr>
      <w:t>39</w:t>
    </w:r>
    <w:r>
      <w:rPr>
        <w:sz w:val="16"/>
      </w:rPr>
      <w:fldChar w:fldCharType="end"/>
    </w:r>
  </w:p>
  <w:p w14:paraId="4A20B85B" w14:textId="77777777" w:rsidR="001D5383" w:rsidRPr="00144221" w:rsidRDefault="001D5383" w:rsidP="00F24DE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1D5383" w:rsidRPr="006D60E8" w14:paraId="35BC16B2" w14:textId="77777777" w:rsidTr="00A21467">
      <w:trPr>
        <w:trHeight w:val="686"/>
      </w:trPr>
      <w:tc>
        <w:tcPr>
          <w:tcW w:w="3679" w:type="dxa"/>
          <w:shd w:val="clear" w:color="auto" w:fill="auto"/>
          <w:vAlign w:val="center"/>
        </w:tcPr>
        <w:p w14:paraId="780A9355" w14:textId="77777777" w:rsidR="001D5383" w:rsidRPr="00FA02A8" w:rsidRDefault="001D5383" w:rsidP="006D60E8">
          <w:pPr>
            <w:pStyle w:val="a5"/>
            <w:pBdr>
              <w:bottom w:val="none" w:sz="0" w:space="0" w:color="auto"/>
            </w:pBdr>
            <w:jc w:val="left"/>
            <w:rPr>
              <w:rFonts w:eastAsia="DengXian"/>
              <w:b/>
              <w:bCs/>
            </w:rPr>
          </w:pPr>
          <w:r w:rsidRPr="00FA02A8">
            <w:rPr>
              <w:rFonts w:eastAsia="DengXian"/>
              <w:b/>
              <w:bCs/>
              <w:noProof/>
              <w:lang w:eastAsia="ko-KR"/>
            </w:rPr>
            <w:drawing>
              <wp:inline distT="0" distB="0" distL="0" distR="0" wp14:anchorId="316F7EA2" wp14:editId="1D59EBA3">
                <wp:extent cx="1233170" cy="429260"/>
                <wp:effectExtent l="0" t="0" r="0" b="0"/>
                <wp:docPr id="14" name="Picture 14" descr="C:\Users\home\Desktop\logos\png\wat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wat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170" cy="429260"/>
                        </a:xfrm>
                        <a:prstGeom prst="rect">
                          <a:avLst/>
                        </a:prstGeom>
                        <a:noFill/>
                        <a:ln>
                          <a:noFill/>
                        </a:ln>
                      </pic:spPr>
                    </pic:pic>
                  </a:graphicData>
                </a:graphic>
              </wp:inline>
            </w:drawing>
          </w:r>
        </w:p>
      </w:tc>
      <w:tc>
        <w:tcPr>
          <w:tcW w:w="4535" w:type="dxa"/>
          <w:shd w:val="clear" w:color="auto" w:fill="auto"/>
          <w:vAlign w:val="center"/>
        </w:tcPr>
        <w:p w14:paraId="48C32D72" w14:textId="77777777" w:rsidR="001D5383" w:rsidRPr="00FA02A8" w:rsidRDefault="001D5383" w:rsidP="006D60E8">
          <w:pPr>
            <w:pStyle w:val="a5"/>
            <w:pBdr>
              <w:bottom w:val="none" w:sz="0" w:space="0" w:color="auto"/>
            </w:pBdr>
            <w:rPr>
              <w:rFonts w:eastAsia="DengXian"/>
              <w:b/>
              <w:bCs/>
            </w:rPr>
          </w:pPr>
        </w:p>
      </w:tc>
      <w:tc>
        <w:tcPr>
          <w:tcW w:w="2273" w:type="dxa"/>
          <w:shd w:val="clear" w:color="auto" w:fill="auto"/>
          <w:vAlign w:val="center"/>
        </w:tcPr>
        <w:p w14:paraId="02B35B24" w14:textId="77777777" w:rsidR="001D5383" w:rsidRPr="00FA02A8" w:rsidRDefault="001D5383" w:rsidP="00A21467">
          <w:pPr>
            <w:pStyle w:val="a5"/>
            <w:pBdr>
              <w:bottom w:val="none" w:sz="0" w:space="0" w:color="auto"/>
            </w:pBdr>
            <w:jc w:val="right"/>
            <w:rPr>
              <w:rFonts w:eastAsia="DengXian"/>
              <w:b/>
              <w:bCs/>
            </w:rPr>
          </w:pPr>
          <w:r>
            <w:rPr>
              <w:rFonts w:eastAsia="DengXian"/>
              <w:b/>
              <w:bCs/>
              <w:noProof/>
              <w:lang w:eastAsia="ko-KR"/>
            </w:rPr>
            <w:drawing>
              <wp:inline distT="0" distB="0" distL="0" distR="0" wp14:anchorId="1DB19D71" wp14:editId="41F1A7A1">
                <wp:extent cx="540000" cy="360000"/>
                <wp:effectExtent l="0" t="0" r="0" b="2540"/>
                <wp:docPr id="15" name="Picture 15"/>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BBF815D" w14:textId="77777777" w:rsidR="001D5383" w:rsidRPr="00E1509D" w:rsidRDefault="001D5383" w:rsidP="00F24DE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17A8C"/>
    <w:multiLevelType w:val="hybridMultilevel"/>
    <w:tmpl w:val="AAE0E63E"/>
    <w:lvl w:ilvl="0" w:tplc="D33AD18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1098D454"/>
    <w:lvl w:ilvl="0" w:tplc="096E00F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C01845"/>
    <w:multiLevelType w:val="hybridMultilevel"/>
    <w:tmpl w:val="22324F8A"/>
    <w:lvl w:ilvl="0" w:tplc="D2A6C4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E572CDE"/>
    <w:multiLevelType w:val="hybridMultilevel"/>
    <w:tmpl w:val="E2C8D862"/>
    <w:lvl w:ilvl="0" w:tplc="436AB164">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8012666">
    <w:abstractNumId w:val="4"/>
  </w:num>
  <w:num w:numId="2" w16cid:durableId="223956145">
    <w:abstractNumId w:val="7"/>
  </w:num>
  <w:num w:numId="3" w16cid:durableId="1452934956">
    <w:abstractNumId w:val="3"/>
  </w:num>
  <w:num w:numId="4" w16cid:durableId="40287837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86462162">
    <w:abstractNumId w:val="5"/>
  </w:num>
  <w:num w:numId="6" w16cid:durableId="1014380706">
    <w:abstractNumId w:val="10"/>
  </w:num>
  <w:num w:numId="7" w16cid:durableId="666860392">
    <w:abstractNumId w:val="2"/>
  </w:num>
  <w:num w:numId="8" w16cid:durableId="994260875">
    <w:abstractNumId w:val="10"/>
  </w:num>
  <w:num w:numId="9" w16cid:durableId="1053390003">
    <w:abstractNumId w:val="2"/>
  </w:num>
  <w:num w:numId="10" w16cid:durableId="694693653">
    <w:abstractNumId w:val="10"/>
  </w:num>
  <w:num w:numId="11" w16cid:durableId="988630839">
    <w:abstractNumId w:val="2"/>
  </w:num>
  <w:num w:numId="12" w16cid:durableId="1628850888">
    <w:abstractNumId w:val="11"/>
  </w:num>
  <w:num w:numId="13" w16cid:durableId="1194148042">
    <w:abstractNumId w:val="10"/>
  </w:num>
  <w:num w:numId="14" w16cid:durableId="541752445">
    <w:abstractNumId w:val="2"/>
  </w:num>
  <w:num w:numId="15" w16cid:durableId="1248536703">
    <w:abstractNumId w:val="1"/>
  </w:num>
  <w:num w:numId="16" w16cid:durableId="660743937">
    <w:abstractNumId w:val="9"/>
  </w:num>
  <w:num w:numId="17" w16cid:durableId="745492544">
    <w:abstractNumId w:val="0"/>
  </w:num>
  <w:num w:numId="18" w16cid:durableId="453598203">
    <w:abstractNumId w:val="10"/>
  </w:num>
  <w:num w:numId="19" w16cid:durableId="451560439">
    <w:abstractNumId w:val="2"/>
  </w:num>
  <w:num w:numId="20" w16cid:durableId="790634505">
    <w:abstractNumId w:val="1"/>
  </w:num>
  <w:num w:numId="21" w16cid:durableId="911769290">
    <w:abstractNumId w:val="0"/>
  </w:num>
  <w:num w:numId="22" w16cid:durableId="1331522899">
    <w:abstractNumId w:val="8"/>
  </w:num>
  <w:num w:numId="23" w16cid:durableId="1451437450">
    <w:abstractNumId w:val="6"/>
  </w:num>
  <w:num w:numId="24" w16cid:durableId="387149012">
    <w:abstractNumId w:val="8"/>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thor">
    <w15:presenceInfo w15:providerId="None" w15:userId="Author"/>
  </w15:person>
  <w15:person w15:author="HSY">
    <w15:presenceInfo w15:providerId="Windows Live" w15:userId="9f44b1fa7caf5f58"/>
  </w15:person>
  <w15:person w15:author="Hi">
    <w15:presenceInfo w15:providerId="None" w15:userId="Hi"/>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bordersDoNotSurroundHeader/>
  <w:bordersDoNotSurroundFooter/>
  <w:hideSpelling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10241"/>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444"/>
    <w:rsid w:val="0000187B"/>
    <w:rsid w:val="000100D8"/>
    <w:rsid w:val="00010D4F"/>
    <w:rsid w:val="00010E70"/>
    <w:rsid w:val="00011AC8"/>
    <w:rsid w:val="000220B7"/>
    <w:rsid w:val="000248ED"/>
    <w:rsid w:val="00030CBC"/>
    <w:rsid w:val="00032A2D"/>
    <w:rsid w:val="00034296"/>
    <w:rsid w:val="00034D4F"/>
    <w:rsid w:val="00036759"/>
    <w:rsid w:val="00040A2A"/>
    <w:rsid w:val="00040D53"/>
    <w:rsid w:val="00042E0C"/>
    <w:rsid w:val="000452F0"/>
    <w:rsid w:val="00051014"/>
    <w:rsid w:val="00054E1F"/>
    <w:rsid w:val="00057167"/>
    <w:rsid w:val="0005754D"/>
    <w:rsid w:val="00057F2C"/>
    <w:rsid w:val="00060A6F"/>
    <w:rsid w:val="000618A6"/>
    <w:rsid w:val="000621FF"/>
    <w:rsid w:val="000667E4"/>
    <w:rsid w:val="00070A04"/>
    <w:rsid w:val="00072118"/>
    <w:rsid w:val="0007374D"/>
    <w:rsid w:val="00073980"/>
    <w:rsid w:val="00075749"/>
    <w:rsid w:val="000804AF"/>
    <w:rsid w:val="000907E0"/>
    <w:rsid w:val="0009177D"/>
    <w:rsid w:val="00091AF4"/>
    <w:rsid w:val="00093642"/>
    <w:rsid w:val="00093689"/>
    <w:rsid w:val="000940FA"/>
    <w:rsid w:val="000A0F2B"/>
    <w:rsid w:val="000A455F"/>
    <w:rsid w:val="000A615B"/>
    <w:rsid w:val="000B4990"/>
    <w:rsid w:val="000B5E46"/>
    <w:rsid w:val="000C4AB4"/>
    <w:rsid w:val="000C6AE8"/>
    <w:rsid w:val="000C7425"/>
    <w:rsid w:val="000C7EE2"/>
    <w:rsid w:val="000D4443"/>
    <w:rsid w:val="000E3459"/>
    <w:rsid w:val="000E3DCB"/>
    <w:rsid w:val="000E49D9"/>
    <w:rsid w:val="000E6069"/>
    <w:rsid w:val="000F1931"/>
    <w:rsid w:val="000F3AAB"/>
    <w:rsid w:val="000F5697"/>
    <w:rsid w:val="001001F3"/>
    <w:rsid w:val="00100CC5"/>
    <w:rsid w:val="001021F0"/>
    <w:rsid w:val="00105D42"/>
    <w:rsid w:val="00113C4C"/>
    <w:rsid w:val="0011571C"/>
    <w:rsid w:val="00117DC0"/>
    <w:rsid w:val="0012001D"/>
    <w:rsid w:val="00121424"/>
    <w:rsid w:val="001269F9"/>
    <w:rsid w:val="00126C05"/>
    <w:rsid w:val="001300F4"/>
    <w:rsid w:val="00130C7B"/>
    <w:rsid w:val="00130E1C"/>
    <w:rsid w:val="00137A2C"/>
    <w:rsid w:val="00137EF0"/>
    <w:rsid w:val="00140FFB"/>
    <w:rsid w:val="00143A6D"/>
    <w:rsid w:val="00143EFF"/>
    <w:rsid w:val="00144DCA"/>
    <w:rsid w:val="0014792B"/>
    <w:rsid w:val="00154B57"/>
    <w:rsid w:val="00155E1B"/>
    <w:rsid w:val="001566D4"/>
    <w:rsid w:val="00156725"/>
    <w:rsid w:val="00156E37"/>
    <w:rsid w:val="00163CA4"/>
    <w:rsid w:val="0016645C"/>
    <w:rsid w:val="0016686F"/>
    <w:rsid w:val="00171C0A"/>
    <w:rsid w:val="00173444"/>
    <w:rsid w:val="00184AE3"/>
    <w:rsid w:val="00191A4B"/>
    <w:rsid w:val="00192D2B"/>
    <w:rsid w:val="00194285"/>
    <w:rsid w:val="001A0471"/>
    <w:rsid w:val="001A20C3"/>
    <w:rsid w:val="001A2142"/>
    <w:rsid w:val="001B30CA"/>
    <w:rsid w:val="001C46F7"/>
    <w:rsid w:val="001C4759"/>
    <w:rsid w:val="001C47F0"/>
    <w:rsid w:val="001C6803"/>
    <w:rsid w:val="001C746D"/>
    <w:rsid w:val="001C76CB"/>
    <w:rsid w:val="001D019E"/>
    <w:rsid w:val="001D0258"/>
    <w:rsid w:val="001D0BF3"/>
    <w:rsid w:val="001D4C82"/>
    <w:rsid w:val="001D5298"/>
    <w:rsid w:val="001D5383"/>
    <w:rsid w:val="001D560B"/>
    <w:rsid w:val="001D60C1"/>
    <w:rsid w:val="001E0D43"/>
    <w:rsid w:val="001E2AEB"/>
    <w:rsid w:val="001F1057"/>
    <w:rsid w:val="001F5490"/>
    <w:rsid w:val="002009E7"/>
    <w:rsid w:val="00200B9F"/>
    <w:rsid w:val="002019AA"/>
    <w:rsid w:val="00201B84"/>
    <w:rsid w:val="00201D94"/>
    <w:rsid w:val="00202A3D"/>
    <w:rsid w:val="00204FE0"/>
    <w:rsid w:val="00205462"/>
    <w:rsid w:val="0021154F"/>
    <w:rsid w:val="0021246A"/>
    <w:rsid w:val="002126FA"/>
    <w:rsid w:val="00213C90"/>
    <w:rsid w:val="002150BC"/>
    <w:rsid w:val="00215521"/>
    <w:rsid w:val="00222059"/>
    <w:rsid w:val="0022242C"/>
    <w:rsid w:val="002264C4"/>
    <w:rsid w:val="002272EF"/>
    <w:rsid w:val="0023317C"/>
    <w:rsid w:val="002349AE"/>
    <w:rsid w:val="00234D03"/>
    <w:rsid w:val="00240939"/>
    <w:rsid w:val="002426D8"/>
    <w:rsid w:val="00243C16"/>
    <w:rsid w:val="0024571D"/>
    <w:rsid w:val="0025181A"/>
    <w:rsid w:val="00252790"/>
    <w:rsid w:val="0025285B"/>
    <w:rsid w:val="00252E9C"/>
    <w:rsid w:val="00257615"/>
    <w:rsid w:val="00265E40"/>
    <w:rsid w:val="002670F6"/>
    <w:rsid w:val="00267289"/>
    <w:rsid w:val="002677D3"/>
    <w:rsid w:val="00267A25"/>
    <w:rsid w:val="002701D0"/>
    <w:rsid w:val="00270815"/>
    <w:rsid w:val="00272641"/>
    <w:rsid w:val="00276BBF"/>
    <w:rsid w:val="00282D1A"/>
    <w:rsid w:val="00284BBF"/>
    <w:rsid w:val="00286A42"/>
    <w:rsid w:val="00287B33"/>
    <w:rsid w:val="00287B81"/>
    <w:rsid w:val="0029262A"/>
    <w:rsid w:val="002A0AFE"/>
    <w:rsid w:val="002A4698"/>
    <w:rsid w:val="002A5751"/>
    <w:rsid w:val="002A5AF7"/>
    <w:rsid w:val="002B07DA"/>
    <w:rsid w:val="002B0859"/>
    <w:rsid w:val="002B0E30"/>
    <w:rsid w:val="002B1053"/>
    <w:rsid w:val="002B2525"/>
    <w:rsid w:val="002B5E33"/>
    <w:rsid w:val="002B6ECC"/>
    <w:rsid w:val="002B7A28"/>
    <w:rsid w:val="002C0271"/>
    <w:rsid w:val="002C1BE1"/>
    <w:rsid w:val="002C7359"/>
    <w:rsid w:val="002C7B0D"/>
    <w:rsid w:val="002D3E23"/>
    <w:rsid w:val="002D52A7"/>
    <w:rsid w:val="002D7164"/>
    <w:rsid w:val="002D75DA"/>
    <w:rsid w:val="002D7F52"/>
    <w:rsid w:val="002E09D0"/>
    <w:rsid w:val="002E15A6"/>
    <w:rsid w:val="002E53C1"/>
    <w:rsid w:val="002F2EF2"/>
    <w:rsid w:val="002F4028"/>
    <w:rsid w:val="002F607C"/>
    <w:rsid w:val="002F6169"/>
    <w:rsid w:val="002F6A90"/>
    <w:rsid w:val="002F705C"/>
    <w:rsid w:val="003020B7"/>
    <w:rsid w:val="00305E0A"/>
    <w:rsid w:val="00310B2B"/>
    <w:rsid w:val="0031536D"/>
    <w:rsid w:val="00315F85"/>
    <w:rsid w:val="003204C4"/>
    <w:rsid w:val="00320AFF"/>
    <w:rsid w:val="00323941"/>
    <w:rsid w:val="00325C77"/>
    <w:rsid w:val="00326141"/>
    <w:rsid w:val="003304E4"/>
    <w:rsid w:val="0033120A"/>
    <w:rsid w:val="00331952"/>
    <w:rsid w:val="003329D3"/>
    <w:rsid w:val="0033565F"/>
    <w:rsid w:val="00337BCB"/>
    <w:rsid w:val="00345DDD"/>
    <w:rsid w:val="0035018A"/>
    <w:rsid w:val="00350767"/>
    <w:rsid w:val="003531EA"/>
    <w:rsid w:val="003532D1"/>
    <w:rsid w:val="003557D8"/>
    <w:rsid w:val="003652BD"/>
    <w:rsid w:val="003653D3"/>
    <w:rsid w:val="0037098B"/>
    <w:rsid w:val="00372416"/>
    <w:rsid w:val="00373D86"/>
    <w:rsid w:val="00374777"/>
    <w:rsid w:val="00374E00"/>
    <w:rsid w:val="00375DF8"/>
    <w:rsid w:val="003772D6"/>
    <w:rsid w:val="00380E41"/>
    <w:rsid w:val="00383D3F"/>
    <w:rsid w:val="00384E69"/>
    <w:rsid w:val="003850F4"/>
    <w:rsid w:val="00391326"/>
    <w:rsid w:val="00393977"/>
    <w:rsid w:val="00394C55"/>
    <w:rsid w:val="003951D2"/>
    <w:rsid w:val="00395777"/>
    <w:rsid w:val="003A0FED"/>
    <w:rsid w:val="003A1E44"/>
    <w:rsid w:val="003A25B0"/>
    <w:rsid w:val="003A31D8"/>
    <w:rsid w:val="003A46A8"/>
    <w:rsid w:val="003A566D"/>
    <w:rsid w:val="003A5E95"/>
    <w:rsid w:val="003A7D89"/>
    <w:rsid w:val="003A7F6D"/>
    <w:rsid w:val="003B1048"/>
    <w:rsid w:val="003B351F"/>
    <w:rsid w:val="003B61B2"/>
    <w:rsid w:val="003B6D10"/>
    <w:rsid w:val="003B7849"/>
    <w:rsid w:val="003C5716"/>
    <w:rsid w:val="003D022B"/>
    <w:rsid w:val="003D113A"/>
    <w:rsid w:val="003D5A97"/>
    <w:rsid w:val="003E193B"/>
    <w:rsid w:val="003E2A15"/>
    <w:rsid w:val="003E2BA9"/>
    <w:rsid w:val="003E3BBF"/>
    <w:rsid w:val="003E3D04"/>
    <w:rsid w:val="003F45F6"/>
    <w:rsid w:val="00401015"/>
    <w:rsid w:val="00401D30"/>
    <w:rsid w:val="004060E4"/>
    <w:rsid w:val="00410DBA"/>
    <w:rsid w:val="0041271D"/>
    <w:rsid w:val="00414735"/>
    <w:rsid w:val="00414839"/>
    <w:rsid w:val="00416570"/>
    <w:rsid w:val="0041692E"/>
    <w:rsid w:val="004179C5"/>
    <w:rsid w:val="004206D3"/>
    <w:rsid w:val="00422BA8"/>
    <w:rsid w:val="004256DE"/>
    <w:rsid w:val="00426AA5"/>
    <w:rsid w:val="00427F5B"/>
    <w:rsid w:val="00430685"/>
    <w:rsid w:val="00430DCF"/>
    <w:rsid w:val="004379F7"/>
    <w:rsid w:val="00447B5B"/>
    <w:rsid w:val="004525C1"/>
    <w:rsid w:val="0045436E"/>
    <w:rsid w:val="00457801"/>
    <w:rsid w:val="00461BC9"/>
    <w:rsid w:val="00462829"/>
    <w:rsid w:val="00463E7E"/>
    <w:rsid w:val="00464C0B"/>
    <w:rsid w:val="00473F1D"/>
    <w:rsid w:val="00474228"/>
    <w:rsid w:val="00477A6A"/>
    <w:rsid w:val="00490202"/>
    <w:rsid w:val="00492B8B"/>
    <w:rsid w:val="00496F90"/>
    <w:rsid w:val="004A097C"/>
    <w:rsid w:val="004A383F"/>
    <w:rsid w:val="004A3A4B"/>
    <w:rsid w:val="004B7FE9"/>
    <w:rsid w:val="004C09D5"/>
    <w:rsid w:val="004C12C5"/>
    <w:rsid w:val="004C166A"/>
    <w:rsid w:val="004D6FCC"/>
    <w:rsid w:val="004D716D"/>
    <w:rsid w:val="004D7C8F"/>
    <w:rsid w:val="004E0AB2"/>
    <w:rsid w:val="004E363D"/>
    <w:rsid w:val="004E3928"/>
    <w:rsid w:val="004E6267"/>
    <w:rsid w:val="004E66E0"/>
    <w:rsid w:val="004E70E7"/>
    <w:rsid w:val="004F1796"/>
    <w:rsid w:val="004F2D2B"/>
    <w:rsid w:val="004F3F7E"/>
    <w:rsid w:val="004F5CDE"/>
    <w:rsid w:val="004F6D9B"/>
    <w:rsid w:val="004F7134"/>
    <w:rsid w:val="0050184C"/>
    <w:rsid w:val="00505EA8"/>
    <w:rsid w:val="00507DC2"/>
    <w:rsid w:val="00511565"/>
    <w:rsid w:val="00521547"/>
    <w:rsid w:val="00522B95"/>
    <w:rsid w:val="005246F6"/>
    <w:rsid w:val="00524E56"/>
    <w:rsid w:val="00533269"/>
    <w:rsid w:val="005337A6"/>
    <w:rsid w:val="005364A8"/>
    <w:rsid w:val="00536BC7"/>
    <w:rsid w:val="0054197F"/>
    <w:rsid w:val="00543D7C"/>
    <w:rsid w:val="0054625C"/>
    <w:rsid w:val="00557574"/>
    <w:rsid w:val="005601D5"/>
    <w:rsid w:val="0056315F"/>
    <w:rsid w:val="00563CA6"/>
    <w:rsid w:val="0057007F"/>
    <w:rsid w:val="005716EC"/>
    <w:rsid w:val="00571D1E"/>
    <w:rsid w:val="00574114"/>
    <w:rsid w:val="00574951"/>
    <w:rsid w:val="00574A62"/>
    <w:rsid w:val="00574D1E"/>
    <w:rsid w:val="00575E8B"/>
    <w:rsid w:val="00577634"/>
    <w:rsid w:val="00581E73"/>
    <w:rsid w:val="00587C08"/>
    <w:rsid w:val="00587D53"/>
    <w:rsid w:val="00594565"/>
    <w:rsid w:val="0059741D"/>
    <w:rsid w:val="005A34D7"/>
    <w:rsid w:val="005A3A75"/>
    <w:rsid w:val="005A6696"/>
    <w:rsid w:val="005B32F7"/>
    <w:rsid w:val="005B5AE8"/>
    <w:rsid w:val="005B5F37"/>
    <w:rsid w:val="005B7A7E"/>
    <w:rsid w:val="005C124C"/>
    <w:rsid w:val="005C23B3"/>
    <w:rsid w:val="005C503F"/>
    <w:rsid w:val="005D050D"/>
    <w:rsid w:val="005D19F6"/>
    <w:rsid w:val="005D2315"/>
    <w:rsid w:val="005D5707"/>
    <w:rsid w:val="005E18A2"/>
    <w:rsid w:val="005E272B"/>
    <w:rsid w:val="005E73D7"/>
    <w:rsid w:val="005E7F66"/>
    <w:rsid w:val="005F0CF9"/>
    <w:rsid w:val="00603012"/>
    <w:rsid w:val="00605AC4"/>
    <w:rsid w:val="00607D26"/>
    <w:rsid w:val="00611666"/>
    <w:rsid w:val="0061400E"/>
    <w:rsid w:val="00617C4D"/>
    <w:rsid w:val="006227A0"/>
    <w:rsid w:val="00622A71"/>
    <w:rsid w:val="00622BA7"/>
    <w:rsid w:val="00624805"/>
    <w:rsid w:val="006269C8"/>
    <w:rsid w:val="00626BA2"/>
    <w:rsid w:val="00626EB9"/>
    <w:rsid w:val="006338E8"/>
    <w:rsid w:val="0063519C"/>
    <w:rsid w:val="0063673F"/>
    <w:rsid w:val="00641ECA"/>
    <w:rsid w:val="006428F7"/>
    <w:rsid w:val="0064304E"/>
    <w:rsid w:val="006459E3"/>
    <w:rsid w:val="006516C0"/>
    <w:rsid w:val="00652984"/>
    <w:rsid w:val="00653729"/>
    <w:rsid w:val="0065392E"/>
    <w:rsid w:val="00657BED"/>
    <w:rsid w:val="00661885"/>
    <w:rsid w:val="00663135"/>
    <w:rsid w:val="00670F6F"/>
    <w:rsid w:val="0068185F"/>
    <w:rsid w:val="0068267C"/>
    <w:rsid w:val="00684DB5"/>
    <w:rsid w:val="00685C35"/>
    <w:rsid w:val="00687CDF"/>
    <w:rsid w:val="006921B8"/>
    <w:rsid w:val="00692393"/>
    <w:rsid w:val="00697094"/>
    <w:rsid w:val="006A04FA"/>
    <w:rsid w:val="006A073D"/>
    <w:rsid w:val="006A075C"/>
    <w:rsid w:val="006A34DF"/>
    <w:rsid w:val="006A5717"/>
    <w:rsid w:val="006A677B"/>
    <w:rsid w:val="006B409A"/>
    <w:rsid w:val="006B4C78"/>
    <w:rsid w:val="006B663B"/>
    <w:rsid w:val="006B688C"/>
    <w:rsid w:val="006C1A27"/>
    <w:rsid w:val="006C56B1"/>
    <w:rsid w:val="006C77C3"/>
    <w:rsid w:val="006D3B1C"/>
    <w:rsid w:val="006D4429"/>
    <w:rsid w:val="006D60E8"/>
    <w:rsid w:val="006E18E6"/>
    <w:rsid w:val="006E2C5C"/>
    <w:rsid w:val="006E2CD6"/>
    <w:rsid w:val="006E53F2"/>
    <w:rsid w:val="006E6056"/>
    <w:rsid w:val="006E793A"/>
    <w:rsid w:val="006E7B3A"/>
    <w:rsid w:val="006F0EC2"/>
    <w:rsid w:val="006F40AA"/>
    <w:rsid w:val="006F6BEF"/>
    <w:rsid w:val="006F7F0A"/>
    <w:rsid w:val="00702147"/>
    <w:rsid w:val="00702BE2"/>
    <w:rsid w:val="007048BE"/>
    <w:rsid w:val="00707421"/>
    <w:rsid w:val="0071082F"/>
    <w:rsid w:val="00712347"/>
    <w:rsid w:val="0071283F"/>
    <w:rsid w:val="00712D54"/>
    <w:rsid w:val="0071510F"/>
    <w:rsid w:val="00716C73"/>
    <w:rsid w:val="00722C95"/>
    <w:rsid w:val="00723539"/>
    <w:rsid w:val="007245D7"/>
    <w:rsid w:val="00725449"/>
    <w:rsid w:val="00734781"/>
    <w:rsid w:val="00743245"/>
    <w:rsid w:val="0074325E"/>
    <w:rsid w:val="007437C2"/>
    <w:rsid w:val="00743B99"/>
    <w:rsid w:val="00746129"/>
    <w:rsid w:val="00747DFD"/>
    <w:rsid w:val="0075128E"/>
    <w:rsid w:val="00751C57"/>
    <w:rsid w:val="00753C0B"/>
    <w:rsid w:val="00754302"/>
    <w:rsid w:val="00754CE0"/>
    <w:rsid w:val="00760736"/>
    <w:rsid w:val="00761370"/>
    <w:rsid w:val="00766063"/>
    <w:rsid w:val="007665D6"/>
    <w:rsid w:val="00767804"/>
    <w:rsid w:val="007705DB"/>
    <w:rsid w:val="00770EBC"/>
    <w:rsid w:val="00770F18"/>
    <w:rsid w:val="00771096"/>
    <w:rsid w:val="00772E22"/>
    <w:rsid w:val="007777B1"/>
    <w:rsid w:val="00777E57"/>
    <w:rsid w:val="00782AB4"/>
    <w:rsid w:val="00787317"/>
    <w:rsid w:val="00794224"/>
    <w:rsid w:val="007A019C"/>
    <w:rsid w:val="007A0F3E"/>
    <w:rsid w:val="007A149A"/>
    <w:rsid w:val="007A3536"/>
    <w:rsid w:val="007A780D"/>
    <w:rsid w:val="007B0512"/>
    <w:rsid w:val="007B0913"/>
    <w:rsid w:val="007B21B6"/>
    <w:rsid w:val="007B3541"/>
    <w:rsid w:val="007B36F5"/>
    <w:rsid w:val="007B4C01"/>
    <w:rsid w:val="007B57E8"/>
    <w:rsid w:val="007B5A0A"/>
    <w:rsid w:val="007C5C9C"/>
    <w:rsid w:val="007C6FA1"/>
    <w:rsid w:val="007D06FE"/>
    <w:rsid w:val="007D08CD"/>
    <w:rsid w:val="007D3D8E"/>
    <w:rsid w:val="007D548E"/>
    <w:rsid w:val="007E3DF3"/>
    <w:rsid w:val="007F0B24"/>
    <w:rsid w:val="007F210B"/>
    <w:rsid w:val="007F35EA"/>
    <w:rsid w:val="007F3769"/>
    <w:rsid w:val="007F47DF"/>
    <w:rsid w:val="007F5E0A"/>
    <w:rsid w:val="007F5E2A"/>
    <w:rsid w:val="007F5F81"/>
    <w:rsid w:val="008001D5"/>
    <w:rsid w:val="0080096C"/>
    <w:rsid w:val="008010CA"/>
    <w:rsid w:val="008044DE"/>
    <w:rsid w:val="00812470"/>
    <w:rsid w:val="0081523E"/>
    <w:rsid w:val="008202F8"/>
    <w:rsid w:val="00823EC5"/>
    <w:rsid w:val="0082594B"/>
    <w:rsid w:val="008267A9"/>
    <w:rsid w:val="00827EDA"/>
    <w:rsid w:val="0083244E"/>
    <w:rsid w:val="008347AF"/>
    <w:rsid w:val="00834B7A"/>
    <w:rsid w:val="00836EDC"/>
    <w:rsid w:val="00836FBC"/>
    <w:rsid w:val="008401EA"/>
    <w:rsid w:val="008426D7"/>
    <w:rsid w:val="00845BAB"/>
    <w:rsid w:val="00851BBB"/>
    <w:rsid w:val="00854878"/>
    <w:rsid w:val="00861BB1"/>
    <w:rsid w:val="00862F63"/>
    <w:rsid w:val="00863FB2"/>
    <w:rsid w:val="00865DA1"/>
    <w:rsid w:val="00872119"/>
    <w:rsid w:val="0087211F"/>
    <w:rsid w:val="00873B89"/>
    <w:rsid w:val="008745B3"/>
    <w:rsid w:val="00875698"/>
    <w:rsid w:val="00881490"/>
    <w:rsid w:val="00882837"/>
    <w:rsid w:val="00884630"/>
    <w:rsid w:val="00890F22"/>
    <w:rsid w:val="00896DA3"/>
    <w:rsid w:val="008A1063"/>
    <w:rsid w:val="008A5D72"/>
    <w:rsid w:val="008A7AE9"/>
    <w:rsid w:val="008A7F22"/>
    <w:rsid w:val="008B0E1A"/>
    <w:rsid w:val="008B33AF"/>
    <w:rsid w:val="008B3641"/>
    <w:rsid w:val="008B3688"/>
    <w:rsid w:val="008B39CC"/>
    <w:rsid w:val="008B4117"/>
    <w:rsid w:val="008B5438"/>
    <w:rsid w:val="008B67E1"/>
    <w:rsid w:val="008B7727"/>
    <w:rsid w:val="008C1B57"/>
    <w:rsid w:val="008C2845"/>
    <w:rsid w:val="008C2E7F"/>
    <w:rsid w:val="008C7940"/>
    <w:rsid w:val="008D126E"/>
    <w:rsid w:val="008D2765"/>
    <w:rsid w:val="008D6C7F"/>
    <w:rsid w:val="008D71F2"/>
    <w:rsid w:val="008E08D2"/>
    <w:rsid w:val="008E1785"/>
    <w:rsid w:val="008E1B65"/>
    <w:rsid w:val="008E2396"/>
    <w:rsid w:val="008E4599"/>
    <w:rsid w:val="008E7733"/>
    <w:rsid w:val="008F0CF4"/>
    <w:rsid w:val="008F205B"/>
    <w:rsid w:val="008F391A"/>
    <w:rsid w:val="008F4B51"/>
    <w:rsid w:val="008F60DD"/>
    <w:rsid w:val="00904A4F"/>
    <w:rsid w:val="00906845"/>
    <w:rsid w:val="00906CA7"/>
    <w:rsid w:val="00910011"/>
    <w:rsid w:val="00911DCA"/>
    <w:rsid w:val="009124A9"/>
    <w:rsid w:val="009171DB"/>
    <w:rsid w:val="0092631D"/>
    <w:rsid w:val="009268B8"/>
    <w:rsid w:val="009271D7"/>
    <w:rsid w:val="0093073B"/>
    <w:rsid w:val="009323CC"/>
    <w:rsid w:val="009336F5"/>
    <w:rsid w:val="00934835"/>
    <w:rsid w:val="009354D2"/>
    <w:rsid w:val="009370B7"/>
    <w:rsid w:val="0093715E"/>
    <w:rsid w:val="00940B4D"/>
    <w:rsid w:val="00942CD7"/>
    <w:rsid w:val="0094465F"/>
    <w:rsid w:val="00945E03"/>
    <w:rsid w:val="00947624"/>
    <w:rsid w:val="00951D4C"/>
    <w:rsid w:val="00952535"/>
    <w:rsid w:val="009535FF"/>
    <w:rsid w:val="009536F1"/>
    <w:rsid w:val="00955434"/>
    <w:rsid w:val="00955F69"/>
    <w:rsid w:val="00956775"/>
    <w:rsid w:val="0096668A"/>
    <w:rsid w:val="00967B48"/>
    <w:rsid w:val="00971CEA"/>
    <w:rsid w:val="00974EF5"/>
    <w:rsid w:val="009763E6"/>
    <w:rsid w:val="00983EA9"/>
    <w:rsid w:val="009853C1"/>
    <w:rsid w:val="00986991"/>
    <w:rsid w:val="00990184"/>
    <w:rsid w:val="009931A9"/>
    <w:rsid w:val="00993CF3"/>
    <w:rsid w:val="009948DF"/>
    <w:rsid w:val="00997C6D"/>
    <w:rsid w:val="009A0136"/>
    <w:rsid w:val="009A0408"/>
    <w:rsid w:val="009A04C2"/>
    <w:rsid w:val="009A4566"/>
    <w:rsid w:val="009A71B7"/>
    <w:rsid w:val="009A72DF"/>
    <w:rsid w:val="009B0B5A"/>
    <w:rsid w:val="009B7198"/>
    <w:rsid w:val="009B7403"/>
    <w:rsid w:val="009C1506"/>
    <w:rsid w:val="009C268C"/>
    <w:rsid w:val="009D0423"/>
    <w:rsid w:val="009D7C6F"/>
    <w:rsid w:val="009E0376"/>
    <w:rsid w:val="009E0988"/>
    <w:rsid w:val="009E23E0"/>
    <w:rsid w:val="009E4B03"/>
    <w:rsid w:val="009E4F41"/>
    <w:rsid w:val="009E594C"/>
    <w:rsid w:val="009E6E07"/>
    <w:rsid w:val="009E7FF3"/>
    <w:rsid w:val="009F155E"/>
    <w:rsid w:val="009F4B04"/>
    <w:rsid w:val="009F4D70"/>
    <w:rsid w:val="009F70E6"/>
    <w:rsid w:val="00A13E3A"/>
    <w:rsid w:val="00A15DF9"/>
    <w:rsid w:val="00A16F87"/>
    <w:rsid w:val="00A21467"/>
    <w:rsid w:val="00A25888"/>
    <w:rsid w:val="00A25FCA"/>
    <w:rsid w:val="00A26315"/>
    <w:rsid w:val="00A2673A"/>
    <w:rsid w:val="00A26D2D"/>
    <w:rsid w:val="00A31A41"/>
    <w:rsid w:val="00A33EFD"/>
    <w:rsid w:val="00A35996"/>
    <w:rsid w:val="00A42F87"/>
    <w:rsid w:val="00A43472"/>
    <w:rsid w:val="00A47938"/>
    <w:rsid w:val="00A5058D"/>
    <w:rsid w:val="00A50665"/>
    <w:rsid w:val="00A51787"/>
    <w:rsid w:val="00A52966"/>
    <w:rsid w:val="00A52C6E"/>
    <w:rsid w:val="00A53E91"/>
    <w:rsid w:val="00A5499F"/>
    <w:rsid w:val="00A54C93"/>
    <w:rsid w:val="00A5655F"/>
    <w:rsid w:val="00A57ADB"/>
    <w:rsid w:val="00A60370"/>
    <w:rsid w:val="00A62022"/>
    <w:rsid w:val="00A6202D"/>
    <w:rsid w:val="00A63873"/>
    <w:rsid w:val="00A65FD2"/>
    <w:rsid w:val="00A666DD"/>
    <w:rsid w:val="00A6701B"/>
    <w:rsid w:val="00A67554"/>
    <w:rsid w:val="00A70741"/>
    <w:rsid w:val="00A7101A"/>
    <w:rsid w:val="00A714F7"/>
    <w:rsid w:val="00A719A0"/>
    <w:rsid w:val="00A72ECF"/>
    <w:rsid w:val="00A8000B"/>
    <w:rsid w:val="00A826BA"/>
    <w:rsid w:val="00A8315F"/>
    <w:rsid w:val="00A862F4"/>
    <w:rsid w:val="00A90484"/>
    <w:rsid w:val="00A90EC5"/>
    <w:rsid w:val="00A92298"/>
    <w:rsid w:val="00A92C03"/>
    <w:rsid w:val="00A92C39"/>
    <w:rsid w:val="00A94775"/>
    <w:rsid w:val="00A952C3"/>
    <w:rsid w:val="00A97802"/>
    <w:rsid w:val="00AA0092"/>
    <w:rsid w:val="00AA701E"/>
    <w:rsid w:val="00AA70F3"/>
    <w:rsid w:val="00AA781F"/>
    <w:rsid w:val="00AB337D"/>
    <w:rsid w:val="00AB4BCC"/>
    <w:rsid w:val="00AB60EC"/>
    <w:rsid w:val="00AC3003"/>
    <w:rsid w:val="00AC6382"/>
    <w:rsid w:val="00AC6D4D"/>
    <w:rsid w:val="00AD07B9"/>
    <w:rsid w:val="00AD2405"/>
    <w:rsid w:val="00AD4E93"/>
    <w:rsid w:val="00AD56FB"/>
    <w:rsid w:val="00AD5F9C"/>
    <w:rsid w:val="00AD66FD"/>
    <w:rsid w:val="00AD7AC7"/>
    <w:rsid w:val="00AE1B19"/>
    <w:rsid w:val="00AE3E42"/>
    <w:rsid w:val="00AE4285"/>
    <w:rsid w:val="00AE6FCB"/>
    <w:rsid w:val="00AF1951"/>
    <w:rsid w:val="00AF26DB"/>
    <w:rsid w:val="00AF49DC"/>
    <w:rsid w:val="00AF7EDA"/>
    <w:rsid w:val="00AF7EE7"/>
    <w:rsid w:val="00B004D3"/>
    <w:rsid w:val="00B01A85"/>
    <w:rsid w:val="00B048D0"/>
    <w:rsid w:val="00B04C1B"/>
    <w:rsid w:val="00B0692D"/>
    <w:rsid w:val="00B11D9B"/>
    <w:rsid w:val="00B1321B"/>
    <w:rsid w:val="00B14FB9"/>
    <w:rsid w:val="00B15302"/>
    <w:rsid w:val="00B21073"/>
    <w:rsid w:val="00B23187"/>
    <w:rsid w:val="00B235BF"/>
    <w:rsid w:val="00B25D2D"/>
    <w:rsid w:val="00B2658A"/>
    <w:rsid w:val="00B26CDC"/>
    <w:rsid w:val="00B31E2F"/>
    <w:rsid w:val="00B34112"/>
    <w:rsid w:val="00B36798"/>
    <w:rsid w:val="00B36952"/>
    <w:rsid w:val="00B37DCE"/>
    <w:rsid w:val="00B429A3"/>
    <w:rsid w:val="00B445F1"/>
    <w:rsid w:val="00B44C85"/>
    <w:rsid w:val="00B4733A"/>
    <w:rsid w:val="00B47A6F"/>
    <w:rsid w:val="00B55F32"/>
    <w:rsid w:val="00B56B43"/>
    <w:rsid w:val="00B60DBA"/>
    <w:rsid w:val="00B610E5"/>
    <w:rsid w:val="00B634B3"/>
    <w:rsid w:val="00B64855"/>
    <w:rsid w:val="00B67913"/>
    <w:rsid w:val="00B718A4"/>
    <w:rsid w:val="00B71D04"/>
    <w:rsid w:val="00B744F1"/>
    <w:rsid w:val="00B77A76"/>
    <w:rsid w:val="00B801E6"/>
    <w:rsid w:val="00B8104E"/>
    <w:rsid w:val="00B85BAE"/>
    <w:rsid w:val="00B86C74"/>
    <w:rsid w:val="00B90D85"/>
    <w:rsid w:val="00B92B2F"/>
    <w:rsid w:val="00B93890"/>
    <w:rsid w:val="00B93C2C"/>
    <w:rsid w:val="00B945FC"/>
    <w:rsid w:val="00B96820"/>
    <w:rsid w:val="00B97904"/>
    <w:rsid w:val="00BA00EC"/>
    <w:rsid w:val="00BA1DFF"/>
    <w:rsid w:val="00BA4CA6"/>
    <w:rsid w:val="00BA4FD5"/>
    <w:rsid w:val="00BA5BB4"/>
    <w:rsid w:val="00BA5C14"/>
    <w:rsid w:val="00BA6B4A"/>
    <w:rsid w:val="00BB2434"/>
    <w:rsid w:val="00BB2E29"/>
    <w:rsid w:val="00BB3AFC"/>
    <w:rsid w:val="00BC27F7"/>
    <w:rsid w:val="00BC320C"/>
    <w:rsid w:val="00BC377A"/>
    <w:rsid w:val="00BC3CC4"/>
    <w:rsid w:val="00BC44F8"/>
    <w:rsid w:val="00BC4D1B"/>
    <w:rsid w:val="00BC655B"/>
    <w:rsid w:val="00BC6D33"/>
    <w:rsid w:val="00BD0644"/>
    <w:rsid w:val="00BD0EAD"/>
    <w:rsid w:val="00BD127A"/>
    <w:rsid w:val="00BD36E1"/>
    <w:rsid w:val="00BD66B7"/>
    <w:rsid w:val="00BD6AD8"/>
    <w:rsid w:val="00BE0965"/>
    <w:rsid w:val="00BE329B"/>
    <w:rsid w:val="00BE52C3"/>
    <w:rsid w:val="00BE5B92"/>
    <w:rsid w:val="00BF3297"/>
    <w:rsid w:val="00BF3FA2"/>
    <w:rsid w:val="00BF724B"/>
    <w:rsid w:val="00BF7530"/>
    <w:rsid w:val="00C05F93"/>
    <w:rsid w:val="00C05FFD"/>
    <w:rsid w:val="00C07A82"/>
    <w:rsid w:val="00C11693"/>
    <w:rsid w:val="00C11E7A"/>
    <w:rsid w:val="00C148AA"/>
    <w:rsid w:val="00C21366"/>
    <w:rsid w:val="00C2495E"/>
    <w:rsid w:val="00C256D0"/>
    <w:rsid w:val="00C30808"/>
    <w:rsid w:val="00C33B6C"/>
    <w:rsid w:val="00C356B4"/>
    <w:rsid w:val="00C356F8"/>
    <w:rsid w:val="00C358C7"/>
    <w:rsid w:val="00C35E5F"/>
    <w:rsid w:val="00C41725"/>
    <w:rsid w:val="00C417D0"/>
    <w:rsid w:val="00C42101"/>
    <w:rsid w:val="00C4516E"/>
    <w:rsid w:val="00C47920"/>
    <w:rsid w:val="00C515F6"/>
    <w:rsid w:val="00C520E3"/>
    <w:rsid w:val="00C52C6A"/>
    <w:rsid w:val="00C536B2"/>
    <w:rsid w:val="00C5393A"/>
    <w:rsid w:val="00C53BCB"/>
    <w:rsid w:val="00C55857"/>
    <w:rsid w:val="00C572BA"/>
    <w:rsid w:val="00C578D8"/>
    <w:rsid w:val="00C6101D"/>
    <w:rsid w:val="00C63E72"/>
    <w:rsid w:val="00C71B0D"/>
    <w:rsid w:val="00C75971"/>
    <w:rsid w:val="00C76A17"/>
    <w:rsid w:val="00C80DA1"/>
    <w:rsid w:val="00C81DAB"/>
    <w:rsid w:val="00C82682"/>
    <w:rsid w:val="00C84CEF"/>
    <w:rsid w:val="00C85962"/>
    <w:rsid w:val="00C9282A"/>
    <w:rsid w:val="00C941E4"/>
    <w:rsid w:val="00C945FA"/>
    <w:rsid w:val="00C96970"/>
    <w:rsid w:val="00CA3DC5"/>
    <w:rsid w:val="00CA3E35"/>
    <w:rsid w:val="00CB27EE"/>
    <w:rsid w:val="00CB413E"/>
    <w:rsid w:val="00CC18FB"/>
    <w:rsid w:val="00CC2B7C"/>
    <w:rsid w:val="00CC4A06"/>
    <w:rsid w:val="00CC5B58"/>
    <w:rsid w:val="00CD3CFB"/>
    <w:rsid w:val="00CD42D0"/>
    <w:rsid w:val="00CD5E39"/>
    <w:rsid w:val="00CD7B9D"/>
    <w:rsid w:val="00CE1AC1"/>
    <w:rsid w:val="00CE212C"/>
    <w:rsid w:val="00CE32B1"/>
    <w:rsid w:val="00CF0489"/>
    <w:rsid w:val="00CF2271"/>
    <w:rsid w:val="00CF26C6"/>
    <w:rsid w:val="00CF702E"/>
    <w:rsid w:val="00CF72C9"/>
    <w:rsid w:val="00CF7981"/>
    <w:rsid w:val="00D02089"/>
    <w:rsid w:val="00D02817"/>
    <w:rsid w:val="00D07A33"/>
    <w:rsid w:val="00D10537"/>
    <w:rsid w:val="00D13680"/>
    <w:rsid w:val="00D13A92"/>
    <w:rsid w:val="00D25AC3"/>
    <w:rsid w:val="00D41FF5"/>
    <w:rsid w:val="00D4245F"/>
    <w:rsid w:val="00D43E4C"/>
    <w:rsid w:val="00D44A11"/>
    <w:rsid w:val="00D468B9"/>
    <w:rsid w:val="00D5215B"/>
    <w:rsid w:val="00D5431D"/>
    <w:rsid w:val="00D61157"/>
    <w:rsid w:val="00D61317"/>
    <w:rsid w:val="00D62AF6"/>
    <w:rsid w:val="00D650DC"/>
    <w:rsid w:val="00D65986"/>
    <w:rsid w:val="00D65EA8"/>
    <w:rsid w:val="00D66130"/>
    <w:rsid w:val="00D67255"/>
    <w:rsid w:val="00D704BC"/>
    <w:rsid w:val="00D74E2C"/>
    <w:rsid w:val="00D75A2A"/>
    <w:rsid w:val="00D75F40"/>
    <w:rsid w:val="00D77B49"/>
    <w:rsid w:val="00D77E20"/>
    <w:rsid w:val="00D86E97"/>
    <w:rsid w:val="00D87CF0"/>
    <w:rsid w:val="00D94CCA"/>
    <w:rsid w:val="00DA0B80"/>
    <w:rsid w:val="00DA3374"/>
    <w:rsid w:val="00DA7CE6"/>
    <w:rsid w:val="00DB1F24"/>
    <w:rsid w:val="00DB27E1"/>
    <w:rsid w:val="00DB3804"/>
    <w:rsid w:val="00DB3C6A"/>
    <w:rsid w:val="00DB740C"/>
    <w:rsid w:val="00DC2C8C"/>
    <w:rsid w:val="00DC2ED1"/>
    <w:rsid w:val="00DC51EB"/>
    <w:rsid w:val="00DC5898"/>
    <w:rsid w:val="00DC7894"/>
    <w:rsid w:val="00DD1AB8"/>
    <w:rsid w:val="00DD269A"/>
    <w:rsid w:val="00DD3B73"/>
    <w:rsid w:val="00DD6B06"/>
    <w:rsid w:val="00DD723A"/>
    <w:rsid w:val="00DE07B7"/>
    <w:rsid w:val="00DE52BD"/>
    <w:rsid w:val="00DE5837"/>
    <w:rsid w:val="00DE757C"/>
    <w:rsid w:val="00DF42C3"/>
    <w:rsid w:val="00DF4DDF"/>
    <w:rsid w:val="00DF660C"/>
    <w:rsid w:val="00DF688A"/>
    <w:rsid w:val="00DF6F98"/>
    <w:rsid w:val="00E00CB4"/>
    <w:rsid w:val="00E0120A"/>
    <w:rsid w:val="00E113D5"/>
    <w:rsid w:val="00E11F58"/>
    <w:rsid w:val="00E13042"/>
    <w:rsid w:val="00E1509D"/>
    <w:rsid w:val="00E16ED9"/>
    <w:rsid w:val="00E171A8"/>
    <w:rsid w:val="00E1744C"/>
    <w:rsid w:val="00E2361B"/>
    <w:rsid w:val="00E27AA4"/>
    <w:rsid w:val="00E27FA4"/>
    <w:rsid w:val="00E304D3"/>
    <w:rsid w:val="00E30A66"/>
    <w:rsid w:val="00E32FA7"/>
    <w:rsid w:val="00E3622A"/>
    <w:rsid w:val="00E36AC2"/>
    <w:rsid w:val="00E3735F"/>
    <w:rsid w:val="00E3758C"/>
    <w:rsid w:val="00E37FC4"/>
    <w:rsid w:val="00E47B7C"/>
    <w:rsid w:val="00E50420"/>
    <w:rsid w:val="00E540E1"/>
    <w:rsid w:val="00E572FE"/>
    <w:rsid w:val="00E575E0"/>
    <w:rsid w:val="00E637ED"/>
    <w:rsid w:val="00E6782A"/>
    <w:rsid w:val="00E67C0B"/>
    <w:rsid w:val="00E7389D"/>
    <w:rsid w:val="00E74A9F"/>
    <w:rsid w:val="00E8428A"/>
    <w:rsid w:val="00E84EF0"/>
    <w:rsid w:val="00E90771"/>
    <w:rsid w:val="00E919B9"/>
    <w:rsid w:val="00E9272E"/>
    <w:rsid w:val="00E94B1B"/>
    <w:rsid w:val="00E94C31"/>
    <w:rsid w:val="00E95913"/>
    <w:rsid w:val="00EA248C"/>
    <w:rsid w:val="00EA40B2"/>
    <w:rsid w:val="00EA6D47"/>
    <w:rsid w:val="00EA7E36"/>
    <w:rsid w:val="00EB053B"/>
    <w:rsid w:val="00EB4CF2"/>
    <w:rsid w:val="00EC1862"/>
    <w:rsid w:val="00EC2561"/>
    <w:rsid w:val="00ED0C42"/>
    <w:rsid w:val="00ED0F26"/>
    <w:rsid w:val="00ED1BAF"/>
    <w:rsid w:val="00ED2DBA"/>
    <w:rsid w:val="00ED3C80"/>
    <w:rsid w:val="00ED4D8B"/>
    <w:rsid w:val="00ED570A"/>
    <w:rsid w:val="00EE2311"/>
    <w:rsid w:val="00EE32DA"/>
    <w:rsid w:val="00EE46F9"/>
    <w:rsid w:val="00EF0252"/>
    <w:rsid w:val="00EF6D66"/>
    <w:rsid w:val="00EF714F"/>
    <w:rsid w:val="00F014BA"/>
    <w:rsid w:val="00F017C7"/>
    <w:rsid w:val="00F058A6"/>
    <w:rsid w:val="00F073CA"/>
    <w:rsid w:val="00F109A7"/>
    <w:rsid w:val="00F10D99"/>
    <w:rsid w:val="00F11EF1"/>
    <w:rsid w:val="00F13639"/>
    <w:rsid w:val="00F16F46"/>
    <w:rsid w:val="00F23A85"/>
    <w:rsid w:val="00F23CA3"/>
    <w:rsid w:val="00F24DE7"/>
    <w:rsid w:val="00F276B6"/>
    <w:rsid w:val="00F3433D"/>
    <w:rsid w:val="00F35E4E"/>
    <w:rsid w:val="00F3653D"/>
    <w:rsid w:val="00F45756"/>
    <w:rsid w:val="00F47D5A"/>
    <w:rsid w:val="00F518ED"/>
    <w:rsid w:val="00F55950"/>
    <w:rsid w:val="00F61CCF"/>
    <w:rsid w:val="00F64715"/>
    <w:rsid w:val="00F66318"/>
    <w:rsid w:val="00F70C1F"/>
    <w:rsid w:val="00F70C3B"/>
    <w:rsid w:val="00F74356"/>
    <w:rsid w:val="00F80910"/>
    <w:rsid w:val="00F90690"/>
    <w:rsid w:val="00F959D5"/>
    <w:rsid w:val="00FA02A8"/>
    <w:rsid w:val="00FA1A3F"/>
    <w:rsid w:val="00FA4221"/>
    <w:rsid w:val="00FB0EFC"/>
    <w:rsid w:val="00FB2B2D"/>
    <w:rsid w:val="00FB4394"/>
    <w:rsid w:val="00FB51D6"/>
    <w:rsid w:val="00FB586F"/>
    <w:rsid w:val="00FC48CD"/>
    <w:rsid w:val="00FD268E"/>
    <w:rsid w:val="00FD4199"/>
    <w:rsid w:val="00FD4B1A"/>
    <w:rsid w:val="00FD5D16"/>
    <w:rsid w:val="00FD763D"/>
    <w:rsid w:val="00FE1131"/>
    <w:rsid w:val="00FE491A"/>
    <w:rsid w:val="00FE4E7D"/>
    <w:rsid w:val="00FE62FB"/>
    <w:rsid w:val="00FF5C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3EA2628E"/>
  <w15:chartTrackingRefBased/>
  <w15:docId w15:val="{CF07CF5F-86F8-EA4E-B3A2-A4666BB9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5E0A"/>
    <w:pPr>
      <w:spacing w:line="260" w:lineRule="atLeast"/>
      <w:jc w:val="both"/>
    </w:pPr>
    <w:rPr>
      <w:rFonts w:ascii="Palatino Linotype" w:hAnsi="Palatino Linotype"/>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E94B1B"/>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rsid w:val="00E94B1B"/>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rsid w:val="00E94B1B"/>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rsid w:val="00305E0A"/>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4B1B"/>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rsid w:val="00E94B1B"/>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a"/>
    <w:qFormat/>
    <w:rsid w:val="00E94B1B"/>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4B1B"/>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rsid w:val="0074612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59"/>
    <w:rsid w:val="00E94B1B"/>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Char"/>
    <w:uiPriority w:val="99"/>
    <w:rsid w:val="00E94B1B"/>
    <w:pPr>
      <w:tabs>
        <w:tab w:val="center" w:pos="4153"/>
        <w:tab w:val="right" w:pos="8306"/>
      </w:tabs>
      <w:snapToGrid w:val="0"/>
      <w:spacing w:line="240" w:lineRule="atLeast"/>
    </w:pPr>
    <w:rPr>
      <w:szCs w:val="18"/>
    </w:rPr>
  </w:style>
  <w:style w:type="character" w:customStyle="1" w:styleId="Char">
    <w:name w:val="바닥글 Char"/>
    <w:link w:val="a4"/>
    <w:uiPriority w:val="99"/>
    <w:rsid w:val="00E94B1B"/>
    <w:rPr>
      <w:rFonts w:ascii="Palatino Linotype" w:hAnsi="Palatino Linotype"/>
      <w:noProof/>
      <w:color w:val="000000"/>
      <w:szCs w:val="18"/>
    </w:rPr>
  </w:style>
  <w:style w:type="paragraph" w:styleId="a5">
    <w:name w:val="header"/>
    <w:basedOn w:val="a"/>
    <w:link w:val="Char0"/>
    <w:uiPriority w:val="99"/>
    <w:rsid w:val="00E94B1B"/>
    <w:pPr>
      <w:pBdr>
        <w:bottom w:val="single" w:sz="6" w:space="1" w:color="auto"/>
      </w:pBdr>
      <w:tabs>
        <w:tab w:val="center" w:pos="4153"/>
        <w:tab w:val="right" w:pos="8306"/>
      </w:tabs>
      <w:snapToGrid w:val="0"/>
      <w:spacing w:line="240" w:lineRule="atLeast"/>
      <w:jc w:val="center"/>
    </w:pPr>
    <w:rPr>
      <w:szCs w:val="18"/>
    </w:rPr>
  </w:style>
  <w:style w:type="character" w:customStyle="1" w:styleId="Char0">
    <w:name w:val="머리글 Char"/>
    <w:link w:val="a5"/>
    <w:uiPriority w:val="99"/>
    <w:rsid w:val="00E94B1B"/>
    <w:rPr>
      <w:rFonts w:ascii="Palatino Linotype" w:hAnsi="Palatino Linotype"/>
      <w:noProof/>
      <w:color w:val="000000"/>
      <w:szCs w:val="18"/>
    </w:rPr>
  </w:style>
  <w:style w:type="paragraph" w:customStyle="1" w:styleId="MDPIheaderjournallogo">
    <w:name w:val="MDPI_header_journal_logo"/>
    <w:qFormat/>
    <w:rsid w:val="00E94B1B"/>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4B1B"/>
    <w:pPr>
      <w:ind w:firstLine="0"/>
    </w:pPr>
  </w:style>
  <w:style w:type="paragraph" w:customStyle="1" w:styleId="MDPI31text">
    <w:name w:val="MDPI_3.1_text"/>
    <w:qFormat/>
    <w:rsid w:val="008F0CF4"/>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4B1B"/>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4B1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4B1B"/>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A21467"/>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A21467"/>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4B1B"/>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4B1B"/>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4B1B"/>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0C3B"/>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4B1B"/>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4B1B"/>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4B1B"/>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4B1B"/>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4B1B"/>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4B1B"/>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4B1B"/>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AE6FCB"/>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a6">
    <w:name w:val="Balloon Text"/>
    <w:basedOn w:val="a"/>
    <w:link w:val="Char1"/>
    <w:uiPriority w:val="99"/>
    <w:rsid w:val="00E94B1B"/>
    <w:rPr>
      <w:rFonts w:cs="Tahoma"/>
      <w:szCs w:val="18"/>
    </w:rPr>
  </w:style>
  <w:style w:type="character" w:customStyle="1" w:styleId="Char1">
    <w:name w:val="풍선 도움말 텍스트 Char"/>
    <w:link w:val="a6"/>
    <w:uiPriority w:val="99"/>
    <w:rsid w:val="00E94B1B"/>
    <w:rPr>
      <w:rFonts w:ascii="Palatino Linotype" w:hAnsi="Palatino Linotype" w:cs="Tahoma"/>
      <w:noProof/>
      <w:color w:val="000000"/>
      <w:szCs w:val="18"/>
    </w:rPr>
  </w:style>
  <w:style w:type="character" w:styleId="a7">
    <w:name w:val="line number"/>
    <w:uiPriority w:val="99"/>
    <w:rsid w:val="00A90484"/>
    <w:rPr>
      <w:rFonts w:ascii="Palatino Linotype" w:hAnsi="Palatino Linotype"/>
      <w:sz w:val="16"/>
    </w:rPr>
  </w:style>
  <w:style w:type="table" w:customStyle="1" w:styleId="MDPI41threelinetable">
    <w:name w:val="MDPI_4.1_three_line_table"/>
    <w:basedOn w:val="a1"/>
    <w:uiPriority w:val="99"/>
    <w:rsid w:val="00E94B1B"/>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8">
    <w:name w:val="Hyperlink"/>
    <w:uiPriority w:val="99"/>
    <w:rsid w:val="00E94B1B"/>
    <w:rPr>
      <w:color w:val="0000FF"/>
      <w:u w:val="single"/>
    </w:rPr>
  </w:style>
  <w:style w:type="character" w:customStyle="1" w:styleId="1">
    <w:name w:val="확인되지 않은 멘션1"/>
    <w:uiPriority w:val="99"/>
    <w:semiHidden/>
    <w:unhideWhenUsed/>
    <w:rsid w:val="008C7940"/>
    <w:rPr>
      <w:color w:val="605E5C"/>
      <w:shd w:val="clear" w:color="auto" w:fill="E1DFDD"/>
    </w:rPr>
  </w:style>
  <w:style w:type="table" w:styleId="4">
    <w:name w:val="Plain Table 4"/>
    <w:basedOn w:val="a1"/>
    <w:uiPriority w:val="44"/>
    <w:rsid w:val="006F6B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4B1B"/>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4B1B"/>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4B1B"/>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4B1B"/>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4B1B"/>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4B1B"/>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D86E97"/>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4B1B"/>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4B1B"/>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4B1B"/>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D3CFB"/>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4B1B"/>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4B1B"/>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4B1B"/>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4B1B"/>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4B1B"/>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4B1B"/>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a1"/>
    <w:uiPriority w:val="99"/>
    <w:rsid w:val="00E94B1B"/>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4B1B"/>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4B1B"/>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4B1B"/>
  </w:style>
  <w:style w:type="paragraph" w:styleId="a9">
    <w:name w:val="Bibliography"/>
    <w:basedOn w:val="a"/>
    <w:next w:val="a"/>
    <w:uiPriority w:val="37"/>
    <w:semiHidden/>
    <w:unhideWhenUsed/>
    <w:rsid w:val="00E94B1B"/>
  </w:style>
  <w:style w:type="paragraph" w:styleId="aa">
    <w:name w:val="Body Text"/>
    <w:link w:val="Char2"/>
    <w:rsid w:val="00E94B1B"/>
    <w:pPr>
      <w:spacing w:after="120" w:line="340" w:lineRule="atLeast"/>
      <w:jc w:val="both"/>
    </w:pPr>
    <w:rPr>
      <w:rFonts w:ascii="Palatino Linotype" w:hAnsi="Palatino Linotype"/>
      <w:color w:val="000000"/>
      <w:sz w:val="24"/>
      <w:lang w:eastAsia="de-DE"/>
    </w:rPr>
  </w:style>
  <w:style w:type="character" w:customStyle="1" w:styleId="Char2">
    <w:name w:val="본문 Char"/>
    <w:link w:val="aa"/>
    <w:rsid w:val="00E94B1B"/>
    <w:rPr>
      <w:rFonts w:ascii="Palatino Linotype" w:hAnsi="Palatino Linotype"/>
      <w:color w:val="000000"/>
      <w:sz w:val="24"/>
      <w:lang w:eastAsia="de-DE"/>
    </w:rPr>
  </w:style>
  <w:style w:type="character" w:styleId="ab">
    <w:name w:val="annotation reference"/>
    <w:rsid w:val="00E94B1B"/>
    <w:rPr>
      <w:sz w:val="21"/>
      <w:szCs w:val="21"/>
    </w:rPr>
  </w:style>
  <w:style w:type="paragraph" w:styleId="ac">
    <w:name w:val="annotation text"/>
    <w:basedOn w:val="a"/>
    <w:link w:val="Char3"/>
    <w:rsid w:val="00E94B1B"/>
  </w:style>
  <w:style w:type="character" w:customStyle="1" w:styleId="Char3">
    <w:name w:val="메모 텍스트 Char"/>
    <w:link w:val="ac"/>
    <w:rsid w:val="00E94B1B"/>
    <w:rPr>
      <w:rFonts w:ascii="Palatino Linotype" w:hAnsi="Palatino Linotype"/>
      <w:noProof/>
      <w:color w:val="000000"/>
    </w:rPr>
  </w:style>
  <w:style w:type="paragraph" w:styleId="ad">
    <w:name w:val="annotation subject"/>
    <w:basedOn w:val="ac"/>
    <w:next w:val="ac"/>
    <w:link w:val="Char4"/>
    <w:rsid w:val="00E94B1B"/>
    <w:rPr>
      <w:b/>
      <w:bCs/>
    </w:rPr>
  </w:style>
  <w:style w:type="character" w:customStyle="1" w:styleId="Char4">
    <w:name w:val="메모 주제 Char"/>
    <w:link w:val="ad"/>
    <w:rsid w:val="00E94B1B"/>
    <w:rPr>
      <w:rFonts w:ascii="Palatino Linotype" w:hAnsi="Palatino Linotype"/>
      <w:b/>
      <w:bCs/>
      <w:noProof/>
      <w:color w:val="000000"/>
    </w:rPr>
  </w:style>
  <w:style w:type="character" w:styleId="ae">
    <w:name w:val="endnote reference"/>
    <w:rsid w:val="00E94B1B"/>
    <w:rPr>
      <w:vertAlign w:val="superscript"/>
    </w:rPr>
  </w:style>
  <w:style w:type="paragraph" w:styleId="af">
    <w:name w:val="endnote text"/>
    <w:basedOn w:val="a"/>
    <w:link w:val="Char5"/>
    <w:semiHidden/>
    <w:unhideWhenUsed/>
    <w:rsid w:val="00E94B1B"/>
    <w:pPr>
      <w:spacing w:line="240" w:lineRule="auto"/>
    </w:pPr>
  </w:style>
  <w:style w:type="character" w:customStyle="1" w:styleId="Char5">
    <w:name w:val="미주 텍스트 Char"/>
    <w:link w:val="af"/>
    <w:semiHidden/>
    <w:rsid w:val="00E94B1B"/>
    <w:rPr>
      <w:rFonts w:ascii="Palatino Linotype" w:hAnsi="Palatino Linotype"/>
      <w:noProof/>
      <w:color w:val="000000"/>
    </w:rPr>
  </w:style>
  <w:style w:type="character" w:styleId="af0">
    <w:name w:val="FollowedHyperlink"/>
    <w:rsid w:val="00E94B1B"/>
    <w:rPr>
      <w:color w:val="954F72"/>
      <w:u w:val="single"/>
    </w:rPr>
  </w:style>
  <w:style w:type="paragraph" w:styleId="af1">
    <w:name w:val="footnote text"/>
    <w:basedOn w:val="a"/>
    <w:link w:val="Char6"/>
    <w:semiHidden/>
    <w:unhideWhenUsed/>
    <w:rsid w:val="00E94B1B"/>
    <w:pPr>
      <w:spacing w:line="240" w:lineRule="auto"/>
    </w:pPr>
  </w:style>
  <w:style w:type="character" w:customStyle="1" w:styleId="Char6">
    <w:name w:val="각주 텍스트 Char"/>
    <w:link w:val="af1"/>
    <w:semiHidden/>
    <w:rsid w:val="00E94B1B"/>
    <w:rPr>
      <w:rFonts w:ascii="Palatino Linotype" w:hAnsi="Palatino Linotype"/>
      <w:noProof/>
      <w:color w:val="000000"/>
    </w:rPr>
  </w:style>
  <w:style w:type="paragraph" w:styleId="af2">
    <w:name w:val="Normal (Web)"/>
    <w:basedOn w:val="a"/>
    <w:uiPriority w:val="99"/>
    <w:rsid w:val="00E94B1B"/>
    <w:rPr>
      <w:szCs w:val="24"/>
    </w:rPr>
  </w:style>
  <w:style w:type="paragraph" w:customStyle="1" w:styleId="MsoFootnoteText0">
    <w:name w:val="MsoFootnoteText"/>
    <w:basedOn w:val="af2"/>
    <w:qFormat/>
    <w:rsid w:val="00E94B1B"/>
    <w:rPr>
      <w:rFonts w:ascii="Times New Roman" w:hAnsi="Times New Roman"/>
    </w:rPr>
  </w:style>
  <w:style w:type="character" w:styleId="af3">
    <w:name w:val="page number"/>
    <w:rsid w:val="00E94B1B"/>
  </w:style>
  <w:style w:type="character" w:styleId="af4">
    <w:name w:val="Placeholder Text"/>
    <w:uiPriority w:val="99"/>
    <w:semiHidden/>
    <w:rsid w:val="00E94B1B"/>
    <w:rPr>
      <w:color w:val="808080"/>
    </w:rPr>
  </w:style>
  <w:style w:type="paragraph" w:customStyle="1" w:styleId="MDPI71FootNotes">
    <w:name w:val="MDPI_7.1_FootNotes"/>
    <w:qFormat/>
    <w:rsid w:val="003204C4"/>
    <w:pPr>
      <w:numPr>
        <w:numId w:val="21"/>
      </w:numPr>
      <w:adjustRightInd w:val="0"/>
      <w:snapToGrid w:val="0"/>
      <w:spacing w:line="228" w:lineRule="auto"/>
    </w:pPr>
    <w:rPr>
      <w:rFonts w:ascii="Palatino Linotype" w:eastAsiaTheme="minorEastAsia" w:hAnsi="Palatino Linotype"/>
      <w:noProof/>
      <w:color w:val="000000"/>
      <w:sz w:val="18"/>
    </w:rPr>
  </w:style>
  <w:style w:type="paragraph" w:customStyle="1" w:styleId="af5">
    <w:name w:val="바탕글"/>
    <w:rsid w:val="00BE5B92"/>
    <w:pPr>
      <w:widowControl w:val="0"/>
      <w:pBdr>
        <w:top w:val="nil"/>
        <w:left w:val="nil"/>
        <w:bottom w:val="nil"/>
        <w:right w:val="nil"/>
      </w:pBdr>
      <w:wordWrap w:val="0"/>
      <w:autoSpaceDE w:val="0"/>
      <w:autoSpaceDN w:val="0"/>
      <w:spacing w:line="384" w:lineRule="auto"/>
      <w:jc w:val="both"/>
      <w:textAlignment w:val="baseline"/>
    </w:pPr>
    <w:rPr>
      <w:rFonts w:ascii="함초롬바탕" w:eastAsia="함초롬바탕" w:hAnsiTheme="minorHAnsi" w:cstheme="minorBidi"/>
      <w:color w:val="000000"/>
      <w:szCs w:val="22"/>
      <w:shd w:val="clear" w:color="000000" w:fill="auto"/>
      <w:lang w:eastAsia="en-US"/>
    </w:rPr>
  </w:style>
  <w:style w:type="paragraph" w:customStyle="1" w:styleId="af6">
    <w:name w:val="표제목(단위무)"/>
    <w:uiPriority w:val="14"/>
    <w:rsid w:val="00BE5B92"/>
    <w:pPr>
      <w:widowControl w:val="0"/>
      <w:pBdr>
        <w:top w:val="nil"/>
        <w:left w:val="nil"/>
        <w:bottom w:val="nil"/>
        <w:right w:val="nil"/>
      </w:pBdr>
      <w:wordWrap w:val="0"/>
      <w:autoSpaceDE w:val="0"/>
      <w:autoSpaceDN w:val="0"/>
      <w:snapToGrid w:val="0"/>
      <w:spacing w:line="384" w:lineRule="auto"/>
      <w:jc w:val="both"/>
      <w:textAlignment w:val="baseline"/>
    </w:pPr>
    <w:rPr>
      <w:rFonts w:ascii="HY울릉도M" w:eastAsia="HY울릉도M" w:hAnsiTheme="minorHAnsi" w:cstheme="minorBidi"/>
      <w:color w:val="000000"/>
      <w:sz w:val="22"/>
      <w:szCs w:val="22"/>
      <w:shd w:val="clear" w:color="000000" w:fill="auto"/>
      <w:lang w:eastAsia="en-US"/>
    </w:rPr>
  </w:style>
  <w:style w:type="paragraph" w:styleId="af7">
    <w:name w:val="Revision"/>
    <w:hidden/>
    <w:uiPriority w:val="99"/>
    <w:semiHidden/>
    <w:rsid w:val="009A04C2"/>
    <w:rPr>
      <w:rFonts w:ascii="Palatino Linotype" w:hAnsi="Palatino Linotype"/>
      <w:noProof/>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84755">
      <w:bodyDiv w:val="1"/>
      <w:marLeft w:val="0"/>
      <w:marRight w:val="0"/>
      <w:marTop w:val="0"/>
      <w:marBottom w:val="0"/>
      <w:divBdr>
        <w:top w:val="none" w:sz="0" w:space="0" w:color="auto"/>
        <w:left w:val="none" w:sz="0" w:space="0" w:color="auto"/>
        <w:bottom w:val="none" w:sz="0" w:space="0" w:color="auto"/>
        <w:right w:val="none" w:sz="0" w:space="0" w:color="auto"/>
      </w:divBdr>
    </w:div>
    <w:div w:id="140845286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microsoft.com/office/2018/08/relationships/commentsExtensible" Target="commentsExtensible.xml"/><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11.jpe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2" Type="http://schemas.openxmlformats.org/officeDocument/2006/relationships/image" Target="media/image15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eader" Target="header3.xml"/><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footer" Target="footer2.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header" Target="header1.xm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microsoft.com/office/2011/relationships/people" Target="people.xml"/><Relationship Id="rId16" Type="http://schemas.openxmlformats.org/officeDocument/2006/relationships/image" Target="media/image5.png"/><Relationship Id="rId37" Type="http://schemas.openxmlformats.org/officeDocument/2006/relationships/header" Target="header2.xml"/><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6.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footer" Target="footer1.xml"/><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s>
</file>

<file path=word/_rels/header3.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D6730-915D-E643-9A7A-F43938D77827}">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1890A-F612-4952-84EB-103408F3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39</Pages>
  <Words>12901</Words>
  <Characters>73537</Characters>
  <Application>Microsoft Office Word</Application>
  <DocSecurity>0</DocSecurity>
  <Lines>612</Lines>
  <Paragraphs>172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Type of the Paper (Article</vt:lpstr>
      <vt:lpstr>Type of the Paper (Article</vt:lpstr>
    </vt:vector>
  </TitlesOfParts>
  <Company/>
  <LinksUpToDate>false</LinksUpToDate>
  <CharactersWithSpaces>86266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Author</dc:creator>
  <cp:keywords/>
  <dc:description/>
  <cp:lastModifiedBy>User</cp:lastModifiedBy>
  <cp:revision>200</cp:revision>
  <dcterms:created xsi:type="dcterms:W3CDTF">2023-03-17T06:19:00Z</dcterms:created>
  <dcterms:modified xsi:type="dcterms:W3CDTF">2023-03-20T09:14:00Z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documentId_4413</vt:lpwstr>
  </property>
  <property fmtid="{D5CDD505-2E9C-101B-9397-08002B2CF9AE}" pid="3" name="grammarly_documentContext">
    <vt:lpwstr>{"goals":[],"domain":"general","emotions":[],"dialect":"american"}</vt:lpwstr>
  </property>
</Properties>
</file>